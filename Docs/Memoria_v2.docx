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heme="minorEastAsia" w:hAnsiTheme="minorHAnsi" w:cstheme="minorBidi"/>
          <w:color w:val="auto"/>
          <w:sz w:val="21"/>
          <w:szCs w:val="21"/>
          <w:lang w:val="es-ES"/>
        </w:rPr>
        <w:id w:val="1930849757"/>
        <w:docPartObj>
          <w:docPartGallery w:val="Table of Contents"/>
          <w:docPartUnique/>
        </w:docPartObj>
      </w:sdtPr>
      <w:sdtEndPr>
        <w:rPr>
          <w:b/>
          <w:bCs/>
        </w:rPr>
      </w:sdtEndPr>
      <w:sdtContent>
        <w:p w14:paraId="7227DD51" w14:textId="7A7A1BDA" w:rsidR="00C816A5" w:rsidRDefault="00C816A5">
          <w:pPr>
            <w:pStyle w:val="TtuloTDC"/>
          </w:pPr>
          <w:r>
            <w:rPr>
              <w:lang w:val="es-ES"/>
            </w:rPr>
            <w:t>Contenido</w:t>
          </w:r>
        </w:p>
        <w:p w14:paraId="3F2602AD" w14:textId="528B1023" w:rsidR="00BE5E55" w:rsidRDefault="00C816A5">
          <w:pPr>
            <w:pStyle w:val="TDC1"/>
            <w:tabs>
              <w:tab w:val="right" w:leader="dot" w:pos="9350"/>
            </w:tabs>
            <w:rPr>
              <w:noProof/>
              <w:kern w:val="2"/>
              <w:sz w:val="22"/>
              <w:szCs w:val="22"/>
              <w14:ligatures w14:val="standardContextual"/>
            </w:rPr>
          </w:pPr>
          <w:r>
            <w:fldChar w:fldCharType="begin"/>
          </w:r>
          <w:r>
            <w:instrText xml:space="preserve"> TOC \o "1-3" \h \z \u </w:instrText>
          </w:r>
          <w:r>
            <w:fldChar w:fldCharType="separate"/>
          </w:r>
          <w:hyperlink w:anchor="_Toc155292119" w:history="1">
            <w:r w:rsidR="00BE5E55" w:rsidRPr="003A5DBE">
              <w:rPr>
                <w:rStyle w:val="Hipervnculo"/>
                <w:noProof/>
                <w:lang w:val="es-ES"/>
              </w:rPr>
              <w:t>Índice de ilustraciones</w:t>
            </w:r>
            <w:r w:rsidR="00BE5E55">
              <w:rPr>
                <w:noProof/>
                <w:webHidden/>
              </w:rPr>
              <w:tab/>
            </w:r>
            <w:r w:rsidR="00BE5E55">
              <w:rPr>
                <w:noProof/>
                <w:webHidden/>
              </w:rPr>
              <w:fldChar w:fldCharType="begin"/>
            </w:r>
            <w:r w:rsidR="00BE5E55">
              <w:rPr>
                <w:noProof/>
                <w:webHidden/>
              </w:rPr>
              <w:instrText xml:space="preserve"> PAGEREF _Toc155292119 \h </w:instrText>
            </w:r>
            <w:r w:rsidR="00BE5E55">
              <w:rPr>
                <w:noProof/>
                <w:webHidden/>
              </w:rPr>
            </w:r>
            <w:r w:rsidR="00BE5E55">
              <w:rPr>
                <w:noProof/>
                <w:webHidden/>
              </w:rPr>
              <w:fldChar w:fldCharType="separate"/>
            </w:r>
            <w:r w:rsidR="00DA2C59">
              <w:rPr>
                <w:noProof/>
                <w:webHidden/>
              </w:rPr>
              <w:t>3</w:t>
            </w:r>
            <w:r w:rsidR="00BE5E55">
              <w:rPr>
                <w:noProof/>
                <w:webHidden/>
              </w:rPr>
              <w:fldChar w:fldCharType="end"/>
            </w:r>
          </w:hyperlink>
        </w:p>
        <w:p w14:paraId="30417E71" w14:textId="243E28F9" w:rsidR="00BE5E55" w:rsidRDefault="00BE5E55">
          <w:pPr>
            <w:pStyle w:val="TDC1"/>
            <w:tabs>
              <w:tab w:val="right" w:leader="dot" w:pos="9350"/>
            </w:tabs>
            <w:rPr>
              <w:noProof/>
              <w:kern w:val="2"/>
              <w:sz w:val="22"/>
              <w:szCs w:val="22"/>
              <w14:ligatures w14:val="standardContextual"/>
            </w:rPr>
          </w:pPr>
          <w:hyperlink w:anchor="_Toc155292120" w:history="1">
            <w:r w:rsidRPr="003A5DBE">
              <w:rPr>
                <w:rStyle w:val="Hipervnculo"/>
                <w:noProof/>
                <w:lang w:val="es-ES"/>
              </w:rPr>
              <w:t>Índice de tablas</w:t>
            </w:r>
            <w:r>
              <w:rPr>
                <w:noProof/>
                <w:webHidden/>
              </w:rPr>
              <w:tab/>
            </w:r>
            <w:r>
              <w:rPr>
                <w:noProof/>
                <w:webHidden/>
              </w:rPr>
              <w:fldChar w:fldCharType="begin"/>
            </w:r>
            <w:r>
              <w:rPr>
                <w:noProof/>
                <w:webHidden/>
              </w:rPr>
              <w:instrText xml:space="preserve"> PAGEREF _Toc155292120 \h </w:instrText>
            </w:r>
            <w:r>
              <w:rPr>
                <w:noProof/>
                <w:webHidden/>
              </w:rPr>
            </w:r>
            <w:r>
              <w:rPr>
                <w:noProof/>
                <w:webHidden/>
              </w:rPr>
              <w:fldChar w:fldCharType="separate"/>
            </w:r>
            <w:r w:rsidR="00DA2C59">
              <w:rPr>
                <w:noProof/>
                <w:webHidden/>
              </w:rPr>
              <w:t>3</w:t>
            </w:r>
            <w:r>
              <w:rPr>
                <w:noProof/>
                <w:webHidden/>
              </w:rPr>
              <w:fldChar w:fldCharType="end"/>
            </w:r>
          </w:hyperlink>
        </w:p>
        <w:p w14:paraId="5B9C757D" w14:textId="1EA0C242" w:rsidR="00BE5E55" w:rsidRDefault="00BE5E55">
          <w:pPr>
            <w:pStyle w:val="TDC1"/>
            <w:tabs>
              <w:tab w:val="right" w:leader="dot" w:pos="9350"/>
            </w:tabs>
            <w:rPr>
              <w:noProof/>
              <w:kern w:val="2"/>
              <w:sz w:val="22"/>
              <w:szCs w:val="22"/>
              <w14:ligatures w14:val="standardContextual"/>
            </w:rPr>
          </w:pPr>
          <w:hyperlink w:anchor="_Toc155292121" w:history="1">
            <w:r w:rsidRPr="003A5DBE">
              <w:rPr>
                <w:rStyle w:val="Hipervnculo"/>
                <w:noProof/>
                <w:lang w:val="es-ES"/>
              </w:rPr>
              <w:t>Introducción</w:t>
            </w:r>
            <w:r>
              <w:rPr>
                <w:noProof/>
                <w:webHidden/>
              </w:rPr>
              <w:tab/>
            </w:r>
            <w:r>
              <w:rPr>
                <w:noProof/>
                <w:webHidden/>
              </w:rPr>
              <w:fldChar w:fldCharType="begin"/>
            </w:r>
            <w:r>
              <w:rPr>
                <w:noProof/>
                <w:webHidden/>
              </w:rPr>
              <w:instrText xml:space="preserve"> PAGEREF _Toc155292121 \h </w:instrText>
            </w:r>
            <w:r>
              <w:rPr>
                <w:noProof/>
                <w:webHidden/>
              </w:rPr>
            </w:r>
            <w:r>
              <w:rPr>
                <w:noProof/>
                <w:webHidden/>
              </w:rPr>
              <w:fldChar w:fldCharType="separate"/>
            </w:r>
            <w:r w:rsidR="00DA2C59">
              <w:rPr>
                <w:noProof/>
                <w:webHidden/>
              </w:rPr>
              <w:t>4</w:t>
            </w:r>
            <w:r>
              <w:rPr>
                <w:noProof/>
                <w:webHidden/>
              </w:rPr>
              <w:fldChar w:fldCharType="end"/>
            </w:r>
          </w:hyperlink>
        </w:p>
        <w:p w14:paraId="1C541E58" w14:textId="48D5C24B" w:rsidR="00BE5E55" w:rsidRDefault="00BE5E55">
          <w:pPr>
            <w:pStyle w:val="TDC2"/>
            <w:tabs>
              <w:tab w:val="right" w:leader="dot" w:pos="9350"/>
            </w:tabs>
            <w:rPr>
              <w:noProof/>
              <w:kern w:val="2"/>
              <w:sz w:val="22"/>
              <w:szCs w:val="22"/>
              <w14:ligatures w14:val="standardContextual"/>
            </w:rPr>
          </w:pPr>
          <w:hyperlink w:anchor="_Toc155292122" w:history="1">
            <w:r w:rsidRPr="003A5DBE">
              <w:rPr>
                <w:rStyle w:val="Hipervnculo"/>
                <w:noProof/>
                <w:lang w:val="es-ES"/>
              </w:rPr>
              <w:t>Necesidad de los MiniRovers</w:t>
            </w:r>
            <w:r>
              <w:rPr>
                <w:noProof/>
                <w:webHidden/>
              </w:rPr>
              <w:tab/>
            </w:r>
            <w:r>
              <w:rPr>
                <w:noProof/>
                <w:webHidden/>
              </w:rPr>
              <w:fldChar w:fldCharType="begin"/>
            </w:r>
            <w:r>
              <w:rPr>
                <w:noProof/>
                <w:webHidden/>
              </w:rPr>
              <w:instrText xml:space="preserve"> PAGEREF _Toc155292122 \h </w:instrText>
            </w:r>
            <w:r>
              <w:rPr>
                <w:noProof/>
                <w:webHidden/>
              </w:rPr>
            </w:r>
            <w:r>
              <w:rPr>
                <w:noProof/>
                <w:webHidden/>
              </w:rPr>
              <w:fldChar w:fldCharType="separate"/>
            </w:r>
            <w:r w:rsidR="00DA2C59">
              <w:rPr>
                <w:noProof/>
                <w:webHidden/>
              </w:rPr>
              <w:t>4</w:t>
            </w:r>
            <w:r>
              <w:rPr>
                <w:noProof/>
                <w:webHidden/>
              </w:rPr>
              <w:fldChar w:fldCharType="end"/>
            </w:r>
          </w:hyperlink>
        </w:p>
        <w:p w14:paraId="621CD8F4" w14:textId="423322B8" w:rsidR="00BE5E55" w:rsidRDefault="00BE5E55">
          <w:pPr>
            <w:pStyle w:val="TDC2"/>
            <w:tabs>
              <w:tab w:val="right" w:leader="dot" w:pos="9350"/>
            </w:tabs>
            <w:rPr>
              <w:noProof/>
              <w:kern w:val="2"/>
              <w:sz w:val="22"/>
              <w:szCs w:val="22"/>
              <w14:ligatures w14:val="standardContextual"/>
            </w:rPr>
          </w:pPr>
          <w:hyperlink w:anchor="_Toc155292123" w:history="1">
            <w:r w:rsidRPr="003A5DBE">
              <w:rPr>
                <w:rStyle w:val="Hipervnculo"/>
                <w:noProof/>
                <w:lang w:val="es-ES"/>
              </w:rPr>
              <w:t>KVIs</w:t>
            </w:r>
            <w:r>
              <w:rPr>
                <w:noProof/>
                <w:webHidden/>
              </w:rPr>
              <w:tab/>
            </w:r>
            <w:r>
              <w:rPr>
                <w:noProof/>
                <w:webHidden/>
              </w:rPr>
              <w:fldChar w:fldCharType="begin"/>
            </w:r>
            <w:r>
              <w:rPr>
                <w:noProof/>
                <w:webHidden/>
              </w:rPr>
              <w:instrText xml:space="preserve"> PAGEREF _Toc155292123 \h </w:instrText>
            </w:r>
            <w:r>
              <w:rPr>
                <w:noProof/>
                <w:webHidden/>
              </w:rPr>
            </w:r>
            <w:r>
              <w:rPr>
                <w:noProof/>
                <w:webHidden/>
              </w:rPr>
              <w:fldChar w:fldCharType="separate"/>
            </w:r>
            <w:r w:rsidR="00DA2C59">
              <w:rPr>
                <w:noProof/>
                <w:webHidden/>
              </w:rPr>
              <w:t>4</w:t>
            </w:r>
            <w:r>
              <w:rPr>
                <w:noProof/>
                <w:webHidden/>
              </w:rPr>
              <w:fldChar w:fldCharType="end"/>
            </w:r>
          </w:hyperlink>
        </w:p>
        <w:p w14:paraId="07BBF152" w14:textId="10EFFB52" w:rsidR="00BE5E55" w:rsidRDefault="00BE5E55">
          <w:pPr>
            <w:pStyle w:val="TDC1"/>
            <w:tabs>
              <w:tab w:val="right" w:leader="dot" w:pos="9350"/>
            </w:tabs>
            <w:rPr>
              <w:noProof/>
              <w:kern w:val="2"/>
              <w:sz w:val="22"/>
              <w:szCs w:val="22"/>
              <w14:ligatures w14:val="standardContextual"/>
            </w:rPr>
          </w:pPr>
          <w:hyperlink w:anchor="_Toc155292124" w:history="1">
            <w:r w:rsidRPr="003A5DBE">
              <w:rPr>
                <w:rStyle w:val="Hipervnculo"/>
                <w:noProof/>
                <w:lang w:val="es-ES"/>
              </w:rPr>
              <w:t>Desarrollo del Proyecto</w:t>
            </w:r>
            <w:r>
              <w:rPr>
                <w:noProof/>
                <w:webHidden/>
              </w:rPr>
              <w:tab/>
            </w:r>
            <w:r>
              <w:rPr>
                <w:noProof/>
                <w:webHidden/>
              </w:rPr>
              <w:fldChar w:fldCharType="begin"/>
            </w:r>
            <w:r>
              <w:rPr>
                <w:noProof/>
                <w:webHidden/>
              </w:rPr>
              <w:instrText xml:space="preserve"> PAGEREF _Toc155292124 \h </w:instrText>
            </w:r>
            <w:r>
              <w:rPr>
                <w:noProof/>
                <w:webHidden/>
              </w:rPr>
            </w:r>
            <w:r>
              <w:rPr>
                <w:noProof/>
                <w:webHidden/>
              </w:rPr>
              <w:fldChar w:fldCharType="separate"/>
            </w:r>
            <w:r w:rsidR="00DA2C59">
              <w:rPr>
                <w:noProof/>
                <w:webHidden/>
              </w:rPr>
              <w:t>5</w:t>
            </w:r>
            <w:r>
              <w:rPr>
                <w:noProof/>
                <w:webHidden/>
              </w:rPr>
              <w:fldChar w:fldCharType="end"/>
            </w:r>
          </w:hyperlink>
        </w:p>
        <w:p w14:paraId="502580C0" w14:textId="64C4D1C6" w:rsidR="00BE5E55" w:rsidRDefault="00BE5E55">
          <w:pPr>
            <w:pStyle w:val="TDC2"/>
            <w:tabs>
              <w:tab w:val="right" w:leader="dot" w:pos="9350"/>
            </w:tabs>
            <w:rPr>
              <w:noProof/>
              <w:kern w:val="2"/>
              <w:sz w:val="22"/>
              <w:szCs w:val="22"/>
              <w14:ligatures w14:val="standardContextual"/>
            </w:rPr>
          </w:pPr>
          <w:hyperlink w:anchor="_Toc155292125" w:history="1">
            <w:r w:rsidRPr="003A5DBE">
              <w:rPr>
                <w:rStyle w:val="Hipervnculo"/>
                <w:noProof/>
                <w:lang w:val="es-ES"/>
              </w:rPr>
              <w:t>Escenario</w:t>
            </w:r>
            <w:r>
              <w:rPr>
                <w:noProof/>
                <w:webHidden/>
              </w:rPr>
              <w:tab/>
            </w:r>
            <w:r>
              <w:rPr>
                <w:noProof/>
                <w:webHidden/>
              </w:rPr>
              <w:fldChar w:fldCharType="begin"/>
            </w:r>
            <w:r>
              <w:rPr>
                <w:noProof/>
                <w:webHidden/>
              </w:rPr>
              <w:instrText xml:space="preserve"> PAGEREF _Toc155292125 \h </w:instrText>
            </w:r>
            <w:r>
              <w:rPr>
                <w:noProof/>
                <w:webHidden/>
              </w:rPr>
            </w:r>
            <w:r>
              <w:rPr>
                <w:noProof/>
                <w:webHidden/>
              </w:rPr>
              <w:fldChar w:fldCharType="separate"/>
            </w:r>
            <w:r w:rsidR="00DA2C59">
              <w:rPr>
                <w:noProof/>
                <w:webHidden/>
              </w:rPr>
              <w:t>5</w:t>
            </w:r>
            <w:r>
              <w:rPr>
                <w:noProof/>
                <w:webHidden/>
              </w:rPr>
              <w:fldChar w:fldCharType="end"/>
            </w:r>
          </w:hyperlink>
        </w:p>
        <w:p w14:paraId="49C914CD" w14:textId="25C53A84" w:rsidR="00BE5E55" w:rsidRDefault="00BE5E55">
          <w:pPr>
            <w:pStyle w:val="TDC2"/>
            <w:tabs>
              <w:tab w:val="right" w:leader="dot" w:pos="9350"/>
            </w:tabs>
            <w:rPr>
              <w:noProof/>
              <w:kern w:val="2"/>
              <w:sz w:val="22"/>
              <w:szCs w:val="22"/>
              <w14:ligatures w14:val="standardContextual"/>
            </w:rPr>
          </w:pPr>
          <w:hyperlink w:anchor="_Toc155292126" w:history="1">
            <w:r w:rsidRPr="003A5DBE">
              <w:rPr>
                <w:rStyle w:val="Hipervnculo"/>
                <w:noProof/>
                <w:lang w:val="es-ES"/>
              </w:rPr>
              <w:t>Funcionalidades</w:t>
            </w:r>
            <w:r>
              <w:rPr>
                <w:noProof/>
                <w:webHidden/>
              </w:rPr>
              <w:tab/>
            </w:r>
            <w:r>
              <w:rPr>
                <w:noProof/>
                <w:webHidden/>
              </w:rPr>
              <w:fldChar w:fldCharType="begin"/>
            </w:r>
            <w:r>
              <w:rPr>
                <w:noProof/>
                <w:webHidden/>
              </w:rPr>
              <w:instrText xml:space="preserve"> PAGEREF _Toc155292126 \h </w:instrText>
            </w:r>
            <w:r>
              <w:rPr>
                <w:noProof/>
                <w:webHidden/>
              </w:rPr>
            </w:r>
            <w:r>
              <w:rPr>
                <w:noProof/>
                <w:webHidden/>
              </w:rPr>
              <w:fldChar w:fldCharType="separate"/>
            </w:r>
            <w:r w:rsidR="00DA2C59">
              <w:rPr>
                <w:noProof/>
                <w:webHidden/>
              </w:rPr>
              <w:t>6</w:t>
            </w:r>
            <w:r>
              <w:rPr>
                <w:noProof/>
                <w:webHidden/>
              </w:rPr>
              <w:fldChar w:fldCharType="end"/>
            </w:r>
          </w:hyperlink>
        </w:p>
        <w:p w14:paraId="422FC827" w14:textId="542E6BBB" w:rsidR="00BE5E55" w:rsidRDefault="00BE5E55">
          <w:pPr>
            <w:pStyle w:val="TDC2"/>
            <w:tabs>
              <w:tab w:val="right" w:leader="dot" w:pos="9350"/>
            </w:tabs>
            <w:rPr>
              <w:noProof/>
              <w:kern w:val="2"/>
              <w:sz w:val="22"/>
              <w:szCs w:val="22"/>
              <w14:ligatures w14:val="standardContextual"/>
            </w:rPr>
          </w:pPr>
          <w:hyperlink w:anchor="_Toc155292127" w:history="1">
            <w:r w:rsidRPr="003A5DBE">
              <w:rPr>
                <w:rStyle w:val="Hipervnculo"/>
                <w:noProof/>
                <w:lang w:val="es-ES"/>
              </w:rPr>
              <w:t>Comunicación y tramas de datos</w:t>
            </w:r>
            <w:r>
              <w:rPr>
                <w:noProof/>
                <w:webHidden/>
              </w:rPr>
              <w:tab/>
            </w:r>
            <w:r>
              <w:rPr>
                <w:noProof/>
                <w:webHidden/>
              </w:rPr>
              <w:fldChar w:fldCharType="begin"/>
            </w:r>
            <w:r>
              <w:rPr>
                <w:noProof/>
                <w:webHidden/>
              </w:rPr>
              <w:instrText xml:space="preserve"> PAGEREF _Toc155292127 \h </w:instrText>
            </w:r>
            <w:r>
              <w:rPr>
                <w:noProof/>
                <w:webHidden/>
              </w:rPr>
            </w:r>
            <w:r>
              <w:rPr>
                <w:noProof/>
                <w:webHidden/>
              </w:rPr>
              <w:fldChar w:fldCharType="separate"/>
            </w:r>
            <w:r w:rsidR="00DA2C59">
              <w:rPr>
                <w:noProof/>
                <w:webHidden/>
              </w:rPr>
              <w:t>7</w:t>
            </w:r>
            <w:r>
              <w:rPr>
                <w:noProof/>
                <w:webHidden/>
              </w:rPr>
              <w:fldChar w:fldCharType="end"/>
            </w:r>
          </w:hyperlink>
        </w:p>
        <w:p w14:paraId="3E1E452D" w14:textId="404318ED" w:rsidR="00BE5E55" w:rsidRDefault="00BE5E55">
          <w:pPr>
            <w:pStyle w:val="TDC2"/>
            <w:tabs>
              <w:tab w:val="right" w:leader="dot" w:pos="9350"/>
            </w:tabs>
            <w:rPr>
              <w:noProof/>
              <w:kern w:val="2"/>
              <w:sz w:val="22"/>
              <w:szCs w:val="22"/>
              <w14:ligatures w14:val="standardContextual"/>
            </w:rPr>
          </w:pPr>
          <w:hyperlink w:anchor="_Toc155292128" w:history="1">
            <w:r w:rsidRPr="003A5DBE">
              <w:rPr>
                <w:rStyle w:val="Hipervnculo"/>
                <w:noProof/>
                <w:lang w:val="es-ES"/>
              </w:rPr>
              <w:t>MiniRovers</w:t>
            </w:r>
            <w:r>
              <w:rPr>
                <w:noProof/>
                <w:webHidden/>
              </w:rPr>
              <w:tab/>
            </w:r>
            <w:r>
              <w:rPr>
                <w:noProof/>
                <w:webHidden/>
              </w:rPr>
              <w:fldChar w:fldCharType="begin"/>
            </w:r>
            <w:r>
              <w:rPr>
                <w:noProof/>
                <w:webHidden/>
              </w:rPr>
              <w:instrText xml:space="preserve"> PAGEREF _Toc155292128 \h </w:instrText>
            </w:r>
            <w:r>
              <w:rPr>
                <w:noProof/>
                <w:webHidden/>
              </w:rPr>
            </w:r>
            <w:r>
              <w:rPr>
                <w:noProof/>
                <w:webHidden/>
              </w:rPr>
              <w:fldChar w:fldCharType="separate"/>
            </w:r>
            <w:r w:rsidR="00DA2C59">
              <w:rPr>
                <w:noProof/>
                <w:webHidden/>
              </w:rPr>
              <w:t>9</w:t>
            </w:r>
            <w:r>
              <w:rPr>
                <w:noProof/>
                <w:webHidden/>
              </w:rPr>
              <w:fldChar w:fldCharType="end"/>
            </w:r>
          </w:hyperlink>
        </w:p>
        <w:p w14:paraId="2A50B45A" w14:textId="0C500862" w:rsidR="00BE5E55" w:rsidRDefault="00BE5E55">
          <w:pPr>
            <w:pStyle w:val="TDC3"/>
            <w:tabs>
              <w:tab w:val="right" w:leader="dot" w:pos="9350"/>
            </w:tabs>
            <w:rPr>
              <w:noProof/>
              <w:kern w:val="2"/>
              <w:sz w:val="22"/>
              <w:szCs w:val="22"/>
              <w14:ligatures w14:val="standardContextual"/>
            </w:rPr>
          </w:pPr>
          <w:hyperlink w:anchor="_Toc155292129" w:history="1">
            <w:r w:rsidRPr="003A5DBE">
              <w:rPr>
                <w:rStyle w:val="Hipervnculo"/>
                <w:noProof/>
                <w:lang w:val="es-ES"/>
              </w:rPr>
              <w:t>Hardware</w:t>
            </w:r>
            <w:r>
              <w:rPr>
                <w:noProof/>
                <w:webHidden/>
              </w:rPr>
              <w:tab/>
            </w:r>
            <w:r>
              <w:rPr>
                <w:noProof/>
                <w:webHidden/>
              </w:rPr>
              <w:fldChar w:fldCharType="begin"/>
            </w:r>
            <w:r>
              <w:rPr>
                <w:noProof/>
                <w:webHidden/>
              </w:rPr>
              <w:instrText xml:space="preserve"> PAGEREF _Toc155292129 \h </w:instrText>
            </w:r>
            <w:r>
              <w:rPr>
                <w:noProof/>
                <w:webHidden/>
              </w:rPr>
            </w:r>
            <w:r>
              <w:rPr>
                <w:noProof/>
                <w:webHidden/>
              </w:rPr>
              <w:fldChar w:fldCharType="separate"/>
            </w:r>
            <w:r w:rsidR="00DA2C59">
              <w:rPr>
                <w:noProof/>
                <w:webHidden/>
              </w:rPr>
              <w:t>9</w:t>
            </w:r>
            <w:r>
              <w:rPr>
                <w:noProof/>
                <w:webHidden/>
              </w:rPr>
              <w:fldChar w:fldCharType="end"/>
            </w:r>
          </w:hyperlink>
        </w:p>
        <w:p w14:paraId="7523B4D6" w14:textId="3F67396F" w:rsidR="00BE5E55" w:rsidRDefault="00BE5E55">
          <w:pPr>
            <w:pStyle w:val="TDC3"/>
            <w:tabs>
              <w:tab w:val="right" w:leader="dot" w:pos="9350"/>
            </w:tabs>
            <w:rPr>
              <w:noProof/>
              <w:kern w:val="2"/>
              <w:sz w:val="22"/>
              <w:szCs w:val="22"/>
              <w14:ligatures w14:val="standardContextual"/>
            </w:rPr>
          </w:pPr>
          <w:hyperlink w:anchor="_Toc155292130" w:history="1">
            <w:r w:rsidRPr="003A5DBE">
              <w:rPr>
                <w:rStyle w:val="Hipervnculo"/>
                <w:noProof/>
                <w:lang w:val="es-ES"/>
              </w:rPr>
              <w:t>Comunicaciones</w:t>
            </w:r>
            <w:r>
              <w:rPr>
                <w:noProof/>
                <w:webHidden/>
              </w:rPr>
              <w:tab/>
            </w:r>
            <w:r>
              <w:rPr>
                <w:noProof/>
                <w:webHidden/>
              </w:rPr>
              <w:fldChar w:fldCharType="begin"/>
            </w:r>
            <w:r>
              <w:rPr>
                <w:noProof/>
                <w:webHidden/>
              </w:rPr>
              <w:instrText xml:space="preserve"> PAGEREF _Toc155292130 \h </w:instrText>
            </w:r>
            <w:r>
              <w:rPr>
                <w:noProof/>
                <w:webHidden/>
              </w:rPr>
            </w:r>
            <w:r>
              <w:rPr>
                <w:noProof/>
                <w:webHidden/>
              </w:rPr>
              <w:fldChar w:fldCharType="separate"/>
            </w:r>
            <w:r w:rsidR="00DA2C59">
              <w:rPr>
                <w:noProof/>
                <w:webHidden/>
              </w:rPr>
              <w:t>10</w:t>
            </w:r>
            <w:r>
              <w:rPr>
                <w:noProof/>
                <w:webHidden/>
              </w:rPr>
              <w:fldChar w:fldCharType="end"/>
            </w:r>
          </w:hyperlink>
        </w:p>
        <w:p w14:paraId="75DD7544" w14:textId="5B06D645" w:rsidR="00BE5E55" w:rsidRDefault="00BE5E55">
          <w:pPr>
            <w:pStyle w:val="TDC3"/>
            <w:tabs>
              <w:tab w:val="right" w:leader="dot" w:pos="9350"/>
            </w:tabs>
            <w:rPr>
              <w:noProof/>
              <w:kern w:val="2"/>
              <w:sz w:val="22"/>
              <w:szCs w:val="22"/>
              <w14:ligatures w14:val="standardContextual"/>
            </w:rPr>
          </w:pPr>
          <w:hyperlink w:anchor="_Toc155292131" w:history="1">
            <w:r w:rsidRPr="003A5DBE">
              <w:rPr>
                <w:rStyle w:val="Hipervnculo"/>
                <w:noProof/>
                <w:lang w:val="es-ES"/>
              </w:rPr>
              <w:t>Máquina de estados</w:t>
            </w:r>
            <w:r>
              <w:rPr>
                <w:noProof/>
                <w:webHidden/>
              </w:rPr>
              <w:tab/>
            </w:r>
            <w:r>
              <w:rPr>
                <w:noProof/>
                <w:webHidden/>
              </w:rPr>
              <w:fldChar w:fldCharType="begin"/>
            </w:r>
            <w:r>
              <w:rPr>
                <w:noProof/>
                <w:webHidden/>
              </w:rPr>
              <w:instrText xml:space="preserve"> PAGEREF _Toc155292131 \h </w:instrText>
            </w:r>
            <w:r>
              <w:rPr>
                <w:noProof/>
                <w:webHidden/>
              </w:rPr>
            </w:r>
            <w:r>
              <w:rPr>
                <w:noProof/>
                <w:webHidden/>
              </w:rPr>
              <w:fldChar w:fldCharType="separate"/>
            </w:r>
            <w:r w:rsidR="00DA2C59">
              <w:rPr>
                <w:noProof/>
                <w:webHidden/>
              </w:rPr>
              <w:t>13</w:t>
            </w:r>
            <w:r>
              <w:rPr>
                <w:noProof/>
                <w:webHidden/>
              </w:rPr>
              <w:fldChar w:fldCharType="end"/>
            </w:r>
          </w:hyperlink>
        </w:p>
        <w:p w14:paraId="4BE8B7E6" w14:textId="15E95FFC" w:rsidR="00BE5E55" w:rsidRDefault="00BE5E55">
          <w:pPr>
            <w:pStyle w:val="TDC3"/>
            <w:tabs>
              <w:tab w:val="right" w:leader="dot" w:pos="9350"/>
            </w:tabs>
            <w:rPr>
              <w:noProof/>
              <w:kern w:val="2"/>
              <w:sz w:val="22"/>
              <w:szCs w:val="22"/>
              <w14:ligatures w14:val="standardContextual"/>
            </w:rPr>
          </w:pPr>
          <w:hyperlink w:anchor="_Toc155292132" w:history="1">
            <w:r w:rsidRPr="003A5DBE">
              <w:rPr>
                <w:rStyle w:val="Hipervnculo"/>
                <w:noProof/>
                <w:lang w:val="es-ES"/>
              </w:rPr>
              <w:t>Tramas y envío de datos</w:t>
            </w:r>
            <w:r>
              <w:rPr>
                <w:noProof/>
                <w:webHidden/>
              </w:rPr>
              <w:tab/>
            </w:r>
            <w:r>
              <w:rPr>
                <w:noProof/>
                <w:webHidden/>
              </w:rPr>
              <w:fldChar w:fldCharType="begin"/>
            </w:r>
            <w:r>
              <w:rPr>
                <w:noProof/>
                <w:webHidden/>
              </w:rPr>
              <w:instrText xml:space="preserve"> PAGEREF _Toc155292132 \h </w:instrText>
            </w:r>
            <w:r>
              <w:rPr>
                <w:noProof/>
                <w:webHidden/>
              </w:rPr>
            </w:r>
            <w:r>
              <w:rPr>
                <w:noProof/>
                <w:webHidden/>
              </w:rPr>
              <w:fldChar w:fldCharType="separate"/>
            </w:r>
            <w:r w:rsidR="00DA2C59">
              <w:rPr>
                <w:noProof/>
                <w:webHidden/>
              </w:rPr>
              <w:t>14</w:t>
            </w:r>
            <w:r>
              <w:rPr>
                <w:noProof/>
                <w:webHidden/>
              </w:rPr>
              <w:fldChar w:fldCharType="end"/>
            </w:r>
          </w:hyperlink>
        </w:p>
        <w:p w14:paraId="39E3D8AF" w14:textId="5D17AB12" w:rsidR="00BE5E55" w:rsidRDefault="00BE5E55">
          <w:pPr>
            <w:pStyle w:val="TDC2"/>
            <w:tabs>
              <w:tab w:val="right" w:leader="dot" w:pos="9350"/>
            </w:tabs>
            <w:rPr>
              <w:noProof/>
              <w:kern w:val="2"/>
              <w:sz w:val="22"/>
              <w:szCs w:val="22"/>
              <w14:ligatures w14:val="standardContextual"/>
            </w:rPr>
          </w:pPr>
          <w:hyperlink w:anchor="_Toc155292133" w:history="1">
            <w:r w:rsidRPr="003A5DBE">
              <w:rPr>
                <w:rStyle w:val="Hipervnculo"/>
                <w:noProof/>
                <w:lang w:val="es-ES"/>
              </w:rPr>
              <w:t>Central</w:t>
            </w:r>
            <w:r>
              <w:rPr>
                <w:noProof/>
                <w:webHidden/>
              </w:rPr>
              <w:tab/>
            </w:r>
            <w:r>
              <w:rPr>
                <w:noProof/>
                <w:webHidden/>
              </w:rPr>
              <w:fldChar w:fldCharType="begin"/>
            </w:r>
            <w:r>
              <w:rPr>
                <w:noProof/>
                <w:webHidden/>
              </w:rPr>
              <w:instrText xml:space="preserve"> PAGEREF _Toc155292133 \h </w:instrText>
            </w:r>
            <w:r>
              <w:rPr>
                <w:noProof/>
                <w:webHidden/>
              </w:rPr>
            </w:r>
            <w:r>
              <w:rPr>
                <w:noProof/>
                <w:webHidden/>
              </w:rPr>
              <w:fldChar w:fldCharType="separate"/>
            </w:r>
            <w:r w:rsidR="00DA2C59">
              <w:rPr>
                <w:noProof/>
                <w:webHidden/>
              </w:rPr>
              <w:t>15</w:t>
            </w:r>
            <w:r>
              <w:rPr>
                <w:noProof/>
                <w:webHidden/>
              </w:rPr>
              <w:fldChar w:fldCharType="end"/>
            </w:r>
          </w:hyperlink>
        </w:p>
        <w:p w14:paraId="74FC7B27" w14:textId="66CA5DF9" w:rsidR="00BE5E55" w:rsidRDefault="00BE5E55">
          <w:pPr>
            <w:pStyle w:val="TDC3"/>
            <w:tabs>
              <w:tab w:val="right" w:leader="dot" w:pos="9350"/>
            </w:tabs>
            <w:rPr>
              <w:noProof/>
              <w:kern w:val="2"/>
              <w:sz w:val="22"/>
              <w:szCs w:val="22"/>
              <w14:ligatures w14:val="standardContextual"/>
            </w:rPr>
          </w:pPr>
          <w:hyperlink w:anchor="_Toc155292134" w:history="1">
            <w:r w:rsidRPr="003A5DBE">
              <w:rPr>
                <w:rStyle w:val="Hipervnculo"/>
                <w:noProof/>
                <w:lang w:val="es-ES"/>
              </w:rPr>
              <w:t>Render 3D</w:t>
            </w:r>
            <w:r>
              <w:rPr>
                <w:noProof/>
                <w:webHidden/>
              </w:rPr>
              <w:tab/>
            </w:r>
            <w:r>
              <w:rPr>
                <w:noProof/>
                <w:webHidden/>
              </w:rPr>
              <w:fldChar w:fldCharType="begin"/>
            </w:r>
            <w:r>
              <w:rPr>
                <w:noProof/>
                <w:webHidden/>
              </w:rPr>
              <w:instrText xml:space="preserve"> PAGEREF _Toc155292134 \h </w:instrText>
            </w:r>
            <w:r>
              <w:rPr>
                <w:noProof/>
                <w:webHidden/>
              </w:rPr>
            </w:r>
            <w:r>
              <w:rPr>
                <w:noProof/>
                <w:webHidden/>
              </w:rPr>
              <w:fldChar w:fldCharType="separate"/>
            </w:r>
            <w:r w:rsidR="00DA2C59">
              <w:rPr>
                <w:noProof/>
                <w:webHidden/>
              </w:rPr>
              <w:t>31</w:t>
            </w:r>
            <w:r>
              <w:rPr>
                <w:noProof/>
                <w:webHidden/>
              </w:rPr>
              <w:fldChar w:fldCharType="end"/>
            </w:r>
          </w:hyperlink>
        </w:p>
        <w:p w14:paraId="150D6F3F" w14:textId="71A2C808" w:rsidR="00BE5E55" w:rsidRDefault="00BE5E55">
          <w:pPr>
            <w:pStyle w:val="TDC3"/>
            <w:tabs>
              <w:tab w:val="right" w:leader="dot" w:pos="9350"/>
            </w:tabs>
            <w:rPr>
              <w:noProof/>
              <w:kern w:val="2"/>
              <w:sz w:val="22"/>
              <w:szCs w:val="22"/>
              <w14:ligatures w14:val="standardContextual"/>
            </w:rPr>
          </w:pPr>
          <w:hyperlink w:anchor="_Toc155292135" w:history="1">
            <w:r w:rsidRPr="003A5DBE">
              <w:rPr>
                <w:rStyle w:val="Hipervnculo"/>
                <w:noProof/>
                <w:lang w:val="es-ES"/>
              </w:rPr>
              <w:t>MQTT</w:t>
            </w:r>
            <w:r>
              <w:rPr>
                <w:noProof/>
                <w:webHidden/>
              </w:rPr>
              <w:tab/>
            </w:r>
            <w:r>
              <w:rPr>
                <w:noProof/>
                <w:webHidden/>
              </w:rPr>
              <w:fldChar w:fldCharType="begin"/>
            </w:r>
            <w:r>
              <w:rPr>
                <w:noProof/>
                <w:webHidden/>
              </w:rPr>
              <w:instrText xml:space="preserve"> PAGEREF _Toc155292135 \h </w:instrText>
            </w:r>
            <w:r>
              <w:rPr>
                <w:noProof/>
                <w:webHidden/>
              </w:rPr>
            </w:r>
            <w:r>
              <w:rPr>
                <w:noProof/>
                <w:webHidden/>
              </w:rPr>
              <w:fldChar w:fldCharType="separate"/>
            </w:r>
            <w:r w:rsidR="00DA2C59">
              <w:rPr>
                <w:noProof/>
                <w:webHidden/>
              </w:rPr>
              <w:t>32</w:t>
            </w:r>
            <w:r>
              <w:rPr>
                <w:noProof/>
                <w:webHidden/>
              </w:rPr>
              <w:fldChar w:fldCharType="end"/>
            </w:r>
          </w:hyperlink>
        </w:p>
        <w:p w14:paraId="3F7182E7" w14:textId="26ECADD2" w:rsidR="00BE5E55" w:rsidRDefault="00BE5E55">
          <w:pPr>
            <w:pStyle w:val="TDC2"/>
            <w:tabs>
              <w:tab w:val="right" w:leader="dot" w:pos="9350"/>
            </w:tabs>
            <w:rPr>
              <w:noProof/>
              <w:kern w:val="2"/>
              <w:sz w:val="22"/>
              <w:szCs w:val="22"/>
              <w14:ligatures w14:val="standardContextual"/>
            </w:rPr>
          </w:pPr>
          <w:hyperlink w:anchor="_Toc155292136" w:history="1">
            <w:r w:rsidRPr="003A5DBE">
              <w:rPr>
                <w:rStyle w:val="Hipervnculo"/>
                <w:noProof/>
                <w:lang w:val="es-ES"/>
              </w:rPr>
              <w:t>Chatbot de Telegram</w:t>
            </w:r>
            <w:r>
              <w:rPr>
                <w:noProof/>
                <w:webHidden/>
              </w:rPr>
              <w:tab/>
            </w:r>
            <w:r>
              <w:rPr>
                <w:noProof/>
                <w:webHidden/>
              </w:rPr>
              <w:fldChar w:fldCharType="begin"/>
            </w:r>
            <w:r>
              <w:rPr>
                <w:noProof/>
                <w:webHidden/>
              </w:rPr>
              <w:instrText xml:space="preserve"> PAGEREF _Toc155292136 \h </w:instrText>
            </w:r>
            <w:r>
              <w:rPr>
                <w:noProof/>
                <w:webHidden/>
              </w:rPr>
            </w:r>
            <w:r>
              <w:rPr>
                <w:noProof/>
                <w:webHidden/>
              </w:rPr>
              <w:fldChar w:fldCharType="separate"/>
            </w:r>
            <w:r w:rsidR="00DA2C59">
              <w:rPr>
                <w:noProof/>
                <w:webHidden/>
              </w:rPr>
              <w:t>32</w:t>
            </w:r>
            <w:r>
              <w:rPr>
                <w:noProof/>
                <w:webHidden/>
              </w:rPr>
              <w:fldChar w:fldCharType="end"/>
            </w:r>
          </w:hyperlink>
        </w:p>
        <w:p w14:paraId="00B7A88C" w14:textId="6A18A2DC" w:rsidR="00BE5E55" w:rsidRDefault="00BE5E55">
          <w:pPr>
            <w:pStyle w:val="TDC3"/>
            <w:tabs>
              <w:tab w:val="right" w:leader="dot" w:pos="9350"/>
            </w:tabs>
            <w:rPr>
              <w:noProof/>
              <w:kern w:val="2"/>
              <w:sz w:val="22"/>
              <w:szCs w:val="22"/>
              <w14:ligatures w14:val="standardContextual"/>
            </w:rPr>
          </w:pPr>
          <w:hyperlink w:anchor="_Toc155292137" w:history="1">
            <w:r w:rsidRPr="003A5DBE">
              <w:rPr>
                <w:rStyle w:val="Hipervnculo"/>
                <w:noProof/>
                <w:lang w:val="es-ES"/>
              </w:rPr>
              <w:t>Main</w:t>
            </w:r>
            <w:r>
              <w:rPr>
                <w:noProof/>
                <w:webHidden/>
              </w:rPr>
              <w:tab/>
            </w:r>
            <w:r>
              <w:rPr>
                <w:noProof/>
                <w:webHidden/>
              </w:rPr>
              <w:fldChar w:fldCharType="begin"/>
            </w:r>
            <w:r>
              <w:rPr>
                <w:noProof/>
                <w:webHidden/>
              </w:rPr>
              <w:instrText xml:space="preserve"> PAGEREF _Toc155292137 \h </w:instrText>
            </w:r>
            <w:r>
              <w:rPr>
                <w:noProof/>
                <w:webHidden/>
              </w:rPr>
            </w:r>
            <w:r>
              <w:rPr>
                <w:noProof/>
                <w:webHidden/>
              </w:rPr>
              <w:fldChar w:fldCharType="separate"/>
            </w:r>
            <w:r w:rsidR="00DA2C59">
              <w:rPr>
                <w:noProof/>
                <w:webHidden/>
              </w:rPr>
              <w:t>33</w:t>
            </w:r>
            <w:r>
              <w:rPr>
                <w:noProof/>
                <w:webHidden/>
              </w:rPr>
              <w:fldChar w:fldCharType="end"/>
            </w:r>
          </w:hyperlink>
        </w:p>
        <w:p w14:paraId="20C9A10F" w14:textId="2701D8C2" w:rsidR="00BE5E55" w:rsidRDefault="00BE5E55">
          <w:pPr>
            <w:pStyle w:val="TDC3"/>
            <w:tabs>
              <w:tab w:val="right" w:leader="dot" w:pos="9350"/>
            </w:tabs>
            <w:rPr>
              <w:noProof/>
              <w:kern w:val="2"/>
              <w:sz w:val="22"/>
              <w:szCs w:val="22"/>
              <w14:ligatures w14:val="standardContextual"/>
            </w:rPr>
          </w:pPr>
          <w:hyperlink w:anchor="_Toc155292138" w:history="1">
            <w:r w:rsidRPr="003A5DBE">
              <w:rPr>
                <w:rStyle w:val="Hipervnculo"/>
                <w:noProof/>
                <w:lang w:val="es-ES"/>
              </w:rPr>
              <w:t>Start</w:t>
            </w:r>
            <w:r>
              <w:rPr>
                <w:noProof/>
                <w:webHidden/>
              </w:rPr>
              <w:tab/>
            </w:r>
            <w:r>
              <w:rPr>
                <w:noProof/>
                <w:webHidden/>
              </w:rPr>
              <w:fldChar w:fldCharType="begin"/>
            </w:r>
            <w:r>
              <w:rPr>
                <w:noProof/>
                <w:webHidden/>
              </w:rPr>
              <w:instrText xml:space="preserve"> PAGEREF _Toc155292138 \h </w:instrText>
            </w:r>
            <w:r>
              <w:rPr>
                <w:noProof/>
                <w:webHidden/>
              </w:rPr>
            </w:r>
            <w:r>
              <w:rPr>
                <w:noProof/>
                <w:webHidden/>
              </w:rPr>
              <w:fldChar w:fldCharType="separate"/>
            </w:r>
            <w:r w:rsidR="00DA2C59">
              <w:rPr>
                <w:noProof/>
                <w:webHidden/>
              </w:rPr>
              <w:t>34</w:t>
            </w:r>
            <w:r>
              <w:rPr>
                <w:noProof/>
                <w:webHidden/>
              </w:rPr>
              <w:fldChar w:fldCharType="end"/>
            </w:r>
          </w:hyperlink>
        </w:p>
        <w:p w14:paraId="723477A4" w14:textId="54580ADA" w:rsidR="00BE5E55" w:rsidRDefault="00BE5E55">
          <w:pPr>
            <w:pStyle w:val="TDC3"/>
            <w:tabs>
              <w:tab w:val="right" w:leader="dot" w:pos="9350"/>
            </w:tabs>
            <w:rPr>
              <w:noProof/>
              <w:kern w:val="2"/>
              <w:sz w:val="22"/>
              <w:szCs w:val="22"/>
              <w14:ligatures w14:val="standardContextual"/>
            </w:rPr>
          </w:pPr>
          <w:hyperlink w:anchor="_Toc155292139" w:history="1">
            <w:r w:rsidRPr="003A5DBE">
              <w:rPr>
                <w:rStyle w:val="Hipervnculo"/>
                <w:noProof/>
                <w:lang w:val="es-ES"/>
              </w:rPr>
              <w:t>Coordinates</w:t>
            </w:r>
            <w:r>
              <w:rPr>
                <w:noProof/>
                <w:webHidden/>
              </w:rPr>
              <w:tab/>
            </w:r>
            <w:r>
              <w:rPr>
                <w:noProof/>
                <w:webHidden/>
              </w:rPr>
              <w:fldChar w:fldCharType="begin"/>
            </w:r>
            <w:r>
              <w:rPr>
                <w:noProof/>
                <w:webHidden/>
              </w:rPr>
              <w:instrText xml:space="preserve"> PAGEREF _Toc155292139 \h </w:instrText>
            </w:r>
            <w:r>
              <w:rPr>
                <w:noProof/>
                <w:webHidden/>
              </w:rPr>
            </w:r>
            <w:r>
              <w:rPr>
                <w:noProof/>
                <w:webHidden/>
              </w:rPr>
              <w:fldChar w:fldCharType="separate"/>
            </w:r>
            <w:r w:rsidR="00DA2C59">
              <w:rPr>
                <w:noProof/>
                <w:webHidden/>
              </w:rPr>
              <w:t>35</w:t>
            </w:r>
            <w:r>
              <w:rPr>
                <w:noProof/>
                <w:webHidden/>
              </w:rPr>
              <w:fldChar w:fldCharType="end"/>
            </w:r>
          </w:hyperlink>
        </w:p>
        <w:p w14:paraId="61DEC6F3" w14:textId="6AFCB442" w:rsidR="00BE5E55" w:rsidRDefault="00BE5E55">
          <w:pPr>
            <w:pStyle w:val="TDC3"/>
            <w:tabs>
              <w:tab w:val="right" w:leader="dot" w:pos="9350"/>
            </w:tabs>
            <w:rPr>
              <w:noProof/>
              <w:kern w:val="2"/>
              <w:sz w:val="22"/>
              <w:szCs w:val="22"/>
              <w14:ligatures w14:val="standardContextual"/>
            </w:rPr>
          </w:pPr>
          <w:hyperlink w:anchor="_Toc155292140" w:history="1">
            <w:r w:rsidRPr="003A5DBE">
              <w:rPr>
                <w:rStyle w:val="Hipervnculo"/>
                <w:noProof/>
                <w:lang w:val="es-ES"/>
              </w:rPr>
              <w:t>Set Waypoint</w:t>
            </w:r>
            <w:r>
              <w:rPr>
                <w:noProof/>
                <w:webHidden/>
              </w:rPr>
              <w:tab/>
            </w:r>
            <w:r>
              <w:rPr>
                <w:noProof/>
                <w:webHidden/>
              </w:rPr>
              <w:fldChar w:fldCharType="begin"/>
            </w:r>
            <w:r>
              <w:rPr>
                <w:noProof/>
                <w:webHidden/>
              </w:rPr>
              <w:instrText xml:space="preserve"> PAGEREF _Toc155292140 \h </w:instrText>
            </w:r>
            <w:r>
              <w:rPr>
                <w:noProof/>
                <w:webHidden/>
              </w:rPr>
            </w:r>
            <w:r>
              <w:rPr>
                <w:noProof/>
                <w:webHidden/>
              </w:rPr>
              <w:fldChar w:fldCharType="separate"/>
            </w:r>
            <w:r w:rsidR="00DA2C59">
              <w:rPr>
                <w:noProof/>
                <w:webHidden/>
              </w:rPr>
              <w:t>36</w:t>
            </w:r>
            <w:r>
              <w:rPr>
                <w:noProof/>
                <w:webHidden/>
              </w:rPr>
              <w:fldChar w:fldCharType="end"/>
            </w:r>
          </w:hyperlink>
        </w:p>
        <w:p w14:paraId="3A833DF5" w14:textId="33311990" w:rsidR="00BE5E55" w:rsidRDefault="00BE5E55">
          <w:pPr>
            <w:pStyle w:val="TDC3"/>
            <w:tabs>
              <w:tab w:val="right" w:leader="dot" w:pos="9350"/>
            </w:tabs>
            <w:rPr>
              <w:noProof/>
              <w:kern w:val="2"/>
              <w:sz w:val="22"/>
              <w:szCs w:val="22"/>
              <w14:ligatures w14:val="standardContextual"/>
            </w:rPr>
          </w:pPr>
          <w:hyperlink w:anchor="_Toc155292141" w:history="1">
            <w:r w:rsidRPr="003A5DBE">
              <w:rPr>
                <w:rStyle w:val="Hipervnculo"/>
                <w:noProof/>
                <w:lang w:val="es-ES"/>
              </w:rPr>
              <w:t>Download</w:t>
            </w:r>
            <w:r>
              <w:rPr>
                <w:noProof/>
                <w:webHidden/>
              </w:rPr>
              <w:tab/>
            </w:r>
            <w:r>
              <w:rPr>
                <w:noProof/>
                <w:webHidden/>
              </w:rPr>
              <w:fldChar w:fldCharType="begin"/>
            </w:r>
            <w:r>
              <w:rPr>
                <w:noProof/>
                <w:webHidden/>
              </w:rPr>
              <w:instrText xml:space="preserve"> PAGEREF _Toc155292141 \h </w:instrText>
            </w:r>
            <w:r>
              <w:rPr>
                <w:noProof/>
                <w:webHidden/>
              </w:rPr>
            </w:r>
            <w:r>
              <w:rPr>
                <w:noProof/>
                <w:webHidden/>
              </w:rPr>
              <w:fldChar w:fldCharType="separate"/>
            </w:r>
            <w:r w:rsidR="00DA2C59">
              <w:rPr>
                <w:noProof/>
                <w:webHidden/>
              </w:rPr>
              <w:t>37</w:t>
            </w:r>
            <w:r>
              <w:rPr>
                <w:noProof/>
                <w:webHidden/>
              </w:rPr>
              <w:fldChar w:fldCharType="end"/>
            </w:r>
          </w:hyperlink>
        </w:p>
        <w:p w14:paraId="57ECA623" w14:textId="29CACDC6" w:rsidR="00BE5E55" w:rsidRDefault="00BE5E55">
          <w:pPr>
            <w:pStyle w:val="TDC3"/>
            <w:tabs>
              <w:tab w:val="right" w:leader="dot" w:pos="9350"/>
            </w:tabs>
            <w:rPr>
              <w:noProof/>
              <w:kern w:val="2"/>
              <w:sz w:val="22"/>
              <w:szCs w:val="22"/>
              <w14:ligatures w14:val="standardContextual"/>
            </w:rPr>
          </w:pPr>
          <w:hyperlink w:anchor="_Toc155292142" w:history="1">
            <w:r w:rsidRPr="003A5DBE">
              <w:rPr>
                <w:rStyle w:val="Hipervnculo"/>
                <w:noProof/>
                <w:lang w:val="es-ES"/>
              </w:rPr>
              <w:t>Emergency</w:t>
            </w:r>
            <w:r>
              <w:rPr>
                <w:noProof/>
                <w:webHidden/>
              </w:rPr>
              <w:tab/>
            </w:r>
            <w:r>
              <w:rPr>
                <w:noProof/>
                <w:webHidden/>
              </w:rPr>
              <w:fldChar w:fldCharType="begin"/>
            </w:r>
            <w:r>
              <w:rPr>
                <w:noProof/>
                <w:webHidden/>
              </w:rPr>
              <w:instrText xml:space="preserve"> PAGEREF _Toc155292142 \h </w:instrText>
            </w:r>
            <w:r>
              <w:rPr>
                <w:noProof/>
                <w:webHidden/>
              </w:rPr>
            </w:r>
            <w:r>
              <w:rPr>
                <w:noProof/>
                <w:webHidden/>
              </w:rPr>
              <w:fldChar w:fldCharType="separate"/>
            </w:r>
            <w:r w:rsidR="00DA2C59">
              <w:rPr>
                <w:noProof/>
                <w:webHidden/>
              </w:rPr>
              <w:t>38</w:t>
            </w:r>
            <w:r>
              <w:rPr>
                <w:noProof/>
                <w:webHidden/>
              </w:rPr>
              <w:fldChar w:fldCharType="end"/>
            </w:r>
          </w:hyperlink>
        </w:p>
        <w:p w14:paraId="2CAE6728" w14:textId="4467AED4" w:rsidR="00BE5E55" w:rsidRDefault="00BE5E55">
          <w:pPr>
            <w:pStyle w:val="TDC2"/>
            <w:tabs>
              <w:tab w:val="right" w:leader="dot" w:pos="9350"/>
            </w:tabs>
            <w:rPr>
              <w:noProof/>
              <w:kern w:val="2"/>
              <w:sz w:val="22"/>
              <w:szCs w:val="22"/>
              <w14:ligatures w14:val="standardContextual"/>
            </w:rPr>
          </w:pPr>
          <w:hyperlink w:anchor="_Toc155292143" w:history="1">
            <w:r w:rsidRPr="003A5DBE">
              <w:rPr>
                <w:rStyle w:val="Hipervnculo"/>
                <w:noProof/>
                <w:lang w:val="es-ES"/>
              </w:rPr>
              <w:t>Node-RED</w:t>
            </w:r>
            <w:r>
              <w:rPr>
                <w:noProof/>
                <w:webHidden/>
              </w:rPr>
              <w:tab/>
            </w:r>
            <w:r>
              <w:rPr>
                <w:noProof/>
                <w:webHidden/>
              </w:rPr>
              <w:fldChar w:fldCharType="begin"/>
            </w:r>
            <w:r>
              <w:rPr>
                <w:noProof/>
                <w:webHidden/>
              </w:rPr>
              <w:instrText xml:space="preserve"> PAGEREF _Toc155292143 \h </w:instrText>
            </w:r>
            <w:r>
              <w:rPr>
                <w:noProof/>
                <w:webHidden/>
              </w:rPr>
            </w:r>
            <w:r>
              <w:rPr>
                <w:noProof/>
                <w:webHidden/>
              </w:rPr>
              <w:fldChar w:fldCharType="separate"/>
            </w:r>
            <w:r w:rsidR="00DA2C59">
              <w:rPr>
                <w:noProof/>
                <w:webHidden/>
              </w:rPr>
              <w:t>39</w:t>
            </w:r>
            <w:r>
              <w:rPr>
                <w:noProof/>
                <w:webHidden/>
              </w:rPr>
              <w:fldChar w:fldCharType="end"/>
            </w:r>
          </w:hyperlink>
        </w:p>
        <w:p w14:paraId="39B82639" w14:textId="2A6481E0" w:rsidR="00BE5E55" w:rsidRDefault="00BE5E55">
          <w:pPr>
            <w:pStyle w:val="TDC3"/>
            <w:tabs>
              <w:tab w:val="right" w:leader="dot" w:pos="9350"/>
            </w:tabs>
            <w:rPr>
              <w:noProof/>
              <w:kern w:val="2"/>
              <w:sz w:val="22"/>
              <w:szCs w:val="22"/>
              <w14:ligatures w14:val="standardContextual"/>
            </w:rPr>
          </w:pPr>
          <w:hyperlink w:anchor="_Toc155292144" w:history="1">
            <w:r w:rsidRPr="003A5DBE">
              <w:rPr>
                <w:rStyle w:val="Hipervnculo"/>
                <w:noProof/>
                <w:lang w:val="es-ES"/>
              </w:rPr>
              <w:t>Map</w:t>
            </w:r>
            <w:r>
              <w:rPr>
                <w:noProof/>
                <w:webHidden/>
              </w:rPr>
              <w:tab/>
            </w:r>
            <w:r>
              <w:rPr>
                <w:noProof/>
                <w:webHidden/>
              </w:rPr>
              <w:fldChar w:fldCharType="begin"/>
            </w:r>
            <w:r>
              <w:rPr>
                <w:noProof/>
                <w:webHidden/>
              </w:rPr>
              <w:instrText xml:space="preserve"> PAGEREF _Toc155292144 \h </w:instrText>
            </w:r>
            <w:r>
              <w:rPr>
                <w:noProof/>
                <w:webHidden/>
              </w:rPr>
            </w:r>
            <w:r>
              <w:rPr>
                <w:noProof/>
                <w:webHidden/>
              </w:rPr>
              <w:fldChar w:fldCharType="separate"/>
            </w:r>
            <w:r w:rsidR="00DA2C59">
              <w:rPr>
                <w:noProof/>
                <w:webHidden/>
              </w:rPr>
              <w:t>39</w:t>
            </w:r>
            <w:r>
              <w:rPr>
                <w:noProof/>
                <w:webHidden/>
              </w:rPr>
              <w:fldChar w:fldCharType="end"/>
            </w:r>
          </w:hyperlink>
        </w:p>
        <w:p w14:paraId="689F377D" w14:textId="14E6F21C" w:rsidR="00BE5E55" w:rsidRDefault="00BE5E55">
          <w:pPr>
            <w:pStyle w:val="TDC3"/>
            <w:tabs>
              <w:tab w:val="right" w:leader="dot" w:pos="9350"/>
            </w:tabs>
            <w:rPr>
              <w:noProof/>
              <w:kern w:val="2"/>
              <w:sz w:val="22"/>
              <w:szCs w:val="22"/>
              <w14:ligatures w14:val="standardContextual"/>
            </w:rPr>
          </w:pPr>
          <w:hyperlink w:anchor="_Toc155292145" w:history="1">
            <w:r w:rsidRPr="003A5DBE">
              <w:rPr>
                <w:rStyle w:val="Hipervnculo"/>
                <w:noProof/>
                <w:lang w:val="es-ES"/>
              </w:rPr>
              <w:t>Commands</w:t>
            </w:r>
            <w:r>
              <w:rPr>
                <w:noProof/>
                <w:webHidden/>
              </w:rPr>
              <w:tab/>
            </w:r>
            <w:r>
              <w:rPr>
                <w:noProof/>
                <w:webHidden/>
              </w:rPr>
              <w:fldChar w:fldCharType="begin"/>
            </w:r>
            <w:r>
              <w:rPr>
                <w:noProof/>
                <w:webHidden/>
              </w:rPr>
              <w:instrText xml:space="preserve"> PAGEREF _Toc155292145 \h </w:instrText>
            </w:r>
            <w:r>
              <w:rPr>
                <w:noProof/>
                <w:webHidden/>
              </w:rPr>
            </w:r>
            <w:r>
              <w:rPr>
                <w:noProof/>
                <w:webHidden/>
              </w:rPr>
              <w:fldChar w:fldCharType="separate"/>
            </w:r>
            <w:r w:rsidR="00DA2C59">
              <w:rPr>
                <w:noProof/>
                <w:webHidden/>
              </w:rPr>
              <w:t>40</w:t>
            </w:r>
            <w:r>
              <w:rPr>
                <w:noProof/>
                <w:webHidden/>
              </w:rPr>
              <w:fldChar w:fldCharType="end"/>
            </w:r>
          </w:hyperlink>
        </w:p>
        <w:p w14:paraId="3F20ADFF" w14:textId="6D69C0C3" w:rsidR="00BE5E55" w:rsidRDefault="00BE5E55">
          <w:pPr>
            <w:pStyle w:val="TDC3"/>
            <w:tabs>
              <w:tab w:val="right" w:leader="dot" w:pos="9350"/>
            </w:tabs>
            <w:rPr>
              <w:noProof/>
              <w:kern w:val="2"/>
              <w:sz w:val="22"/>
              <w:szCs w:val="22"/>
              <w14:ligatures w14:val="standardContextual"/>
            </w:rPr>
          </w:pPr>
          <w:hyperlink w:anchor="_Toc155292146" w:history="1">
            <w:r w:rsidRPr="003A5DBE">
              <w:rPr>
                <w:rStyle w:val="Hipervnculo"/>
                <w:noProof/>
                <w:lang w:val="es-ES"/>
              </w:rPr>
              <w:t>Sensors</w:t>
            </w:r>
            <w:r>
              <w:rPr>
                <w:noProof/>
                <w:webHidden/>
              </w:rPr>
              <w:tab/>
            </w:r>
            <w:r>
              <w:rPr>
                <w:noProof/>
                <w:webHidden/>
              </w:rPr>
              <w:fldChar w:fldCharType="begin"/>
            </w:r>
            <w:r>
              <w:rPr>
                <w:noProof/>
                <w:webHidden/>
              </w:rPr>
              <w:instrText xml:space="preserve"> PAGEREF _Toc155292146 \h </w:instrText>
            </w:r>
            <w:r>
              <w:rPr>
                <w:noProof/>
                <w:webHidden/>
              </w:rPr>
            </w:r>
            <w:r>
              <w:rPr>
                <w:noProof/>
                <w:webHidden/>
              </w:rPr>
              <w:fldChar w:fldCharType="separate"/>
            </w:r>
            <w:r w:rsidR="00DA2C59">
              <w:rPr>
                <w:noProof/>
                <w:webHidden/>
              </w:rPr>
              <w:t>43</w:t>
            </w:r>
            <w:r>
              <w:rPr>
                <w:noProof/>
                <w:webHidden/>
              </w:rPr>
              <w:fldChar w:fldCharType="end"/>
            </w:r>
          </w:hyperlink>
        </w:p>
        <w:p w14:paraId="63BFE594" w14:textId="7824726E" w:rsidR="00BE5E55" w:rsidRDefault="00BE5E55">
          <w:pPr>
            <w:pStyle w:val="TDC3"/>
            <w:tabs>
              <w:tab w:val="right" w:leader="dot" w:pos="9350"/>
            </w:tabs>
            <w:rPr>
              <w:noProof/>
              <w:kern w:val="2"/>
              <w:sz w:val="22"/>
              <w:szCs w:val="22"/>
              <w14:ligatures w14:val="standardContextual"/>
            </w:rPr>
          </w:pPr>
          <w:hyperlink w:anchor="_Toc155292147" w:history="1">
            <w:r w:rsidRPr="003A5DBE">
              <w:rPr>
                <w:rStyle w:val="Hipervnculo"/>
                <w:noProof/>
                <w:lang w:val="es-ES"/>
              </w:rPr>
              <w:t>Emergency</w:t>
            </w:r>
            <w:r>
              <w:rPr>
                <w:noProof/>
                <w:webHidden/>
              </w:rPr>
              <w:tab/>
            </w:r>
            <w:r>
              <w:rPr>
                <w:noProof/>
                <w:webHidden/>
              </w:rPr>
              <w:fldChar w:fldCharType="begin"/>
            </w:r>
            <w:r>
              <w:rPr>
                <w:noProof/>
                <w:webHidden/>
              </w:rPr>
              <w:instrText xml:space="preserve"> PAGEREF _Toc155292147 \h </w:instrText>
            </w:r>
            <w:r>
              <w:rPr>
                <w:noProof/>
                <w:webHidden/>
              </w:rPr>
            </w:r>
            <w:r>
              <w:rPr>
                <w:noProof/>
                <w:webHidden/>
              </w:rPr>
              <w:fldChar w:fldCharType="separate"/>
            </w:r>
            <w:r w:rsidR="00DA2C59">
              <w:rPr>
                <w:noProof/>
                <w:webHidden/>
              </w:rPr>
              <w:t>44</w:t>
            </w:r>
            <w:r>
              <w:rPr>
                <w:noProof/>
                <w:webHidden/>
              </w:rPr>
              <w:fldChar w:fldCharType="end"/>
            </w:r>
          </w:hyperlink>
        </w:p>
        <w:p w14:paraId="53D745B7" w14:textId="1F6051F0" w:rsidR="00BE5E55" w:rsidRDefault="00BE5E55">
          <w:pPr>
            <w:pStyle w:val="TDC1"/>
            <w:tabs>
              <w:tab w:val="right" w:leader="dot" w:pos="9350"/>
            </w:tabs>
            <w:rPr>
              <w:noProof/>
              <w:kern w:val="2"/>
              <w:sz w:val="22"/>
              <w:szCs w:val="22"/>
              <w14:ligatures w14:val="standardContextual"/>
            </w:rPr>
          </w:pPr>
          <w:hyperlink w:anchor="_Toc155292148" w:history="1">
            <w:r w:rsidRPr="003A5DBE">
              <w:rPr>
                <w:rStyle w:val="Hipervnculo"/>
                <w:noProof/>
                <w:lang w:val="es-ES"/>
              </w:rPr>
              <w:t>Conclusiones</w:t>
            </w:r>
            <w:r>
              <w:rPr>
                <w:noProof/>
                <w:webHidden/>
              </w:rPr>
              <w:tab/>
            </w:r>
            <w:r>
              <w:rPr>
                <w:noProof/>
                <w:webHidden/>
              </w:rPr>
              <w:fldChar w:fldCharType="begin"/>
            </w:r>
            <w:r>
              <w:rPr>
                <w:noProof/>
                <w:webHidden/>
              </w:rPr>
              <w:instrText xml:space="preserve"> PAGEREF _Toc155292148 \h </w:instrText>
            </w:r>
            <w:r>
              <w:rPr>
                <w:noProof/>
                <w:webHidden/>
              </w:rPr>
            </w:r>
            <w:r>
              <w:rPr>
                <w:noProof/>
                <w:webHidden/>
              </w:rPr>
              <w:fldChar w:fldCharType="separate"/>
            </w:r>
            <w:r w:rsidR="00DA2C59">
              <w:rPr>
                <w:noProof/>
                <w:webHidden/>
              </w:rPr>
              <w:t>47</w:t>
            </w:r>
            <w:r>
              <w:rPr>
                <w:noProof/>
                <w:webHidden/>
              </w:rPr>
              <w:fldChar w:fldCharType="end"/>
            </w:r>
          </w:hyperlink>
        </w:p>
        <w:p w14:paraId="7E625B2B" w14:textId="049A6D5A" w:rsidR="00C816A5" w:rsidRDefault="00C816A5">
          <w:r>
            <w:rPr>
              <w:b/>
              <w:bCs/>
              <w:lang w:val="es-ES"/>
            </w:rPr>
            <w:fldChar w:fldCharType="end"/>
          </w:r>
        </w:p>
      </w:sdtContent>
    </w:sdt>
    <w:p w14:paraId="41450098" w14:textId="77777777" w:rsidR="0070061B" w:rsidRDefault="0070061B">
      <w:pPr>
        <w:rPr>
          <w:rFonts w:asciiTheme="majorHAnsi" w:hAnsiTheme="majorHAnsi"/>
          <w:color w:val="000000" w:themeColor="text1"/>
          <w:sz w:val="40"/>
          <w:lang w:val="es-ES"/>
          <w:rPrChange w:id="0" w:author="Microsoft Word" w:date="2024-01-04T20:14:00Z">
            <w:rPr>
              <w:lang w:val="es-ES"/>
            </w:rPr>
          </w:rPrChange>
        </w:rPr>
      </w:pPr>
      <w:r>
        <w:rPr>
          <w:lang w:val="es-ES"/>
        </w:rPr>
        <w:br w:type="page"/>
      </w:r>
    </w:p>
    <w:p w14:paraId="6CA9224F" w14:textId="53D9BA54" w:rsidR="0070061B" w:rsidRDefault="0070061B" w:rsidP="0070061B">
      <w:pPr>
        <w:pStyle w:val="Ttulo1"/>
        <w:rPr>
          <w:lang w:val="es-ES"/>
        </w:rPr>
      </w:pPr>
      <w:bookmarkStart w:id="1" w:name="_Toc155292119"/>
      <w:r>
        <w:rPr>
          <w:lang w:val="es-ES"/>
        </w:rPr>
        <w:lastRenderedPageBreak/>
        <w:t>Índice de ilustraciones</w:t>
      </w:r>
      <w:bookmarkEnd w:id="1"/>
    </w:p>
    <w:p w14:paraId="30FFE941" w14:textId="5B52BB79" w:rsidR="00F21455" w:rsidRDefault="0070061B">
      <w:pPr>
        <w:pStyle w:val="Tabladeilustraciones"/>
        <w:tabs>
          <w:tab w:val="right" w:leader="dot" w:pos="9350"/>
        </w:tabs>
        <w:rPr>
          <w:noProof/>
          <w:kern w:val="2"/>
          <w:sz w:val="22"/>
          <w:szCs w:val="22"/>
          <w14:ligatures w14:val="standardContextual"/>
        </w:rPr>
      </w:pPr>
      <w:r>
        <w:rPr>
          <w:lang w:val="es-ES"/>
        </w:rPr>
        <w:fldChar w:fldCharType="begin"/>
      </w:r>
      <w:r>
        <w:rPr>
          <w:lang w:val="es-ES"/>
        </w:rPr>
        <w:instrText xml:space="preserve"> TOC \h \z \c "Fig." </w:instrText>
      </w:r>
      <w:r>
        <w:rPr>
          <w:lang w:val="es-ES"/>
        </w:rPr>
        <w:fldChar w:fldCharType="separate"/>
      </w:r>
      <w:hyperlink w:anchor="_Toc155292086" w:history="1">
        <w:r w:rsidR="00F21455" w:rsidRPr="00A40BFA">
          <w:rPr>
            <w:rStyle w:val="Hipervnculo"/>
            <w:noProof/>
            <w:lang w:val="es-ES"/>
          </w:rPr>
          <w:t>Fig. 1. Diagrama del Proyecto.</w:t>
        </w:r>
        <w:r w:rsidR="00F21455">
          <w:rPr>
            <w:noProof/>
            <w:webHidden/>
          </w:rPr>
          <w:tab/>
        </w:r>
        <w:r w:rsidR="00F21455">
          <w:rPr>
            <w:noProof/>
            <w:webHidden/>
          </w:rPr>
          <w:fldChar w:fldCharType="begin"/>
        </w:r>
        <w:r w:rsidR="00F21455">
          <w:rPr>
            <w:noProof/>
            <w:webHidden/>
          </w:rPr>
          <w:instrText xml:space="preserve"> PAGEREF _Toc155292086 \h </w:instrText>
        </w:r>
        <w:r w:rsidR="00F21455">
          <w:rPr>
            <w:noProof/>
            <w:webHidden/>
          </w:rPr>
        </w:r>
        <w:r w:rsidR="00F21455">
          <w:rPr>
            <w:noProof/>
            <w:webHidden/>
          </w:rPr>
          <w:fldChar w:fldCharType="separate"/>
        </w:r>
        <w:r w:rsidR="00DA2C59">
          <w:rPr>
            <w:noProof/>
            <w:webHidden/>
          </w:rPr>
          <w:t>5</w:t>
        </w:r>
        <w:r w:rsidR="00F21455">
          <w:rPr>
            <w:noProof/>
            <w:webHidden/>
          </w:rPr>
          <w:fldChar w:fldCharType="end"/>
        </w:r>
      </w:hyperlink>
    </w:p>
    <w:p w14:paraId="64A43F5F" w14:textId="5E7E2594" w:rsidR="00F21455" w:rsidRDefault="00F21455">
      <w:pPr>
        <w:pStyle w:val="Tabladeilustraciones"/>
        <w:tabs>
          <w:tab w:val="right" w:leader="dot" w:pos="9350"/>
        </w:tabs>
        <w:rPr>
          <w:noProof/>
          <w:kern w:val="2"/>
          <w:sz w:val="22"/>
          <w:szCs w:val="22"/>
          <w14:ligatures w14:val="standardContextual"/>
        </w:rPr>
      </w:pPr>
      <w:hyperlink w:anchor="_Toc155292087" w:history="1">
        <w:r w:rsidRPr="00A40BFA">
          <w:rPr>
            <w:rStyle w:val="Hipervnculo"/>
            <w:noProof/>
          </w:rPr>
          <w:t>Fig. 2. Código de comunicaciones</w:t>
        </w:r>
        <w:r>
          <w:rPr>
            <w:noProof/>
            <w:webHidden/>
          </w:rPr>
          <w:tab/>
        </w:r>
        <w:r>
          <w:rPr>
            <w:noProof/>
            <w:webHidden/>
          </w:rPr>
          <w:fldChar w:fldCharType="begin"/>
        </w:r>
        <w:r>
          <w:rPr>
            <w:noProof/>
            <w:webHidden/>
          </w:rPr>
          <w:instrText xml:space="preserve"> PAGEREF _Toc155292087 \h </w:instrText>
        </w:r>
        <w:r>
          <w:rPr>
            <w:noProof/>
            <w:webHidden/>
          </w:rPr>
        </w:r>
        <w:r>
          <w:rPr>
            <w:noProof/>
            <w:webHidden/>
          </w:rPr>
          <w:fldChar w:fldCharType="separate"/>
        </w:r>
        <w:r w:rsidR="00DA2C59">
          <w:rPr>
            <w:noProof/>
            <w:webHidden/>
          </w:rPr>
          <w:t>12</w:t>
        </w:r>
        <w:r>
          <w:rPr>
            <w:noProof/>
            <w:webHidden/>
          </w:rPr>
          <w:fldChar w:fldCharType="end"/>
        </w:r>
      </w:hyperlink>
    </w:p>
    <w:p w14:paraId="0C201AC6" w14:textId="18A53413" w:rsidR="00F21455" w:rsidRDefault="00F21455">
      <w:pPr>
        <w:pStyle w:val="Tabladeilustraciones"/>
        <w:tabs>
          <w:tab w:val="right" w:leader="dot" w:pos="9350"/>
        </w:tabs>
        <w:rPr>
          <w:noProof/>
          <w:kern w:val="2"/>
          <w:sz w:val="22"/>
          <w:szCs w:val="22"/>
          <w14:ligatures w14:val="standardContextual"/>
        </w:rPr>
      </w:pPr>
      <w:hyperlink w:anchor="_Toc155292088" w:history="1">
        <w:r w:rsidRPr="00A40BFA">
          <w:rPr>
            <w:rStyle w:val="Hipervnculo"/>
            <w:noProof/>
          </w:rPr>
          <w:t>Fig. 3</w:t>
        </w:r>
        <w:r w:rsidRPr="00A40BFA">
          <w:rPr>
            <w:rStyle w:val="Hipervnculo"/>
            <w:noProof/>
            <w:lang w:val="es-ES"/>
          </w:rPr>
          <w:t>. Código de Comunicaciones</w:t>
        </w:r>
        <w:r>
          <w:rPr>
            <w:noProof/>
            <w:webHidden/>
          </w:rPr>
          <w:tab/>
        </w:r>
        <w:r>
          <w:rPr>
            <w:noProof/>
            <w:webHidden/>
          </w:rPr>
          <w:fldChar w:fldCharType="begin"/>
        </w:r>
        <w:r>
          <w:rPr>
            <w:noProof/>
            <w:webHidden/>
          </w:rPr>
          <w:instrText xml:space="preserve"> PAGEREF _Toc155292088 \h </w:instrText>
        </w:r>
        <w:r>
          <w:rPr>
            <w:noProof/>
            <w:webHidden/>
          </w:rPr>
        </w:r>
        <w:r>
          <w:rPr>
            <w:noProof/>
            <w:webHidden/>
          </w:rPr>
          <w:fldChar w:fldCharType="separate"/>
        </w:r>
        <w:r w:rsidR="00DA2C59">
          <w:rPr>
            <w:noProof/>
            <w:webHidden/>
          </w:rPr>
          <w:t>12</w:t>
        </w:r>
        <w:r>
          <w:rPr>
            <w:noProof/>
            <w:webHidden/>
          </w:rPr>
          <w:fldChar w:fldCharType="end"/>
        </w:r>
      </w:hyperlink>
    </w:p>
    <w:p w14:paraId="46AFC9B0" w14:textId="60183791" w:rsidR="00F21455" w:rsidRDefault="00F21455">
      <w:pPr>
        <w:pStyle w:val="Tabladeilustraciones"/>
        <w:tabs>
          <w:tab w:val="right" w:leader="dot" w:pos="9350"/>
        </w:tabs>
        <w:rPr>
          <w:noProof/>
          <w:kern w:val="2"/>
          <w:sz w:val="22"/>
          <w:szCs w:val="22"/>
          <w14:ligatures w14:val="standardContextual"/>
        </w:rPr>
      </w:pPr>
      <w:hyperlink r:id="rId8" w:anchor="_Toc155292089" w:history="1">
        <w:r w:rsidRPr="00A40BFA">
          <w:rPr>
            <w:rStyle w:val="Hipervnculo"/>
            <w:noProof/>
          </w:rPr>
          <w:t>Fig. 4. Máquina de estados</w:t>
        </w:r>
        <w:r>
          <w:rPr>
            <w:noProof/>
            <w:webHidden/>
          </w:rPr>
          <w:tab/>
        </w:r>
        <w:r>
          <w:rPr>
            <w:noProof/>
            <w:webHidden/>
          </w:rPr>
          <w:fldChar w:fldCharType="begin"/>
        </w:r>
        <w:r>
          <w:rPr>
            <w:noProof/>
            <w:webHidden/>
          </w:rPr>
          <w:instrText xml:space="preserve"> PAGEREF _Toc155292089 \h </w:instrText>
        </w:r>
        <w:r>
          <w:rPr>
            <w:noProof/>
            <w:webHidden/>
          </w:rPr>
        </w:r>
        <w:r>
          <w:rPr>
            <w:noProof/>
            <w:webHidden/>
          </w:rPr>
          <w:fldChar w:fldCharType="separate"/>
        </w:r>
        <w:r w:rsidR="00DA2C59">
          <w:rPr>
            <w:noProof/>
            <w:webHidden/>
          </w:rPr>
          <w:t>13</w:t>
        </w:r>
        <w:r>
          <w:rPr>
            <w:noProof/>
            <w:webHidden/>
          </w:rPr>
          <w:fldChar w:fldCharType="end"/>
        </w:r>
      </w:hyperlink>
    </w:p>
    <w:p w14:paraId="60D941C6" w14:textId="773D95FD" w:rsidR="00F21455" w:rsidRDefault="00F21455">
      <w:pPr>
        <w:pStyle w:val="Tabladeilustraciones"/>
        <w:tabs>
          <w:tab w:val="right" w:leader="dot" w:pos="9350"/>
        </w:tabs>
        <w:rPr>
          <w:noProof/>
          <w:kern w:val="2"/>
          <w:sz w:val="22"/>
          <w:szCs w:val="22"/>
          <w14:ligatures w14:val="standardContextual"/>
        </w:rPr>
      </w:pPr>
      <w:hyperlink w:anchor="_Toc155292090" w:history="1">
        <w:r w:rsidRPr="00A40BFA">
          <w:rPr>
            <w:rStyle w:val="Hipervnculo"/>
            <w:noProof/>
          </w:rPr>
          <w:t>Fig. 5. Diagrama de flujo.</w:t>
        </w:r>
        <w:r>
          <w:rPr>
            <w:noProof/>
            <w:webHidden/>
          </w:rPr>
          <w:tab/>
        </w:r>
        <w:r>
          <w:rPr>
            <w:noProof/>
            <w:webHidden/>
          </w:rPr>
          <w:fldChar w:fldCharType="begin"/>
        </w:r>
        <w:r>
          <w:rPr>
            <w:noProof/>
            <w:webHidden/>
          </w:rPr>
          <w:instrText xml:space="preserve"> PAGEREF _Toc155292090 \h </w:instrText>
        </w:r>
        <w:r>
          <w:rPr>
            <w:noProof/>
            <w:webHidden/>
          </w:rPr>
        </w:r>
        <w:r>
          <w:rPr>
            <w:noProof/>
            <w:webHidden/>
          </w:rPr>
          <w:fldChar w:fldCharType="separate"/>
        </w:r>
        <w:r w:rsidR="00DA2C59">
          <w:rPr>
            <w:noProof/>
            <w:webHidden/>
          </w:rPr>
          <w:t>16</w:t>
        </w:r>
        <w:r>
          <w:rPr>
            <w:noProof/>
            <w:webHidden/>
          </w:rPr>
          <w:fldChar w:fldCharType="end"/>
        </w:r>
      </w:hyperlink>
    </w:p>
    <w:p w14:paraId="09BD24CC" w14:textId="4DBDFCA9" w:rsidR="00F21455" w:rsidRDefault="00F21455">
      <w:pPr>
        <w:pStyle w:val="Tabladeilustraciones"/>
        <w:tabs>
          <w:tab w:val="right" w:leader="dot" w:pos="9350"/>
        </w:tabs>
        <w:rPr>
          <w:noProof/>
          <w:kern w:val="2"/>
          <w:sz w:val="22"/>
          <w:szCs w:val="22"/>
          <w14:ligatures w14:val="standardContextual"/>
        </w:rPr>
      </w:pPr>
      <w:hyperlink w:anchor="_Toc155292091" w:history="1">
        <w:r w:rsidRPr="00A40BFA">
          <w:rPr>
            <w:rStyle w:val="Hipervnculo"/>
            <w:noProof/>
            <w:lang w:val="es-ES"/>
          </w:rPr>
          <w:t>Fig. 6. Código de la función</w:t>
        </w:r>
        <w:r>
          <w:rPr>
            <w:noProof/>
            <w:webHidden/>
          </w:rPr>
          <w:tab/>
        </w:r>
        <w:r>
          <w:rPr>
            <w:noProof/>
            <w:webHidden/>
          </w:rPr>
          <w:fldChar w:fldCharType="begin"/>
        </w:r>
        <w:r>
          <w:rPr>
            <w:noProof/>
            <w:webHidden/>
          </w:rPr>
          <w:instrText xml:space="preserve"> PAGEREF _Toc155292091 \h </w:instrText>
        </w:r>
        <w:r>
          <w:rPr>
            <w:noProof/>
            <w:webHidden/>
          </w:rPr>
        </w:r>
        <w:r>
          <w:rPr>
            <w:noProof/>
            <w:webHidden/>
          </w:rPr>
          <w:fldChar w:fldCharType="separate"/>
        </w:r>
        <w:r w:rsidR="00DA2C59">
          <w:rPr>
            <w:noProof/>
            <w:webHidden/>
          </w:rPr>
          <w:t>28</w:t>
        </w:r>
        <w:r>
          <w:rPr>
            <w:noProof/>
            <w:webHidden/>
          </w:rPr>
          <w:fldChar w:fldCharType="end"/>
        </w:r>
      </w:hyperlink>
    </w:p>
    <w:p w14:paraId="38394DBF" w14:textId="771D7ED5" w:rsidR="00F21455" w:rsidRDefault="00F21455">
      <w:pPr>
        <w:pStyle w:val="Tabladeilustraciones"/>
        <w:tabs>
          <w:tab w:val="right" w:leader="dot" w:pos="9350"/>
        </w:tabs>
        <w:rPr>
          <w:noProof/>
          <w:kern w:val="2"/>
          <w:sz w:val="22"/>
          <w:szCs w:val="22"/>
          <w14:ligatures w14:val="standardContextual"/>
        </w:rPr>
      </w:pPr>
      <w:hyperlink w:anchor="_Toc155292092" w:history="1">
        <w:r w:rsidRPr="00A40BFA">
          <w:rPr>
            <w:rStyle w:val="Hipervnculo"/>
            <w:noProof/>
          </w:rPr>
          <w:t>Fig. 7. Código de la función</w:t>
        </w:r>
        <w:r>
          <w:rPr>
            <w:noProof/>
            <w:webHidden/>
          </w:rPr>
          <w:tab/>
        </w:r>
        <w:r>
          <w:rPr>
            <w:noProof/>
            <w:webHidden/>
          </w:rPr>
          <w:fldChar w:fldCharType="begin"/>
        </w:r>
        <w:r>
          <w:rPr>
            <w:noProof/>
            <w:webHidden/>
          </w:rPr>
          <w:instrText xml:space="preserve"> PAGEREF _Toc155292092 \h </w:instrText>
        </w:r>
        <w:r>
          <w:rPr>
            <w:noProof/>
            <w:webHidden/>
          </w:rPr>
        </w:r>
        <w:r>
          <w:rPr>
            <w:noProof/>
            <w:webHidden/>
          </w:rPr>
          <w:fldChar w:fldCharType="separate"/>
        </w:r>
        <w:r w:rsidR="00DA2C59">
          <w:rPr>
            <w:noProof/>
            <w:webHidden/>
          </w:rPr>
          <w:t>31</w:t>
        </w:r>
        <w:r>
          <w:rPr>
            <w:noProof/>
            <w:webHidden/>
          </w:rPr>
          <w:fldChar w:fldCharType="end"/>
        </w:r>
      </w:hyperlink>
    </w:p>
    <w:p w14:paraId="0968759A" w14:textId="71F4E4C6" w:rsidR="00F21455" w:rsidRDefault="00F21455">
      <w:pPr>
        <w:pStyle w:val="Tabladeilustraciones"/>
        <w:tabs>
          <w:tab w:val="right" w:leader="dot" w:pos="9350"/>
        </w:tabs>
        <w:rPr>
          <w:noProof/>
          <w:kern w:val="2"/>
          <w:sz w:val="22"/>
          <w:szCs w:val="22"/>
          <w14:ligatures w14:val="standardContextual"/>
        </w:rPr>
      </w:pPr>
      <w:hyperlink w:anchor="_Toc155292093" w:history="1">
        <w:r w:rsidRPr="00A40BFA">
          <w:rPr>
            <w:rStyle w:val="Hipervnculo"/>
            <w:noProof/>
          </w:rPr>
          <w:t>Fig. 8 Flujo</w:t>
        </w:r>
        <w:r>
          <w:rPr>
            <w:noProof/>
            <w:webHidden/>
          </w:rPr>
          <w:tab/>
        </w:r>
        <w:r>
          <w:rPr>
            <w:noProof/>
            <w:webHidden/>
          </w:rPr>
          <w:fldChar w:fldCharType="begin"/>
        </w:r>
        <w:r>
          <w:rPr>
            <w:noProof/>
            <w:webHidden/>
          </w:rPr>
          <w:instrText xml:space="preserve"> PAGEREF _Toc155292093 \h </w:instrText>
        </w:r>
        <w:r>
          <w:rPr>
            <w:noProof/>
            <w:webHidden/>
          </w:rPr>
        </w:r>
        <w:r>
          <w:rPr>
            <w:noProof/>
            <w:webHidden/>
          </w:rPr>
          <w:fldChar w:fldCharType="separate"/>
        </w:r>
        <w:r w:rsidR="00DA2C59">
          <w:rPr>
            <w:noProof/>
            <w:webHidden/>
          </w:rPr>
          <w:t>33</w:t>
        </w:r>
        <w:r>
          <w:rPr>
            <w:noProof/>
            <w:webHidden/>
          </w:rPr>
          <w:fldChar w:fldCharType="end"/>
        </w:r>
      </w:hyperlink>
    </w:p>
    <w:p w14:paraId="077446ED" w14:textId="303F8F7A" w:rsidR="00F21455" w:rsidRDefault="00F21455">
      <w:pPr>
        <w:pStyle w:val="Tabladeilustraciones"/>
        <w:tabs>
          <w:tab w:val="right" w:leader="dot" w:pos="9350"/>
        </w:tabs>
        <w:rPr>
          <w:noProof/>
          <w:kern w:val="2"/>
          <w:sz w:val="22"/>
          <w:szCs w:val="22"/>
          <w14:ligatures w14:val="standardContextual"/>
        </w:rPr>
      </w:pPr>
      <w:hyperlink w:anchor="_Toc155292094" w:history="1">
        <w:r w:rsidRPr="00A40BFA">
          <w:rPr>
            <w:rStyle w:val="Hipervnculo"/>
            <w:noProof/>
          </w:rPr>
          <w:t>Fig. . Flujo</w:t>
        </w:r>
        <w:r>
          <w:rPr>
            <w:noProof/>
            <w:webHidden/>
          </w:rPr>
          <w:tab/>
        </w:r>
        <w:r>
          <w:rPr>
            <w:noProof/>
            <w:webHidden/>
          </w:rPr>
          <w:fldChar w:fldCharType="begin"/>
        </w:r>
        <w:r>
          <w:rPr>
            <w:noProof/>
            <w:webHidden/>
          </w:rPr>
          <w:instrText xml:space="preserve"> PAGEREF _Toc155292094 \h </w:instrText>
        </w:r>
        <w:r>
          <w:rPr>
            <w:noProof/>
            <w:webHidden/>
          </w:rPr>
        </w:r>
        <w:r>
          <w:rPr>
            <w:noProof/>
            <w:webHidden/>
          </w:rPr>
          <w:fldChar w:fldCharType="separate"/>
        </w:r>
        <w:r w:rsidR="00DA2C59">
          <w:rPr>
            <w:noProof/>
            <w:webHidden/>
          </w:rPr>
          <w:t>34</w:t>
        </w:r>
        <w:r>
          <w:rPr>
            <w:noProof/>
            <w:webHidden/>
          </w:rPr>
          <w:fldChar w:fldCharType="end"/>
        </w:r>
      </w:hyperlink>
    </w:p>
    <w:p w14:paraId="12D1AB7F" w14:textId="128147BC" w:rsidR="00F21455" w:rsidRDefault="00F21455">
      <w:pPr>
        <w:pStyle w:val="Tabladeilustraciones"/>
        <w:tabs>
          <w:tab w:val="right" w:leader="dot" w:pos="9350"/>
        </w:tabs>
        <w:rPr>
          <w:noProof/>
          <w:kern w:val="2"/>
          <w:sz w:val="22"/>
          <w:szCs w:val="22"/>
          <w14:ligatures w14:val="standardContextual"/>
        </w:rPr>
      </w:pPr>
      <w:hyperlink w:anchor="_Toc155292095" w:history="1">
        <w:r w:rsidRPr="00A40BFA">
          <w:rPr>
            <w:rStyle w:val="Hipervnculo"/>
            <w:noProof/>
          </w:rPr>
          <w:t>Fig. .</w:t>
        </w:r>
        <w:r w:rsidRPr="00A40BFA">
          <w:rPr>
            <w:rStyle w:val="Hipervnculo"/>
            <w:noProof/>
            <w:lang w:val="es-ES"/>
          </w:rPr>
          <w:t xml:space="preserve"> Mensaje de Telegram</w:t>
        </w:r>
        <w:r>
          <w:rPr>
            <w:noProof/>
            <w:webHidden/>
          </w:rPr>
          <w:tab/>
        </w:r>
        <w:r>
          <w:rPr>
            <w:noProof/>
            <w:webHidden/>
          </w:rPr>
          <w:fldChar w:fldCharType="begin"/>
        </w:r>
        <w:r>
          <w:rPr>
            <w:noProof/>
            <w:webHidden/>
          </w:rPr>
          <w:instrText xml:space="preserve"> PAGEREF _Toc155292095 \h </w:instrText>
        </w:r>
        <w:r>
          <w:rPr>
            <w:noProof/>
            <w:webHidden/>
          </w:rPr>
        </w:r>
        <w:r>
          <w:rPr>
            <w:noProof/>
            <w:webHidden/>
          </w:rPr>
          <w:fldChar w:fldCharType="separate"/>
        </w:r>
        <w:r w:rsidR="00DA2C59">
          <w:rPr>
            <w:noProof/>
            <w:webHidden/>
          </w:rPr>
          <w:t>34</w:t>
        </w:r>
        <w:r>
          <w:rPr>
            <w:noProof/>
            <w:webHidden/>
          </w:rPr>
          <w:fldChar w:fldCharType="end"/>
        </w:r>
      </w:hyperlink>
    </w:p>
    <w:p w14:paraId="10ACDFDC" w14:textId="7E6D840D" w:rsidR="00F21455" w:rsidRDefault="00F21455">
      <w:pPr>
        <w:pStyle w:val="Tabladeilustraciones"/>
        <w:tabs>
          <w:tab w:val="right" w:leader="dot" w:pos="9350"/>
        </w:tabs>
        <w:rPr>
          <w:noProof/>
          <w:kern w:val="2"/>
          <w:sz w:val="22"/>
          <w:szCs w:val="22"/>
          <w14:ligatures w14:val="standardContextual"/>
        </w:rPr>
      </w:pPr>
      <w:hyperlink r:id="rId9" w:anchor="_Toc155292096" w:history="1">
        <w:r w:rsidRPr="00A40BFA">
          <w:rPr>
            <w:rStyle w:val="Hipervnculo"/>
            <w:noProof/>
          </w:rPr>
          <w:t>Fig. . Mensaje de Telegram</w:t>
        </w:r>
        <w:r>
          <w:rPr>
            <w:noProof/>
            <w:webHidden/>
          </w:rPr>
          <w:tab/>
        </w:r>
        <w:r>
          <w:rPr>
            <w:noProof/>
            <w:webHidden/>
          </w:rPr>
          <w:fldChar w:fldCharType="begin"/>
        </w:r>
        <w:r>
          <w:rPr>
            <w:noProof/>
            <w:webHidden/>
          </w:rPr>
          <w:instrText xml:space="preserve"> PAGEREF _Toc155292096 \h </w:instrText>
        </w:r>
        <w:r>
          <w:rPr>
            <w:noProof/>
            <w:webHidden/>
          </w:rPr>
        </w:r>
        <w:r>
          <w:rPr>
            <w:noProof/>
            <w:webHidden/>
          </w:rPr>
          <w:fldChar w:fldCharType="separate"/>
        </w:r>
        <w:r w:rsidR="00DA2C59">
          <w:rPr>
            <w:noProof/>
            <w:webHidden/>
          </w:rPr>
          <w:t>35</w:t>
        </w:r>
        <w:r>
          <w:rPr>
            <w:noProof/>
            <w:webHidden/>
          </w:rPr>
          <w:fldChar w:fldCharType="end"/>
        </w:r>
      </w:hyperlink>
    </w:p>
    <w:p w14:paraId="5314C1A7" w14:textId="4298FCCE" w:rsidR="00F21455" w:rsidRDefault="00F21455">
      <w:pPr>
        <w:pStyle w:val="Tabladeilustraciones"/>
        <w:tabs>
          <w:tab w:val="right" w:leader="dot" w:pos="9350"/>
        </w:tabs>
        <w:rPr>
          <w:noProof/>
          <w:kern w:val="2"/>
          <w:sz w:val="22"/>
          <w:szCs w:val="22"/>
          <w14:ligatures w14:val="standardContextual"/>
        </w:rPr>
      </w:pPr>
      <w:hyperlink w:anchor="_Toc155292097" w:history="1">
        <w:r w:rsidRPr="00A40BFA">
          <w:rPr>
            <w:rStyle w:val="Hipervnculo"/>
            <w:noProof/>
          </w:rPr>
          <w:t>Fig. . Flujo</w:t>
        </w:r>
        <w:r>
          <w:rPr>
            <w:noProof/>
            <w:webHidden/>
          </w:rPr>
          <w:tab/>
        </w:r>
        <w:r>
          <w:rPr>
            <w:noProof/>
            <w:webHidden/>
          </w:rPr>
          <w:fldChar w:fldCharType="begin"/>
        </w:r>
        <w:r>
          <w:rPr>
            <w:noProof/>
            <w:webHidden/>
          </w:rPr>
          <w:instrText xml:space="preserve"> PAGEREF _Toc155292097 \h </w:instrText>
        </w:r>
        <w:r>
          <w:rPr>
            <w:noProof/>
            <w:webHidden/>
          </w:rPr>
        </w:r>
        <w:r>
          <w:rPr>
            <w:noProof/>
            <w:webHidden/>
          </w:rPr>
          <w:fldChar w:fldCharType="separate"/>
        </w:r>
        <w:r w:rsidR="00DA2C59">
          <w:rPr>
            <w:noProof/>
            <w:webHidden/>
          </w:rPr>
          <w:t>35</w:t>
        </w:r>
        <w:r>
          <w:rPr>
            <w:noProof/>
            <w:webHidden/>
          </w:rPr>
          <w:fldChar w:fldCharType="end"/>
        </w:r>
      </w:hyperlink>
    </w:p>
    <w:p w14:paraId="5E560F7D" w14:textId="3A0EF52A" w:rsidR="00F21455" w:rsidRDefault="00F21455">
      <w:pPr>
        <w:pStyle w:val="Tabladeilustraciones"/>
        <w:tabs>
          <w:tab w:val="right" w:leader="dot" w:pos="9350"/>
        </w:tabs>
        <w:rPr>
          <w:noProof/>
          <w:kern w:val="2"/>
          <w:sz w:val="22"/>
          <w:szCs w:val="22"/>
          <w14:ligatures w14:val="standardContextual"/>
        </w:rPr>
      </w:pPr>
      <w:hyperlink w:anchor="_Toc155292098" w:history="1">
        <w:r w:rsidRPr="00A40BFA">
          <w:rPr>
            <w:rStyle w:val="Hipervnculo"/>
            <w:noProof/>
          </w:rPr>
          <w:t>Fig. . Flujo</w:t>
        </w:r>
        <w:r>
          <w:rPr>
            <w:noProof/>
            <w:webHidden/>
          </w:rPr>
          <w:tab/>
        </w:r>
        <w:r>
          <w:rPr>
            <w:noProof/>
            <w:webHidden/>
          </w:rPr>
          <w:fldChar w:fldCharType="begin"/>
        </w:r>
        <w:r>
          <w:rPr>
            <w:noProof/>
            <w:webHidden/>
          </w:rPr>
          <w:instrText xml:space="preserve"> PAGEREF _Toc155292098 \h </w:instrText>
        </w:r>
        <w:r>
          <w:rPr>
            <w:noProof/>
            <w:webHidden/>
          </w:rPr>
        </w:r>
        <w:r>
          <w:rPr>
            <w:noProof/>
            <w:webHidden/>
          </w:rPr>
          <w:fldChar w:fldCharType="separate"/>
        </w:r>
        <w:r w:rsidR="00DA2C59">
          <w:rPr>
            <w:noProof/>
            <w:webHidden/>
          </w:rPr>
          <w:t>36</w:t>
        </w:r>
        <w:r>
          <w:rPr>
            <w:noProof/>
            <w:webHidden/>
          </w:rPr>
          <w:fldChar w:fldCharType="end"/>
        </w:r>
      </w:hyperlink>
    </w:p>
    <w:p w14:paraId="269D16DD" w14:textId="31DAF003" w:rsidR="00F21455" w:rsidRDefault="00F21455">
      <w:pPr>
        <w:pStyle w:val="Tabladeilustraciones"/>
        <w:tabs>
          <w:tab w:val="right" w:leader="dot" w:pos="9350"/>
        </w:tabs>
        <w:rPr>
          <w:noProof/>
          <w:kern w:val="2"/>
          <w:sz w:val="22"/>
          <w:szCs w:val="22"/>
          <w14:ligatures w14:val="standardContextual"/>
        </w:rPr>
      </w:pPr>
      <w:hyperlink w:anchor="_Toc155292099" w:history="1">
        <w:r w:rsidRPr="00A40BFA">
          <w:rPr>
            <w:rStyle w:val="Hipervnculo"/>
            <w:noProof/>
          </w:rPr>
          <w:t>Fig. . Mensaje de Telegram</w:t>
        </w:r>
        <w:r>
          <w:rPr>
            <w:noProof/>
            <w:webHidden/>
          </w:rPr>
          <w:tab/>
        </w:r>
        <w:r>
          <w:rPr>
            <w:noProof/>
            <w:webHidden/>
          </w:rPr>
          <w:fldChar w:fldCharType="begin"/>
        </w:r>
        <w:r>
          <w:rPr>
            <w:noProof/>
            <w:webHidden/>
          </w:rPr>
          <w:instrText xml:space="preserve"> PAGEREF _Toc155292099 \h </w:instrText>
        </w:r>
        <w:r>
          <w:rPr>
            <w:noProof/>
            <w:webHidden/>
          </w:rPr>
        </w:r>
        <w:r>
          <w:rPr>
            <w:noProof/>
            <w:webHidden/>
          </w:rPr>
          <w:fldChar w:fldCharType="separate"/>
        </w:r>
        <w:r w:rsidR="00DA2C59">
          <w:rPr>
            <w:noProof/>
            <w:webHidden/>
          </w:rPr>
          <w:t>36</w:t>
        </w:r>
        <w:r>
          <w:rPr>
            <w:noProof/>
            <w:webHidden/>
          </w:rPr>
          <w:fldChar w:fldCharType="end"/>
        </w:r>
      </w:hyperlink>
    </w:p>
    <w:p w14:paraId="7382D7B3" w14:textId="3DDFA51A" w:rsidR="00F21455" w:rsidRDefault="00F21455">
      <w:pPr>
        <w:pStyle w:val="Tabladeilustraciones"/>
        <w:tabs>
          <w:tab w:val="right" w:leader="dot" w:pos="9350"/>
        </w:tabs>
        <w:rPr>
          <w:noProof/>
          <w:kern w:val="2"/>
          <w:sz w:val="22"/>
          <w:szCs w:val="22"/>
          <w14:ligatures w14:val="standardContextual"/>
        </w:rPr>
      </w:pPr>
      <w:hyperlink w:anchor="_Toc155292100" w:history="1">
        <w:r w:rsidRPr="00A40BFA">
          <w:rPr>
            <w:rStyle w:val="Hipervnculo"/>
            <w:noProof/>
          </w:rPr>
          <w:t>Fig. . Flujo</w:t>
        </w:r>
        <w:r>
          <w:rPr>
            <w:noProof/>
            <w:webHidden/>
          </w:rPr>
          <w:tab/>
        </w:r>
        <w:r>
          <w:rPr>
            <w:noProof/>
            <w:webHidden/>
          </w:rPr>
          <w:fldChar w:fldCharType="begin"/>
        </w:r>
        <w:r>
          <w:rPr>
            <w:noProof/>
            <w:webHidden/>
          </w:rPr>
          <w:instrText xml:space="preserve"> PAGEREF _Toc155292100 \h </w:instrText>
        </w:r>
        <w:r>
          <w:rPr>
            <w:noProof/>
            <w:webHidden/>
          </w:rPr>
        </w:r>
        <w:r>
          <w:rPr>
            <w:noProof/>
            <w:webHidden/>
          </w:rPr>
          <w:fldChar w:fldCharType="separate"/>
        </w:r>
        <w:r w:rsidR="00DA2C59">
          <w:rPr>
            <w:noProof/>
            <w:webHidden/>
          </w:rPr>
          <w:t>37</w:t>
        </w:r>
        <w:r>
          <w:rPr>
            <w:noProof/>
            <w:webHidden/>
          </w:rPr>
          <w:fldChar w:fldCharType="end"/>
        </w:r>
      </w:hyperlink>
    </w:p>
    <w:p w14:paraId="7D99EFCD" w14:textId="393B6ED4" w:rsidR="00F21455" w:rsidRDefault="00F21455">
      <w:pPr>
        <w:pStyle w:val="Tabladeilustraciones"/>
        <w:tabs>
          <w:tab w:val="right" w:leader="dot" w:pos="9350"/>
        </w:tabs>
        <w:rPr>
          <w:noProof/>
          <w:kern w:val="2"/>
          <w:sz w:val="22"/>
          <w:szCs w:val="22"/>
          <w14:ligatures w14:val="standardContextual"/>
        </w:rPr>
      </w:pPr>
      <w:hyperlink r:id="rId10" w:anchor="_Toc155292101" w:history="1">
        <w:r w:rsidRPr="00A40BFA">
          <w:rPr>
            <w:rStyle w:val="Hipervnculo"/>
            <w:noProof/>
          </w:rPr>
          <w:t>Fig. . Flujo</w:t>
        </w:r>
        <w:r>
          <w:rPr>
            <w:noProof/>
            <w:webHidden/>
          </w:rPr>
          <w:tab/>
        </w:r>
        <w:r>
          <w:rPr>
            <w:noProof/>
            <w:webHidden/>
          </w:rPr>
          <w:fldChar w:fldCharType="begin"/>
        </w:r>
        <w:r>
          <w:rPr>
            <w:noProof/>
            <w:webHidden/>
          </w:rPr>
          <w:instrText xml:space="preserve"> PAGEREF _Toc155292101 \h </w:instrText>
        </w:r>
        <w:r>
          <w:rPr>
            <w:noProof/>
            <w:webHidden/>
          </w:rPr>
        </w:r>
        <w:r>
          <w:rPr>
            <w:noProof/>
            <w:webHidden/>
          </w:rPr>
          <w:fldChar w:fldCharType="separate"/>
        </w:r>
        <w:r w:rsidR="00DA2C59">
          <w:rPr>
            <w:noProof/>
            <w:webHidden/>
          </w:rPr>
          <w:t>37</w:t>
        </w:r>
        <w:r>
          <w:rPr>
            <w:noProof/>
            <w:webHidden/>
          </w:rPr>
          <w:fldChar w:fldCharType="end"/>
        </w:r>
      </w:hyperlink>
    </w:p>
    <w:p w14:paraId="15917C64" w14:textId="7CD5DA4B" w:rsidR="00F21455" w:rsidRDefault="00F21455">
      <w:pPr>
        <w:pStyle w:val="Tabladeilustraciones"/>
        <w:tabs>
          <w:tab w:val="right" w:leader="dot" w:pos="9350"/>
        </w:tabs>
        <w:rPr>
          <w:noProof/>
          <w:kern w:val="2"/>
          <w:sz w:val="22"/>
          <w:szCs w:val="22"/>
          <w14:ligatures w14:val="standardContextual"/>
        </w:rPr>
      </w:pPr>
      <w:hyperlink w:anchor="_Toc155292102" w:history="1">
        <w:r w:rsidRPr="00A40BFA">
          <w:rPr>
            <w:rStyle w:val="Hipervnculo"/>
            <w:noProof/>
          </w:rPr>
          <w:t>Fig. . Flujo</w:t>
        </w:r>
        <w:r>
          <w:rPr>
            <w:noProof/>
            <w:webHidden/>
          </w:rPr>
          <w:tab/>
        </w:r>
        <w:r>
          <w:rPr>
            <w:noProof/>
            <w:webHidden/>
          </w:rPr>
          <w:fldChar w:fldCharType="begin"/>
        </w:r>
        <w:r>
          <w:rPr>
            <w:noProof/>
            <w:webHidden/>
          </w:rPr>
          <w:instrText xml:space="preserve"> PAGEREF _Toc155292102 \h </w:instrText>
        </w:r>
        <w:r>
          <w:rPr>
            <w:noProof/>
            <w:webHidden/>
          </w:rPr>
        </w:r>
        <w:r>
          <w:rPr>
            <w:noProof/>
            <w:webHidden/>
          </w:rPr>
          <w:fldChar w:fldCharType="separate"/>
        </w:r>
        <w:r w:rsidR="00DA2C59">
          <w:rPr>
            <w:noProof/>
            <w:webHidden/>
          </w:rPr>
          <w:t>38</w:t>
        </w:r>
        <w:r>
          <w:rPr>
            <w:noProof/>
            <w:webHidden/>
          </w:rPr>
          <w:fldChar w:fldCharType="end"/>
        </w:r>
      </w:hyperlink>
    </w:p>
    <w:p w14:paraId="095DD7FB" w14:textId="193E903B" w:rsidR="00F21455" w:rsidRDefault="00F21455">
      <w:pPr>
        <w:pStyle w:val="Tabladeilustraciones"/>
        <w:tabs>
          <w:tab w:val="right" w:leader="dot" w:pos="9350"/>
        </w:tabs>
        <w:rPr>
          <w:noProof/>
          <w:kern w:val="2"/>
          <w:sz w:val="22"/>
          <w:szCs w:val="22"/>
          <w14:ligatures w14:val="standardContextual"/>
        </w:rPr>
      </w:pPr>
      <w:hyperlink w:anchor="_Toc155292103" w:history="1">
        <w:r w:rsidRPr="00A40BFA">
          <w:rPr>
            <w:rStyle w:val="Hipervnculo"/>
            <w:noProof/>
          </w:rPr>
          <w:t>Fig. . Mensaje de Telegram</w:t>
        </w:r>
        <w:r>
          <w:rPr>
            <w:noProof/>
            <w:webHidden/>
          </w:rPr>
          <w:tab/>
        </w:r>
        <w:r>
          <w:rPr>
            <w:noProof/>
            <w:webHidden/>
          </w:rPr>
          <w:fldChar w:fldCharType="begin"/>
        </w:r>
        <w:r>
          <w:rPr>
            <w:noProof/>
            <w:webHidden/>
          </w:rPr>
          <w:instrText xml:space="preserve"> PAGEREF _Toc155292103 \h </w:instrText>
        </w:r>
        <w:r>
          <w:rPr>
            <w:noProof/>
            <w:webHidden/>
          </w:rPr>
        </w:r>
        <w:r>
          <w:rPr>
            <w:noProof/>
            <w:webHidden/>
          </w:rPr>
          <w:fldChar w:fldCharType="separate"/>
        </w:r>
        <w:r w:rsidR="00DA2C59">
          <w:rPr>
            <w:noProof/>
            <w:webHidden/>
          </w:rPr>
          <w:t>38</w:t>
        </w:r>
        <w:r>
          <w:rPr>
            <w:noProof/>
            <w:webHidden/>
          </w:rPr>
          <w:fldChar w:fldCharType="end"/>
        </w:r>
      </w:hyperlink>
    </w:p>
    <w:p w14:paraId="70336EE1" w14:textId="1A94244A" w:rsidR="00F21455" w:rsidRDefault="00F21455">
      <w:pPr>
        <w:pStyle w:val="Tabladeilustraciones"/>
        <w:tabs>
          <w:tab w:val="right" w:leader="dot" w:pos="9350"/>
        </w:tabs>
        <w:rPr>
          <w:noProof/>
          <w:kern w:val="2"/>
          <w:sz w:val="22"/>
          <w:szCs w:val="22"/>
          <w14:ligatures w14:val="standardContextual"/>
        </w:rPr>
      </w:pPr>
      <w:hyperlink w:anchor="_Toc155292104" w:history="1">
        <w:r w:rsidRPr="00A40BFA">
          <w:rPr>
            <w:rStyle w:val="Hipervnculo"/>
            <w:noProof/>
          </w:rPr>
          <w:t>Fig. . Flujo</w:t>
        </w:r>
        <w:r>
          <w:rPr>
            <w:noProof/>
            <w:webHidden/>
          </w:rPr>
          <w:tab/>
        </w:r>
        <w:r>
          <w:rPr>
            <w:noProof/>
            <w:webHidden/>
          </w:rPr>
          <w:fldChar w:fldCharType="begin"/>
        </w:r>
        <w:r>
          <w:rPr>
            <w:noProof/>
            <w:webHidden/>
          </w:rPr>
          <w:instrText xml:space="preserve"> PAGEREF _Toc155292104 \h </w:instrText>
        </w:r>
        <w:r>
          <w:rPr>
            <w:noProof/>
            <w:webHidden/>
          </w:rPr>
        </w:r>
        <w:r>
          <w:rPr>
            <w:noProof/>
            <w:webHidden/>
          </w:rPr>
          <w:fldChar w:fldCharType="separate"/>
        </w:r>
        <w:r w:rsidR="00DA2C59">
          <w:rPr>
            <w:noProof/>
            <w:webHidden/>
          </w:rPr>
          <w:t>38</w:t>
        </w:r>
        <w:r>
          <w:rPr>
            <w:noProof/>
            <w:webHidden/>
          </w:rPr>
          <w:fldChar w:fldCharType="end"/>
        </w:r>
      </w:hyperlink>
    </w:p>
    <w:p w14:paraId="00319E82" w14:textId="140F5C0E" w:rsidR="00F21455" w:rsidRDefault="00F21455">
      <w:pPr>
        <w:pStyle w:val="Tabladeilustraciones"/>
        <w:tabs>
          <w:tab w:val="right" w:leader="dot" w:pos="9350"/>
        </w:tabs>
        <w:rPr>
          <w:noProof/>
          <w:kern w:val="2"/>
          <w:sz w:val="22"/>
          <w:szCs w:val="22"/>
          <w14:ligatures w14:val="standardContextual"/>
        </w:rPr>
      </w:pPr>
      <w:hyperlink w:anchor="_Toc155292105" w:history="1">
        <w:r w:rsidRPr="00A40BFA">
          <w:rPr>
            <w:rStyle w:val="Hipervnculo"/>
            <w:noProof/>
            <w:lang w:val="es-ES"/>
          </w:rPr>
          <w:t>Fig. . Dashboard, Mapas</w:t>
        </w:r>
        <w:r>
          <w:rPr>
            <w:noProof/>
            <w:webHidden/>
          </w:rPr>
          <w:tab/>
        </w:r>
        <w:r>
          <w:rPr>
            <w:noProof/>
            <w:webHidden/>
          </w:rPr>
          <w:fldChar w:fldCharType="begin"/>
        </w:r>
        <w:r>
          <w:rPr>
            <w:noProof/>
            <w:webHidden/>
          </w:rPr>
          <w:instrText xml:space="preserve"> PAGEREF _Toc155292105 \h </w:instrText>
        </w:r>
        <w:r>
          <w:rPr>
            <w:noProof/>
            <w:webHidden/>
          </w:rPr>
        </w:r>
        <w:r>
          <w:rPr>
            <w:noProof/>
            <w:webHidden/>
          </w:rPr>
          <w:fldChar w:fldCharType="separate"/>
        </w:r>
        <w:r w:rsidR="00DA2C59">
          <w:rPr>
            <w:noProof/>
            <w:webHidden/>
          </w:rPr>
          <w:t>39</w:t>
        </w:r>
        <w:r>
          <w:rPr>
            <w:noProof/>
            <w:webHidden/>
          </w:rPr>
          <w:fldChar w:fldCharType="end"/>
        </w:r>
      </w:hyperlink>
    </w:p>
    <w:p w14:paraId="0A9AA2F1" w14:textId="5B9DAB4E" w:rsidR="00F21455" w:rsidRDefault="00F21455">
      <w:pPr>
        <w:pStyle w:val="Tabladeilustraciones"/>
        <w:tabs>
          <w:tab w:val="right" w:leader="dot" w:pos="9350"/>
        </w:tabs>
        <w:rPr>
          <w:noProof/>
          <w:kern w:val="2"/>
          <w:sz w:val="22"/>
          <w:szCs w:val="22"/>
          <w14:ligatures w14:val="standardContextual"/>
        </w:rPr>
      </w:pPr>
      <w:hyperlink r:id="rId11" w:anchor="_Toc155292106" w:history="1">
        <w:r w:rsidRPr="00A40BFA">
          <w:rPr>
            <w:rStyle w:val="Hipervnculo"/>
            <w:noProof/>
          </w:rPr>
          <w:t>Fig. . Dashboard, detalle de Mapa</w:t>
        </w:r>
        <w:r>
          <w:rPr>
            <w:noProof/>
            <w:webHidden/>
          </w:rPr>
          <w:tab/>
        </w:r>
        <w:r>
          <w:rPr>
            <w:noProof/>
            <w:webHidden/>
          </w:rPr>
          <w:fldChar w:fldCharType="begin"/>
        </w:r>
        <w:r>
          <w:rPr>
            <w:noProof/>
            <w:webHidden/>
          </w:rPr>
          <w:instrText xml:space="preserve"> PAGEREF _Toc155292106 \h </w:instrText>
        </w:r>
        <w:r>
          <w:rPr>
            <w:noProof/>
            <w:webHidden/>
          </w:rPr>
        </w:r>
        <w:r>
          <w:rPr>
            <w:noProof/>
            <w:webHidden/>
          </w:rPr>
          <w:fldChar w:fldCharType="separate"/>
        </w:r>
        <w:r w:rsidR="00DA2C59">
          <w:rPr>
            <w:noProof/>
            <w:webHidden/>
          </w:rPr>
          <w:t>39</w:t>
        </w:r>
        <w:r>
          <w:rPr>
            <w:noProof/>
            <w:webHidden/>
          </w:rPr>
          <w:fldChar w:fldCharType="end"/>
        </w:r>
      </w:hyperlink>
    </w:p>
    <w:p w14:paraId="6969B67D" w14:textId="02D19188" w:rsidR="00F21455" w:rsidRDefault="00F21455">
      <w:pPr>
        <w:pStyle w:val="Tabladeilustraciones"/>
        <w:tabs>
          <w:tab w:val="right" w:leader="dot" w:pos="9350"/>
        </w:tabs>
        <w:rPr>
          <w:noProof/>
          <w:kern w:val="2"/>
          <w:sz w:val="22"/>
          <w:szCs w:val="22"/>
          <w14:ligatures w14:val="standardContextual"/>
        </w:rPr>
      </w:pPr>
      <w:hyperlink w:anchor="_Toc155292107" w:history="1">
        <w:r w:rsidRPr="00A40BFA">
          <w:rPr>
            <w:rStyle w:val="Hipervnculo"/>
            <w:noProof/>
          </w:rPr>
          <w:t>Fig. . Flujo</w:t>
        </w:r>
        <w:r>
          <w:rPr>
            <w:noProof/>
            <w:webHidden/>
          </w:rPr>
          <w:tab/>
        </w:r>
        <w:r>
          <w:rPr>
            <w:noProof/>
            <w:webHidden/>
          </w:rPr>
          <w:fldChar w:fldCharType="begin"/>
        </w:r>
        <w:r>
          <w:rPr>
            <w:noProof/>
            <w:webHidden/>
          </w:rPr>
          <w:instrText xml:space="preserve"> PAGEREF _Toc155292107 \h </w:instrText>
        </w:r>
        <w:r>
          <w:rPr>
            <w:noProof/>
            <w:webHidden/>
          </w:rPr>
        </w:r>
        <w:r>
          <w:rPr>
            <w:noProof/>
            <w:webHidden/>
          </w:rPr>
          <w:fldChar w:fldCharType="separate"/>
        </w:r>
        <w:r w:rsidR="00DA2C59">
          <w:rPr>
            <w:noProof/>
            <w:webHidden/>
          </w:rPr>
          <w:t>40</w:t>
        </w:r>
        <w:r>
          <w:rPr>
            <w:noProof/>
            <w:webHidden/>
          </w:rPr>
          <w:fldChar w:fldCharType="end"/>
        </w:r>
      </w:hyperlink>
    </w:p>
    <w:p w14:paraId="178AD7CF" w14:textId="7D4426F4" w:rsidR="00F21455" w:rsidRDefault="00F21455">
      <w:pPr>
        <w:pStyle w:val="Tabladeilustraciones"/>
        <w:tabs>
          <w:tab w:val="right" w:leader="dot" w:pos="9350"/>
        </w:tabs>
        <w:rPr>
          <w:noProof/>
          <w:kern w:val="2"/>
          <w:sz w:val="22"/>
          <w:szCs w:val="22"/>
          <w14:ligatures w14:val="standardContextual"/>
        </w:rPr>
      </w:pPr>
      <w:hyperlink w:anchor="_Toc155292108" w:history="1">
        <w:r w:rsidRPr="00A40BFA">
          <w:rPr>
            <w:rStyle w:val="Hipervnculo"/>
            <w:noProof/>
          </w:rPr>
          <w:t>Fig. . Flujo</w:t>
        </w:r>
        <w:r>
          <w:rPr>
            <w:noProof/>
            <w:webHidden/>
          </w:rPr>
          <w:tab/>
        </w:r>
        <w:r>
          <w:rPr>
            <w:noProof/>
            <w:webHidden/>
          </w:rPr>
          <w:fldChar w:fldCharType="begin"/>
        </w:r>
        <w:r>
          <w:rPr>
            <w:noProof/>
            <w:webHidden/>
          </w:rPr>
          <w:instrText xml:space="preserve"> PAGEREF _Toc155292108 \h </w:instrText>
        </w:r>
        <w:r>
          <w:rPr>
            <w:noProof/>
            <w:webHidden/>
          </w:rPr>
        </w:r>
        <w:r>
          <w:rPr>
            <w:noProof/>
            <w:webHidden/>
          </w:rPr>
          <w:fldChar w:fldCharType="separate"/>
        </w:r>
        <w:r w:rsidR="00DA2C59">
          <w:rPr>
            <w:noProof/>
            <w:webHidden/>
          </w:rPr>
          <w:t>40</w:t>
        </w:r>
        <w:r>
          <w:rPr>
            <w:noProof/>
            <w:webHidden/>
          </w:rPr>
          <w:fldChar w:fldCharType="end"/>
        </w:r>
      </w:hyperlink>
    </w:p>
    <w:p w14:paraId="4485D4CD" w14:textId="5AB42682" w:rsidR="00F21455" w:rsidRDefault="00F21455">
      <w:pPr>
        <w:pStyle w:val="Tabladeilustraciones"/>
        <w:tabs>
          <w:tab w:val="right" w:leader="dot" w:pos="9350"/>
        </w:tabs>
        <w:rPr>
          <w:noProof/>
          <w:kern w:val="2"/>
          <w:sz w:val="22"/>
          <w:szCs w:val="22"/>
          <w14:ligatures w14:val="standardContextual"/>
        </w:rPr>
      </w:pPr>
      <w:hyperlink r:id="rId12" w:anchor="_Toc155292109" w:history="1">
        <w:r w:rsidRPr="00A40BFA">
          <w:rPr>
            <w:rStyle w:val="Hipervnculo"/>
            <w:noProof/>
          </w:rPr>
          <w:t>Fig. . Dashboard. Comandos</w:t>
        </w:r>
        <w:r>
          <w:rPr>
            <w:noProof/>
            <w:webHidden/>
          </w:rPr>
          <w:tab/>
        </w:r>
        <w:r>
          <w:rPr>
            <w:noProof/>
            <w:webHidden/>
          </w:rPr>
          <w:fldChar w:fldCharType="begin"/>
        </w:r>
        <w:r>
          <w:rPr>
            <w:noProof/>
            <w:webHidden/>
          </w:rPr>
          <w:instrText xml:space="preserve"> PAGEREF _Toc155292109 \h </w:instrText>
        </w:r>
        <w:r>
          <w:rPr>
            <w:noProof/>
            <w:webHidden/>
          </w:rPr>
        </w:r>
        <w:r>
          <w:rPr>
            <w:noProof/>
            <w:webHidden/>
          </w:rPr>
          <w:fldChar w:fldCharType="separate"/>
        </w:r>
        <w:r w:rsidR="00DA2C59">
          <w:rPr>
            <w:noProof/>
            <w:webHidden/>
          </w:rPr>
          <w:t>40</w:t>
        </w:r>
        <w:r>
          <w:rPr>
            <w:noProof/>
            <w:webHidden/>
          </w:rPr>
          <w:fldChar w:fldCharType="end"/>
        </w:r>
      </w:hyperlink>
    </w:p>
    <w:p w14:paraId="5D418394" w14:textId="57F9C629" w:rsidR="00F21455" w:rsidRDefault="00F21455">
      <w:pPr>
        <w:pStyle w:val="Tabladeilustraciones"/>
        <w:tabs>
          <w:tab w:val="right" w:leader="dot" w:pos="9350"/>
        </w:tabs>
        <w:rPr>
          <w:noProof/>
          <w:kern w:val="2"/>
          <w:sz w:val="22"/>
          <w:szCs w:val="22"/>
          <w14:ligatures w14:val="standardContextual"/>
        </w:rPr>
      </w:pPr>
      <w:hyperlink w:anchor="_Toc155292110" w:history="1">
        <w:r w:rsidRPr="00A40BFA">
          <w:rPr>
            <w:rStyle w:val="Hipervnculo"/>
            <w:noProof/>
          </w:rPr>
          <w:t>Fig. . Flujo</w:t>
        </w:r>
        <w:r>
          <w:rPr>
            <w:noProof/>
            <w:webHidden/>
          </w:rPr>
          <w:tab/>
        </w:r>
        <w:r>
          <w:rPr>
            <w:noProof/>
            <w:webHidden/>
          </w:rPr>
          <w:fldChar w:fldCharType="begin"/>
        </w:r>
        <w:r>
          <w:rPr>
            <w:noProof/>
            <w:webHidden/>
          </w:rPr>
          <w:instrText xml:space="preserve"> PAGEREF _Toc155292110 \h </w:instrText>
        </w:r>
        <w:r>
          <w:rPr>
            <w:noProof/>
            <w:webHidden/>
          </w:rPr>
        </w:r>
        <w:r>
          <w:rPr>
            <w:noProof/>
            <w:webHidden/>
          </w:rPr>
          <w:fldChar w:fldCharType="separate"/>
        </w:r>
        <w:r w:rsidR="00DA2C59">
          <w:rPr>
            <w:noProof/>
            <w:webHidden/>
          </w:rPr>
          <w:t>41</w:t>
        </w:r>
        <w:r>
          <w:rPr>
            <w:noProof/>
            <w:webHidden/>
          </w:rPr>
          <w:fldChar w:fldCharType="end"/>
        </w:r>
      </w:hyperlink>
    </w:p>
    <w:p w14:paraId="3561AD11" w14:textId="78414C21" w:rsidR="00F21455" w:rsidRDefault="00F21455">
      <w:pPr>
        <w:pStyle w:val="Tabladeilustraciones"/>
        <w:tabs>
          <w:tab w:val="right" w:leader="dot" w:pos="9350"/>
        </w:tabs>
        <w:rPr>
          <w:noProof/>
          <w:kern w:val="2"/>
          <w:sz w:val="22"/>
          <w:szCs w:val="22"/>
          <w14:ligatures w14:val="standardContextual"/>
        </w:rPr>
      </w:pPr>
      <w:hyperlink w:anchor="_Toc155292111" w:history="1">
        <w:r w:rsidRPr="00A40BFA">
          <w:rPr>
            <w:rStyle w:val="Hipervnculo"/>
            <w:noProof/>
          </w:rPr>
          <w:t>Fig. . Flujo</w:t>
        </w:r>
        <w:r>
          <w:rPr>
            <w:noProof/>
            <w:webHidden/>
          </w:rPr>
          <w:tab/>
        </w:r>
        <w:r>
          <w:rPr>
            <w:noProof/>
            <w:webHidden/>
          </w:rPr>
          <w:fldChar w:fldCharType="begin"/>
        </w:r>
        <w:r>
          <w:rPr>
            <w:noProof/>
            <w:webHidden/>
          </w:rPr>
          <w:instrText xml:space="preserve"> PAGEREF _Toc155292111 \h </w:instrText>
        </w:r>
        <w:r>
          <w:rPr>
            <w:noProof/>
            <w:webHidden/>
          </w:rPr>
        </w:r>
        <w:r>
          <w:rPr>
            <w:noProof/>
            <w:webHidden/>
          </w:rPr>
          <w:fldChar w:fldCharType="separate"/>
        </w:r>
        <w:r w:rsidR="00DA2C59">
          <w:rPr>
            <w:noProof/>
            <w:webHidden/>
          </w:rPr>
          <w:t>42</w:t>
        </w:r>
        <w:r>
          <w:rPr>
            <w:noProof/>
            <w:webHidden/>
          </w:rPr>
          <w:fldChar w:fldCharType="end"/>
        </w:r>
      </w:hyperlink>
    </w:p>
    <w:p w14:paraId="7F393904" w14:textId="6BFD40F7" w:rsidR="00F21455" w:rsidRDefault="00F21455">
      <w:pPr>
        <w:pStyle w:val="Tabladeilustraciones"/>
        <w:tabs>
          <w:tab w:val="right" w:leader="dot" w:pos="9350"/>
        </w:tabs>
        <w:rPr>
          <w:noProof/>
          <w:kern w:val="2"/>
          <w:sz w:val="22"/>
          <w:szCs w:val="22"/>
          <w14:ligatures w14:val="standardContextual"/>
        </w:rPr>
      </w:pPr>
      <w:hyperlink w:anchor="_Toc155292112" w:history="1">
        <w:r w:rsidRPr="00A40BFA">
          <w:rPr>
            <w:rStyle w:val="Hipervnculo"/>
            <w:noProof/>
          </w:rPr>
          <w:t>Fig. . Flujo</w:t>
        </w:r>
        <w:r>
          <w:rPr>
            <w:noProof/>
            <w:webHidden/>
          </w:rPr>
          <w:tab/>
        </w:r>
        <w:r>
          <w:rPr>
            <w:noProof/>
            <w:webHidden/>
          </w:rPr>
          <w:fldChar w:fldCharType="begin"/>
        </w:r>
        <w:r>
          <w:rPr>
            <w:noProof/>
            <w:webHidden/>
          </w:rPr>
          <w:instrText xml:space="preserve"> PAGEREF _Toc155292112 \h </w:instrText>
        </w:r>
        <w:r>
          <w:rPr>
            <w:noProof/>
            <w:webHidden/>
          </w:rPr>
        </w:r>
        <w:r>
          <w:rPr>
            <w:noProof/>
            <w:webHidden/>
          </w:rPr>
          <w:fldChar w:fldCharType="separate"/>
        </w:r>
        <w:r w:rsidR="00DA2C59">
          <w:rPr>
            <w:noProof/>
            <w:webHidden/>
          </w:rPr>
          <w:t>42</w:t>
        </w:r>
        <w:r>
          <w:rPr>
            <w:noProof/>
            <w:webHidden/>
          </w:rPr>
          <w:fldChar w:fldCharType="end"/>
        </w:r>
      </w:hyperlink>
    </w:p>
    <w:p w14:paraId="514D5878" w14:textId="69D105FC" w:rsidR="00F21455" w:rsidRDefault="00F21455">
      <w:pPr>
        <w:pStyle w:val="Tabladeilustraciones"/>
        <w:tabs>
          <w:tab w:val="right" w:leader="dot" w:pos="9350"/>
        </w:tabs>
        <w:rPr>
          <w:noProof/>
          <w:kern w:val="2"/>
          <w:sz w:val="22"/>
          <w:szCs w:val="22"/>
          <w14:ligatures w14:val="standardContextual"/>
        </w:rPr>
      </w:pPr>
      <w:hyperlink r:id="rId13" w:anchor="_Toc155292113" w:history="1">
        <w:r w:rsidRPr="00A40BFA">
          <w:rPr>
            <w:rStyle w:val="Hipervnculo"/>
            <w:noProof/>
          </w:rPr>
          <w:t>Fig. . Dashboard, sensores</w:t>
        </w:r>
        <w:r>
          <w:rPr>
            <w:noProof/>
            <w:webHidden/>
          </w:rPr>
          <w:tab/>
        </w:r>
        <w:r>
          <w:rPr>
            <w:noProof/>
            <w:webHidden/>
          </w:rPr>
          <w:fldChar w:fldCharType="begin"/>
        </w:r>
        <w:r>
          <w:rPr>
            <w:noProof/>
            <w:webHidden/>
          </w:rPr>
          <w:instrText xml:space="preserve"> PAGEREF _Toc155292113 \h </w:instrText>
        </w:r>
        <w:r>
          <w:rPr>
            <w:noProof/>
            <w:webHidden/>
          </w:rPr>
        </w:r>
        <w:r>
          <w:rPr>
            <w:noProof/>
            <w:webHidden/>
          </w:rPr>
          <w:fldChar w:fldCharType="separate"/>
        </w:r>
        <w:r w:rsidR="00DA2C59">
          <w:rPr>
            <w:noProof/>
            <w:webHidden/>
          </w:rPr>
          <w:t>43</w:t>
        </w:r>
        <w:r>
          <w:rPr>
            <w:noProof/>
            <w:webHidden/>
          </w:rPr>
          <w:fldChar w:fldCharType="end"/>
        </w:r>
      </w:hyperlink>
    </w:p>
    <w:p w14:paraId="1F47E3EA" w14:textId="23637D91" w:rsidR="00F21455" w:rsidRDefault="00F21455">
      <w:pPr>
        <w:pStyle w:val="Tabladeilustraciones"/>
        <w:tabs>
          <w:tab w:val="right" w:leader="dot" w:pos="9350"/>
        </w:tabs>
        <w:rPr>
          <w:noProof/>
          <w:kern w:val="2"/>
          <w:sz w:val="22"/>
          <w:szCs w:val="22"/>
          <w14:ligatures w14:val="standardContextual"/>
        </w:rPr>
      </w:pPr>
      <w:hyperlink w:anchor="_Toc155292114" w:history="1">
        <w:r w:rsidRPr="00A40BFA">
          <w:rPr>
            <w:rStyle w:val="Hipervnculo"/>
            <w:noProof/>
          </w:rPr>
          <w:t>Fig. . Flujo</w:t>
        </w:r>
        <w:r>
          <w:rPr>
            <w:noProof/>
            <w:webHidden/>
          </w:rPr>
          <w:tab/>
        </w:r>
        <w:r>
          <w:rPr>
            <w:noProof/>
            <w:webHidden/>
          </w:rPr>
          <w:fldChar w:fldCharType="begin"/>
        </w:r>
        <w:r>
          <w:rPr>
            <w:noProof/>
            <w:webHidden/>
          </w:rPr>
          <w:instrText xml:space="preserve"> PAGEREF _Toc155292114 \h </w:instrText>
        </w:r>
        <w:r>
          <w:rPr>
            <w:noProof/>
            <w:webHidden/>
          </w:rPr>
        </w:r>
        <w:r>
          <w:rPr>
            <w:noProof/>
            <w:webHidden/>
          </w:rPr>
          <w:fldChar w:fldCharType="separate"/>
        </w:r>
        <w:r w:rsidR="00DA2C59">
          <w:rPr>
            <w:noProof/>
            <w:webHidden/>
          </w:rPr>
          <w:t>43</w:t>
        </w:r>
        <w:r>
          <w:rPr>
            <w:noProof/>
            <w:webHidden/>
          </w:rPr>
          <w:fldChar w:fldCharType="end"/>
        </w:r>
      </w:hyperlink>
    </w:p>
    <w:p w14:paraId="23FF4633" w14:textId="144E6DD3" w:rsidR="00F21455" w:rsidRDefault="00F21455">
      <w:pPr>
        <w:pStyle w:val="Tabladeilustraciones"/>
        <w:tabs>
          <w:tab w:val="right" w:leader="dot" w:pos="9350"/>
        </w:tabs>
        <w:rPr>
          <w:noProof/>
          <w:kern w:val="2"/>
          <w:sz w:val="22"/>
          <w:szCs w:val="22"/>
          <w14:ligatures w14:val="standardContextual"/>
        </w:rPr>
      </w:pPr>
      <w:hyperlink r:id="rId14" w:anchor="_Toc155292115" w:history="1">
        <w:r w:rsidRPr="00A40BFA">
          <w:rPr>
            <w:rStyle w:val="Hipervnculo"/>
            <w:noProof/>
          </w:rPr>
          <w:t>Fig. . Dashboard, emergencias</w:t>
        </w:r>
        <w:r>
          <w:rPr>
            <w:noProof/>
            <w:webHidden/>
          </w:rPr>
          <w:tab/>
        </w:r>
        <w:r>
          <w:rPr>
            <w:noProof/>
            <w:webHidden/>
          </w:rPr>
          <w:fldChar w:fldCharType="begin"/>
        </w:r>
        <w:r>
          <w:rPr>
            <w:noProof/>
            <w:webHidden/>
          </w:rPr>
          <w:instrText xml:space="preserve"> PAGEREF _Toc155292115 \h </w:instrText>
        </w:r>
        <w:r>
          <w:rPr>
            <w:noProof/>
            <w:webHidden/>
          </w:rPr>
        </w:r>
        <w:r>
          <w:rPr>
            <w:noProof/>
            <w:webHidden/>
          </w:rPr>
          <w:fldChar w:fldCharType="separate"/>
        </w:r>
        <w:r w:rsidR="00DA2C59">
          <w:rPr>
            <w:noProof/>
            <w:webHidden/>
          </w:rPr>
          <w:t>44</w:t>
        </w:r>
        <w:r>
          <w:rPr>
            <w:noProof/>
            <w:webHidden/>
          </w:rPr>
          <w:fldChar w:fldCharType="end"/>
        </w:r>
      </w:hyperlink>
    </w:p>
    <w:p w14:paraId="1334E33A" w14:textId="38A0AB74" w:rsidR="00F21455" w:rsidRDefault="00F21455">
      <w:pPr>
        <w:pStyle w:val="Tabladeilustraciones"/>
        <w:tabs>
          <w:tab w:val="right" w:leader="dot" w:pos="9350"/>
        </w:tabs>
        <w:rPr>
          <w:noProof/>
          <w:kern w:val="2"/>
          <w:sz w:val="22"/>
          <w:szCs w:val="22"/>
          <w14:ligatures w14:val="standardContextual"/>
        </w:rPr>
      </w:pPr>
      <w:hyperlink r:id="rId15" w:anchor="_Toc155292116" w:history="1">
        <w:r w:rsidRPr="00A40BFA">
          <w:rPr>
            <w:rStyle w:val="Hipervnculo"/>
            <w:noProof/>
          </w:rPr>
          <w:t>Fig. . Dashboard. Notificación de emergencia</w:t>
        </w:r>
        <w:r>
          <w:rPr>
            <w:noProof/>
            <w:webHidden/>
          </w:rPr>
          <w:tab/>
        </w:r>
        <w:r>
          <w:rPr>
            <w:noProof/>
            <w:webHidden/>
          </w:rPr>
          <w:fldChar w:fldCharType="begin"/>
        </w:r>
        <w:r>
          <w:rPr>
            <w:noProof/>
            <w:webHidden/>
          </w:rPr>
          <w:instrText xml:space="preserve"> PAGEREF _Toc155292116 \h </w:instrText>
        </w:r>
        <w:r>
          <w:rPr>
            <w:noProof/>
            <w:webHidden/>
          </w:rPr>
        </w:r>
        <w:r>
          <w:rPr>
            <w:noProof/>
            <w:webHidden/>
          </w:rPr>
          <w:fldChar w:fldCharType="separate"/>
        </w:r>
        <w:r w:rsidR="00DA2C59">
          <w:rPr>
            <w:noProof/>
            <w:webHidden/>
          </w:rPr>
          <w:t>44</w:t>
        </w:r>
        <w:r>
          <w:rPr>
            <w:noProof/>
            <w:webHidden/>
          </w:rPr>
          <w:fldChar w:fldCharType="end"/>
        </w:r>
      </w:hyperlink>
    </w:p>
    <w:p w14:paraId="6EFDF398" w14:textId="1D044D76" w:rsidR="00F21455" w:rsidRDefault="00F21455">
      <w:pPr>
        <w:pStyle w:val="Tabladeilustraciones"/>
        <w:tabs>
          <w:tab w:val="right" w:leader="dot" w:pos="9350"/>
        </w:tabs>
        <w:rPr>
          <w:noProof/>
          <w:kern w:val="2"/>
          <w:sz w:val="22"/>
          <w:szCs w:val="22"/>
          <w14:ligatures w14:val="standardContextual"/>
        </w:rPr>
      </w:pPr>
      <w:hyperlink w:anchor="_Toc155292117" w:history="1">
        <w:r w:rsidRPr="00A40BFA">
          <w:rPr>
            <w:rStyle w:val="Hipervnculo"/>
            <w:noProof/>
          </w:rPr>
          <w:t>Fig. . Flujo</w:t>
        </w:r>
        <w:r>
          <w:rPr>
            <w:noProof/>
            <w:webHidden/>
          </w:rPr>
          <w:tab/>
        </w:r>
        <w:r>
          <w:rPr>
            <w:noProof/>
            <w:webHidden/>
          </w:rPr>
          <w:fldChar w:fldCharType="begin"/>
        </w:r>
        <w:r>
          <w:rPr>
            <w:noProof/>
            <w:webHidden/>
          </w:rPr>
          <w:instrText xml:space="preserve"> PAGEREF _Toc155292117 \h </w:instrText>
        </w:r>
        <w:r>
          <w:rPr>
            <w:noProof/>
            <w:webHidden/>
          </w:rPr>
        </w:r>
        <w:r>
          <w:rPr>
            <w:noProof/>
            <w:webHidden/>
          </w:rPr>
          <w:fldChar w:fldCharType="separate"/>
        </w:r>
        <w:r w:rsidR="00DA2C59">
          <w:rPr>
            <w:noProof/>
            <w:webHidden/>
          </w:rPr>
          <w:t>45</w:t>
        </w:r>
        <w:r>
          <w:rPr>
            <w:noProof/>
            <w:webHidden/>
          </w:rPr>
          <w:fldChar w:fldCharType="end"/>
        </w:r>
      </w:hyperlink>
    </w:p>
    <w:p w14:paraId="1F771205" w14:textId="5F3118EA" w:rsidR="00F21455" w:rsidRDefault="00F21455">
      <w:pPr>
        <w:pStyle w:val="Tabladeilustraciones"/>
        <w:tabs>
          <w:tab w:val="right" w:leader="dot" w:pos="9350"/>
        </w:tabs>
        <w:rPr>
          <w:noProof/>
          <w:kern w:val="2"/>
          <w:sz w:val="22"/>
          <w:szCs w:val="22"/>
          <w14:ligatures w14:val="standardContextual"/>
        </w:rPr>
      </w:pPr>
      <w:hyperlink w:anchor="_Toc155292118" w:history="1">
        <w:r w:rsidRPr="00A40BFA">
          <w:rPr>
            <w:rStyle w:val="Hipervnculo"/>
            <w:noProof/>
          </w:rPr>
          <w:t>Fig. . Flujo</w:t>
        </w:r>
        <w:r>
          <w:rPr>
            <w:noProof/>
            <w:webHidden/>
          </w:rPr>
          <w:tab/>
        </w:r>
        <w:r>
          <w:rPr>
            <w:noProof/>
            <w:webHidden/>
          </w:rPr>
          <w:fldChar w:fldCharType="begin"/>
        </w:r>
        <w:r>
          <w:rPr>
            <w:noProof/>
            <w:webHidden/>
          </w:rPr>
          <w:instrText xml:space="preserve"> PAGEREF _Toc155292118 \h </w:instrText>
        </w:r>
        <w:r>
          <w:rPr>
            <w:noProof/>
            <w:webHidden/>
          </w:rPr>
        </w:r>
        <w:r>
          <w:rPr>
            <w:noProof/>
            <w:webHidden/>
          </w:rPr>
          <w:fldChar w:fldCharType="separate"/>
        </w:r>
        <w:r w:rsidR="00DA2C59">
          <w:rPr>
            <w:noProof/>
            <w:webHidden/>
          </w:rPr>
          <w:t>46</w:t>
        </w:r>
        <w:r>
          <w:rPr>
            <w:noProof/>
            <w:webHidden/>
          </w:rPr>
          <w:fldChar w:fldCharType="end"/>
        </w:r>
      </w:hyperlink>
    </w:p>
    <w:p w14:paraId="17A22E69" w14:textId="35FB10C6" w:rsidR="0070061B" w:rsidRDefault="0070061B">
      <w:pPr>
        <w:rPr>
          <w:lang w:val="es-ES"/>
        </w:rPr>
      </w:pPr>
      <w:r>
        <w:rPr>
          <w:lang w:val="es-ES"/>
        </w:rPr>
        <w:fldChar w:fldCharType="end"/>
      </w:r>
    </w:p>
    <w:p w14:paraId="6D68FF19" w14:textId="0C97FA24" w:rsidR="0070061B" w:rsidRDefault="0070061B" w:rsidP="0070061B">
      <w:pPr>
        <w:pStyle w:val="Ttulo1"/>
        <w:rPr>
          <w:noProof/>
        </w:rPr>
      </w:pPr>
      <w:bookmarkStart w:id="2" w:name="_Toc155292120"/>
      <w:r>
        <w:rPr>
          <w:lang w:val="es-ES"/>
        </w:rPr>
        <w:t>Índice de tablas</w:t>
      </w:r>
      <w:bookmarkEnd w:id="2"/>
      <w:r>
        <w:rPr>
          <w:lang w:val="es-ES"/>
        </w:rPr>
        <w:fldChar w:fldCharType="begin"/>
      </w:r>
      <w:r>
        <w:rPr>
          <w:lang w:val="es-ES"/>
        </w:rPr>
        <w:instrText xml:space="preserve"> TOC \h \z \c "Tabla" </w:instrText>
      </w:r>
      <w:r>
        <w:rPr>
          <w:lang w:val="es-ES"/>
        </w:rPr>
        <w:fldChar w:fldCharType="separate"/>
      </w:r>
    </w:p>
    <w:p w14:paraId="700F5CE3" w14:textId="018BB759" w:rsidR="0070061B" w:rsidRDefault="0070061B">
      <w:pPr>
        <w:pStyle w:val="Tabladeilustraciones"/>
        <w:tabs>
          <w:tab w:val="right" w:leader="dot" w:pos="9350"/>
        </w:tabs>
        <w:rPr>
          <w:noProof/>
          <w:kern w:val="2"/>
          <w:sz w:val="22"/>
          <w:szCs w:val="22"/>
          <w14:ligatures w14:val="standardContextual"/>
        </w:rPr>
      </w:pPr>
      <w:hyperlink w:anchor="_Toc155291578" w:history="1">
        <w:r w:rsidRPr="001E7554">
          <w:rPr>
            <w:rStyle w:val="Hipervnculo"/>
            <w:noProof/>
            <w:lang w:val="es-ES"/>
          </w:rPr>
          <w:t>Tabla 1. Asociación de las funciones implementadas</w:t>
        </w:r>
        <w:r>
          <w:rPr>
            <w:noProof/>
            <w:webHidden/>
          </w:rPr>
          <w:tab/>
        </w:r>
        <w:r>
          <w:rPr>
            <w:noProof/>
            <w:webHidden/>
          </w:rPr>
          <w:fldChar w:fldCharType="begin"/>
        </w:r>
        <w:r>
          <w:rPr>
            <w:noProof/>
            <w:webHidden/>
          </w:rPr>
          <w:instrText xml:space="preserve"> PAGEREF _Toc155291578 \h </w:instrText>
        </w:r>
        <w:r>
          <w:rPr>
            <w:noProof/>
            <w:webHidden/>
          </w:rPr>
        </w:r>
        <w:r>
          <w:rPr>
            <w:noProof/>
            <w:webHidden/>
          </w:rPr>
          <w:fldChar w:fldCharType="separate"/>
        </w:r>
        <w:r w:rsidR="00DA2C59">
          <w:rPr>
            <w:noProof/>
            <w:webHidden/>
          </w:rPr>
          <w:t>7</w:t>
        </w:r>
        <w:r>
          <w:rPr>
            <w:noProof/>
            <w:webHidden/>
          </w:rPr>
          <w:fldChar w:fldCharType="end"/>
        </w:r>
      </w:hyperlink>
    </w:p>
    <w:p w14:paraId="186B6595" w14:textId="33F06B77" w:rsidR="0070061B" w:rsidRDefault="0070061B">
      <w:pPr>
        <w:pStyle w:val="Tabladeilustraciones"/>
        <w:tabs>
          <w:tab w:val="right" w:leader="dot" w:pos="9350"/>
        </w:tabs>
        <w:rPr>
          <w:noProof/>
          <w:kern w:val="2"/>
          <w:sz w:val="22"/>
          <w:szCs w:val="22"/>
          <w14:ligatures w14:val="standardContextual"/>
        </w:rPr>
      </w:pPr>
      <w:hyperlink w:anchor="_Toc155291579" w:history="1">
        <w:r w:rsidRPr="001E7554">
          <w:rPr>
            <w:rStyle w:val="Hipervnculo"/>
            <w:noProof/>
            <w:lang w:val="es-ES"/>
          </w:rPr>
          <w:t>Tabla 2. Tramas de comunicación</w:t>
        </w:r>
        <w:r>
          <w:rPr>
            <w:noProof/>
            <w:webHidden/>
          </w:rPr>
          <w:tab/>
        </w:r>
        <w:r>
          <w:rPr>
            <w:noProof/>
            <w:webHidden/>
          </w:rPr>
          <w:fldChar w:fldCharType="begin"/>
        </w:r>
        <w:r>
          <w:rPr>
            <w:noProof/>
            <w:webHidden/>
          </w:rPr>
          <w:instrText xml:space="preserve"> PAGEREF _Toc155291579 \h </w:instrText>
        </w:r>
        <w:r>
          <w:rPr>
            <w:noProof/>
            <w:webHidden/>
          </w:rPr>
        </w:r>
        <w:r>
          <w:rPr>
            <w:noProof/>
            <w:webHidden/>
          </w:rPr>
          <w:fldChar w:fldCharType="separate"/>
        </w:r>
        <w:r w:rsidR="00DA2C59">
          <w:rPr>
            <w:noProof/>
            <w:webHidden/>
          </w:rPr>
          <w:t>8</w:t>
        </w:r>
        <w:r>
          <w:rPr>
            <w:noProof/>
            <w:webHidden/>
          </w:rPr>
          <w:fldChar w:fldCharType="end"/>
        </w:r>
      </w:hyperlink>
    </w:p>
    <w:p w14:paraId="6B24B501" w14:textId="1B4064C3" w:rsidR="0070061B" w:rsidRDefault="0070061B">
      <w:pPr>
        <w:pStyle w:val="Tabladeilustraciones"/>
        <w:tabs>
          <w:tab w:val="right" w:leader="dot" w:pos="9350"/>
        </w:tabs>
        <w:rPr>
          <w:noProof/>
          <w:kern w:val="2"/>
          <w:sz w:val="22"/>
          <w:szCs w:val="22"/>
          <w14:ligatures w14:val="standardContextual"/>
        </w:rPr>
      </w:pPr>
      <w:hyperlink w:anchor="_Toc155291580" w:history="1">
        <w:r w:rsidRPr="001E7554">
          <w:rPr>
            <w:rStyle w:val="Hipervnculo"/>
            <w:noProof/>
          </w:rPr>
          <w:t>Tabla 3. Constructor</w:t>
        </w:r>
        <w:r>
          <w:rPr>
            <w:noProof/>
            <w:webHidden/>
          </w:rPr>
          <w:tab/>
        </w:r>
        <w:r>
          <w:rPr>
            <w:noProof/>
            <w:webHidden/>
          </w:rPr>
          <w:fldChar w:fldCharType="begin"/>
        </w:r>
        <w:r>
          <w:rPr>
            <w:noProof/>
            <w:webHidden/>
          </w:rPr>
          <w:instrText xml:space="preserve"> PAGEREF _Toc155291580 \h </w:instrText>
        </w:r>
        <w:r>
          <w:rPr>
            <w:noProof/>
            <w:webHidden/>
          </w:rPr>
        </w:r>
        <w:r>
          <w:rPr>
            <w:noProof/>
            <w:webHidden/>
          </w:rPr>
          <w:fldChar w:fldCharType="separate"/>
        </w:r>
        <w:r w:rsidR="00DA2C59">
          <w:rPr>
            <w:noProof/>
            <w:webHidden/>
          </w:rPr>
          <w:t>15</w:t>
        </w:r>
        <w:r>
          <w:rPr>
            <w:noProof/>
            <w:webHidden/>
          </w:rPr>
          <w:fldChar w:fldCharType="end"/>
        </w:r>
      </w:hyperlink>
    </w:p>
    <w:p w14:paraId="60AF3EF0" w14:textId="6C4D52A9" w:rsidR="000B0840" w:rsidRPr="0070061B" w:rsidRDefault="0070061B">
      <w:pPr>
        <w:rPr>
          <w:rFonts w:asciiTheme="majorHAnsi" w:eastAsiaTheme="majorEastAsia" w:hAnsiTheme="majorHAnsi" w:cstheme="majorBidi"/>
          <w:color w:val="000000" w:themeColor="text1"/>
          <w:sz w:val="40"/>
          <w:szCs w:val="40"/>
          <w:u w:val="single"/>
          <w:lang w:val="es-ES"/>
        </w:rPr>
      </w:pPr>
      <w:r>
        <w:rPr>
          <w:lang w:val="es-ES"/>
        </w:rPr>
        <w:fldChar w:fldCharType="end"/>
      </w:r>
      <w:r w:rsidR="000B0840">
        <w:rPr>
          <w:lang w:val="es-ES"/>
        </w:rPr>
        <w:br w:type="page"/>
      </w:r>
    </w:p>
    <w:p w14:paraId="79A7453B" w14:textId="30B9BDB3" w:rsidR="0088478E" w:rsidRPr="00AE6C2C" w:rsidRDefault="0088478E" w:rsidP="0088478E">
      <w:pPr>
        <w:pStyle w:val="Ttulo1"/>
        <w:rPr>
          <w:lang w:val="es-ES"/>
        </w:rPr>
      </w:pPr>
      <w:bookmarkStart w:id="3" w:name="_Toc155266739"/>
      <w:bookmarkStart w:id="4" w:name="_Toc155292121"/>
      <w:r>
        <w:rPr>
          <w:lang w:val="es-ES"/>
        </w:rPr>
        <w:lastRenderedPageBreak/>
        <w:t>Introducción</w:t>
      </w:r>
      <w:bookmarkEnd w:id="3"/>
      <w:bookmarkEnd w:id="4"/>
    </w:p>
    <w:p w14:paraId="2A4AC94F" w14:textId="3B6E1A23" w:rsidR="0088478E" w:rsidRDefault="0088478E" w:rsidP="0088478E">
      <w:pPr>
        <w:pStyle w:val="Ttulo2"/>
        <w:rPr>
          <w:lang w:val="es-ES"/>
        </w:rPr>
      </w:pPr>
      <w:bookmarkStart w:id="5" w:name="_Toc155266740"/>
      <w:bookmarkStart w:id="6" w:name="_Toc155292122"/>
      <w:r>
        <w:rPr>
          <w:lang w:val="es-ES"/>
        </w:rPr>
        <w:t>Necesidad de</w:t>
      </w:r>
      <w:r w:rsidR="00363BEF">
        <w:rPr>
          <w:lang w:val="es-ES"/>
        </w:rPr>
        <w:t xml:space="preserve"> los </w:t>
      </w:r>
      <w:proofErr w:type="spellStart"/>
      <w:r w:rsidR="00363BEF">
        <w:rPr>
          <w:lang w:val="es-ES"/>
        </w:rPr>
        <w:t>MiniRovers</w:t>
      </w:r>
      <w:bookmarkEnd w:id="5"/>
      <w:bookmarkEnd w:id="6"/>
      <w:proofErr w:type="spellEnd"/>
    </w:p>
    <w:p w14:paraId="0BE93448" w14:textId="77777777" w:rsidR="00A96654" w:rsidRDefault="00993AEC" w:rsidP="00993AEC">
      <w:pPr>
        <w:rPr>
          <w:lang w:val="es-ES"/>
        </w:rPr>
      </w:pPr>
      <w:r w:rsidRPr="00993AEC">
        <w:rPr>
          <w:lang w:val="es-ES"/>
        </w:rPr>
        <w:t>La exploración espacial ha sido siempre una de las aspiraciones más desafiantes de la humanidad</w:t>
      </w:r>
      <w:r w:rsidR="00F30EE7">
        <w:rPr>
          <w:lang w:val="es-ES"/>
        </w:rPr>
        <w:t>. Muchos son los problemas por abordar en este sector, que confía inversiones m</w:t>
      </w:r>
      <w:r w:rsidR="00C308BD">
        <w:rPr>
          <w:lang w:val="es-ES"/>
        </w:rPr>
        <w:t xml:space="preserve">illonarias y decenas de años de investigación a una sola máquina </w:t>
      </w:r>
      <w:r w:rsidR="00BA6263">
        <w:rPr>
          <w:lang w:val="es-ES"/>
        </w:rPr>
        <w:t xml:space="preserve">de carga elevada, con una </w:t>
      </w:r>
      <w:proofErr w:type="spellStart"/>
      <w:r w:rsidR="00BA6263">
        <w:rPr>
          <w:lang w:val="es-ES"/>
        </w:rPr>
        <w:t>aparamenta</w:t>
      </w:r>
      <w:proofErr w:type="spellEnd"/>
      <w:r w:rsidR="00BA6263">
        <w:rPr>
          <w:lang w:val="es-ES"/>
        </w:rPr>
        <w:t xml:space="preserve"> compleja </w:t>
      </w:r>
      <w:r w:rsidR="007619EA">
        <w:rPr>
          <w:lang w:val="es-ES"/>
        </w:rPr>
        <w:t xml:space="preserve">y, en ocasiones, capacidad de comunicación incierta. Es por ello </w:t>
      </w:r>
      <w:proofErr w:type="gramStart"/>
      <w:r w:rsidR="007619EA">
        <w:rPr>
          <w:lang w:val="es-ES"/>
        </w:rPr>
        <w:t>que</w:t>
      </w:r>
      <w:proofErr w:type="gramEnd"/>
      <w:r w:rsidR="00E93934">
        <w:rPr>
          <w:lang w:val="es-ES"/>
        </w:rPr>
        <w:t xml:space="preserve"> cada uno de los pasos de este proceso supone un reto para la tecnología contemporánea, siendo el sector espacial, junto con el militar, los que disponen de l</w:t>
      </w:r>
      <w:r w:rsidR="00000530">
        <w:rPr>
          <w:lang w:val="es-ES"/>
        </w:rPr>
        <w:t xml:space="preserve">a maquinaria </w:t>
      </w:r>
      <w:r w:rsidR="00F971B7">
        <w:rPr>
          <w:lang w:val="es-ES"/>
        </w:rPr>
        <w:t>tecnológicamente más avanzad</w:t>
      </w:r>
      <w:r w:rsidR="00A96654">
        <w:rPr>
          <w:lang w:val="es-ES"/>
        </w:rPr>
        <w:t>a</w:t>
      </w:r>
      <w:r w:rsidR="00F971B7">
        <w:rPr>
          <w:lang w:val="es-ES"/>
        </w:rPr>
        <w:t xml:space="preserve"> de la industria. </w:t>
      </w:r>
    </w:p>
    <w:p w14:paraId="2412C9F7" w14:textId="204C1B8D" w:rsidR="00993AEC" w:rsidRPr="00993AEC" w:rsidRDefault="00993AEC" w:rsidP="00993AEC">
      <w:pPr>
        <w:rPr>
          <w:lang w:val="es-ES"/>
        </w:rPr>
      </w:pPr>
      <w:r w:rsidRPr="00993AEC">
        <w:rPr>
          <w:lang w:val="es-ES"/>
        </w:rPr>
        <w:t xml:space="preserve">Dada la complejidad de estos mecanismos robóticos, </w:t>
      </w:r>
      <w:r w:rsidR="00E51EFA">
        <w:rPr>
          <w:lang w:val="es-ES"/>
        </w:rPr>
        <w:t xml:space="preserve">y su importancia para la ciencia, </w:t>
      </w:r>
      <w:r w:rsidR="00A96654">
        <w:rPr>
          <w:lang w:val="es-ES"/>
        </w:rPr>
        <w:t xml:space="preserve">conceptos como </w:t>
      </w:r>
      <w:proofErr w:type="gramStart"/>
      <w:r w:rsidR="00A96654">
        <w:rPr>
          <w:lang w:val="es-ES"/>
        </w:rPr>
        <w:t>la modularidad</w:t>
      </w:r>
      <w:proofErr w:type="gramEnd"/>
      <w:r w:rsidR="00A96654">
        <w:rPr>
          <w:lang w:val="es-ES"/>
        </w:rPr>
        <w:t xml:space="preserve"> o la autonomía del control de procesos </w:t>
      </w:r>
      <w:r w:rsidRPr="00993AEC">
        <w:rPr>
          <w:lang w:val="es-ES"/>
        </w:rPr>
        <w:t xml:space="preserve">cada vez </w:t>
      </w:r>
      <w:r w:rsidR="00A96654">
        <w:rPr>
          <w:lang w:val="es-ES"/>
        </w:rPr>
        <w:t>son más po</w:t>
      </w:r>
      <w:r w:rsidR="00E51EFA">
        <w:rPr>
          <w:lang w:val="es-ES"/>
        </w:rPr>
        <w:t>pulares</w:t>
      </w:r>
      <w:r w:rsidR="00C05E04">
        <w:rPr>
          <w:lang w:val="es-ES"/>
        </w:rPr>
        <w:t xml:space="preserve">, cobrando sentido la existencia de los </w:t>
      </w:r>
      <w:proofErr w:type="spellStart"/>
      <w:r w:rsidR="00C05E04">
        <w:rPr>
          <w:lang w:val="es-ES"/>
        </w:rPr>
        <w:t>MiniRovers</w:t>
      </w:r>
      <w:proofErr w:type="spellEnd"/>
      <w:r w:rsidR="007D51AE">
        <w:rPr>
          <w:lang w:val="es-ES"/>
        </w:rPr>
        <w:t>:</w:t>
      </w:r>
      <w:r w:rsidRPr="00993AEC">
        <w:rPr>
          <w:lang w:val="es-ES"/>
        </w:rPr>
        <w:t xml:space="preserve"> robots más pequeños</w:t>
      </w:r>
      <w:r w:rsidR="000237A4">
        <w:rPr>
          <w:lang w:val="es-ES"/>
        </w:rPr>
        <w:t>,</w:t>
      </w:r>
      <w:r w:rsidRPr="00993AEC">
        <w:rPr>
          <w:lang w:val="es-ES"/>
        </w:rPr>
        <w:t xml:space="preserve"> con tareas </w:t>
      </w:r>
      <w:r w:rsidR="000237A4">
        <w:rPr>
          <w:lang w:val="es-ES"/>
        </w:rPr>
        <w:t xml:space="preserve">más </w:t>
      </w:r>
      <w:r w:rsidRPr="00993AEC">
        <w:rPr>
          <w:lang w:val="es-ES"/>
        </w:rPr>
        <w:t>específicas</w:t>
      </w:r>
      <w:r w:rsidR="000237A4">
        <w:rPr>
          <w:lang w:val="es-ES"/>
        </w:rPr>
        <w:t xml:space="preserve">, pero </w:t>
      </w:r>
      <w:r w:rsidRPr="00993AEC">
        <w:rPr>
          <w:lang w:val="es-ES"/>
        </w:rPr>
        <w:t xml:space="preserve">interconectados entre sí. </w:t>
      </w:r>
    </w:p>
    <w:p w14:paraId="7FDADBF9" w14:textId="14F808B6" w:rsidR="00993AEC" w:rsidRPr="00993AEC" w:rsidRDefault="00993AEC" w:rsidP="00993AEC">
      <w:pPr>
        <w:rPr>
          <w:lang w:val="es-ES"/>
        </w:rPr>
      </w:pPr>
      <w:r w:rsidRPr="00993AEC">
        <w:rPr>
          <w:lang w:val="es-ES"/>
        </w:rPr>
        <w:t>Sin embargo, una definición correcta de est</w:t>
      </w:r>
      <w:r w:rsidR="00154A84">
        <w:rPr>
          <w:lang w:val="es-ES"/>
        </w:rPr>
        <w:t xml:space="preserve">as matrices </w:t>
      </w:r>
      <w:r w:rsidRPr="00993AEC">
        <w:rPr>
          <w:lang w:val="es-ES"/>
        </w:rPr>
        <w:t>robótic</w:t>
      </w:r>
      <w:r w:rsidR="00154A84">
        <w:rPr>
          <w:lang w:val="es-ES"/>
        </w:rPr>
        <w:t>a</w:t>
      </w:r>
      <w:r w:rsidRPr="00993AEC">
        <w:rPr>
          <w:lang w:val="es-ES"/>
        </w:rPr>
        <w:t xml:space="preserve">s es una tarea muy compleja, y </w:t>
      </w:r>
      <w:r w:rsidR="00154A84">
        <w:rPr>
          <w:lang w:val="es-ES"/>
        </w:rPr>
        <w:t>arroja</w:t>
      </w:r>
      <w:r w:rsidRPr="00993AEC">
        <w:rPr>
          <w:lang w:val="es-ES"/>
        </w:rPr>
        <w:t xml:space="preserve"> varias preguntas: ¿Cuál debe ser la jerarquía de los </w:t>
      </w:r>
      <w:proofErr w:type="spellStart"/>
      <w:r w:rsidRPr="00993AEC">
        <w:rPr>
          <w:lang w:val="es-ES"/>
        </w:rPr>
        <w:t>MiniRovers</w:t>
      </w:r>
      <w:proofErr w:type="spellEnd"/>
      <w:r w:rsidRPr="00993AEC">
        <w:rPr>
          <w:lang w:val="es-ES"/>
        </w:rPr>
        <w:t xml:space="preserve">? ¿Cómo definir qué datos se enviarán? ¿Cómo interactuarán los científicos con estas redes? </w:t>
      </w:r>
    </w:p>
    <w:p w14:paraId="7745A524" w14:textId="54B4256C" w:rsidR="00363BEF" w:rsidRPr="00363BEF" w:rsidRDefault="00993AEC" w:rsidP="00993AEC">
      <w:pPr>
        <w:rPr>
          <w:lang w:val="es-ES"/>
        </w:rPr>
      </w:pPr>
      <w:r w:rsidRPr="00993AEC">
        <w:rPr>
          <w:lang w:val="es-ES"/>
        </w:rPr>
        <w:t xml:space="preserve">Como </w:t>
      </w:r>
      <w:r w:rsidR="0032200B">
        <w:rPr>
          <w:lang w:val="es-ES"/>
        </w:rPr>
        <w:t>Pr</w:t>
      </w:r>
      <w:r w:rsidRPr="00993AEC">
        <w:rPr>
          <w:lang w:val="es-ES"/>
        </w:rPr>
        <w:t xml:space="preserve">ueba de </w:t>
      </w:r>
      <w:r w:rsidR="0032200B">
        <w:rPr>
          <w:lang w:val="es-ES"/>
        </w:rPr>
        <w:t>C</w:t>
      </w:r>
      <w:r w:rsidRPr="00993AEC">
        <w:rPr>
          <w:lang w:val="es-ES"/>
        </w:rPr>
        <w:t xml:space="preserve">oncepto, ofreceremos una posible definición de este conjunto, profundizando en algunas de las características clave que se </w:t>
      </w:r>
      <w:r w:rsidR="0032200B">
        <w:rPr>
          <w:lang w:val="es-ES"/>
        </w:rPr>
        <w:t>podrían implementar</w:t>
      </w:r>
      <w:r w:rsidRPr="00993AEC">
        <w:rPr>
          <w:lang w:val="es-ES"/>
        </w:rPr>
        <w:t>.</w:t>
      </w:r>
    </w:p>
    <w:p w14:paraId="1219AE93" w14:textId="77777777" w:rsidR="0088478E" w:rsidRPr="00AE6C2C" w:rsidRDefault="0088478E" w:rsidP="0088478E">
      <w:pPr>
        <w:pStyle w:val="Ttulo2"/>
        <w:rPr>
          <w:lang w:val="es-ES"/>
        </w:rPr>
      </w:pPr>
      <w:bookmarkStart w:id="7" w:name="_Toc155266741"/>
      <w:bookmarkStart w:id="8" w:name="_Toc155292123"/>
      <w:proofErr w:type="spellStart"/>
      <w:r w:rsidRPr="00AE6C2C">
        <w:rPr>
          <w:lang w:val="es-ES"/>
        </w:rPr>
        <w:t>KVIs</w:t>
      </w:r>
      <w:bookmarkEnd w:id="7"/>
      <w:bookmarkEnd w:id="8"/>
      <w:proofErr w:type="spellEnd"/>
    </w:p>
    <w:p w14:paraId="7E4AECD4" w14:textId="77777777" w:rsidR="0088478E" w:rsidRDefault="0088478E" w:rsidP="0088478E">
      <w:pPr>
        <w:rPr>
          <w:lang w:val="es-ES"/>
        </w:rPr>
      </w:pPr>
      <w:r w:rsidRPr="00AE6C2C">
        <w:rPr>
          <w:lang w:val="es-ES"/>
        </w:rPr>
        <w:t>Los elementos principales</w:t>
      </w:r>
      <w:r>
        <w:rPr>
          <w:lang w:val="es-ES"/>
        </w:rPr>
        <w:t xml:space="preserve"> que dan valor al proyecto y que se quieren demostrar son: </w:t>
      </w:r>
    </w:p>
    <w:p w14:paraId="1B6C8065" w14:textId="77777777" w:rsidR="0088478E" w:rsidRDefault="0088478E" w:rsidP="0088478E">
      <w:pPr>
        <w:pStyle w:val="Prrafodelista"/>
        <w:numPr>
          <w:ilvl w:val="0"/>
          <w:numId w:val="5"/>
        </w:numPr>
        <w:rPr>
          <w:lang w:val="es-ES"/>
        </w:rPr>
      </w:pPr>
      <w:r>
        <w:rPr>
          <w:lang w:val="es-ES"/>
        </w:rPr>
        <w:t xml:space="preserve">Redundancia: en el sector espacial, los fallos de comunicación o de hardware son muy frecuentes. Transmitir los datos por más de un protocolo simultáneamente es una necesidad casi imprescindible. </w:t>
      </w:r>
    </w:p>
    <w:p w14:paraId="2C867471" w14:textId="77777777" w:rsidR="0088478E" w:rsidRDefault="0088478E" w:rsidP="0088478E">
      <w:pPr>
        <w:pStyle w:val="Prrafodelista"/>
        <w:rPr>
          <w:lang w:val="es-ES"/>
        </w:rPr>
      </w:pPr>
    </w:p>
    <w:p w14:paraId="3D2DCD0C" w14:textId="77777777" w:rsidR="0088478E" w:rsidRDefault="0088478E" w:rsidP="0088478E">
      <w:pPr>
        <w:pStyle w:val="Prrafodelista"/>
        <w:numPr>
          <w:ilvl w:val="0"/>
          <w:numId w:val="5"/>
        </w:numPr>
        <w:rPr>
          <w:lang w:val="es-ES"/>
        </w:rPr>
      </w:pPr>
      <w:r w:rsidRPr="00AE6C2C">
        <w:rPr>
          <w:lang w:val="es-ES"/>
        </w:rPr>
        <w:t>Modularidad: reducir el peso y costo de los robots, así como facilitar su independencia es uno de los principales valores del proyecto</w:t>
      </w:r>
    </w:p>
    <w:p w14:paraId="21200F77" w14:textId="77777777" w:rsidR="0088478E" w:rsidRPr="00AE6C2C" w:rsidRDefault="0088478E" w:rsidP="0088478E">
      <w:pPr>
        <w:pStyle w:val="Prrafodelista"/>
        <w:rPr>
          <w:lang w:val="es-ES"/>
        </w:rPr>
      </w:pPr>
    </w:p>
    <w:p w14:paraId="65FE145B" w14:textId="77777777" w:rsidR="0088478E" w:rsidRDefault="0088478E" w:rsidP="0088478E">
      <w:pPr>
        <w:pStyle w:val="Prrafodelista"/>
        <w:numPr>
          <w:ilvl w:val="0"/>
          <w:numId w:val="5"/>
        </w:numPr>
        <w:rPr>
          <w:lang w:val="es-ES"/>
        </w:rPr>
      </w:pPr>
      <w:r w:rsidRPr="00AE6C2C">
        <w:rPr>
          <w:lang w:val="es-ES"/>
        </w:rPr>
        <w:t>Edge-</w:t>
      </w:r>
      <w:proofErr w:type="spellStart"/>
      <w:r w:rsidRPr="00AE6C2C">
        <w:rPr>
          <w:lang w:val="es-ES"/>
        </w:rPr>
        <w:t>computing</w:t>
      </w:r>
      <w:proofErr w:type="spellEnd"/>
      <w:r w:rsidRPr="00AE6C2C">
        <w:rPr>
          <w:lang w:val="es-ES"/>
        </w:rPr>
        <w:t xml:space="preserve">: </w:t>
      </w:r>
      <w:r>
        <w:rPr>
          <w:lang w:val="es-ES"/>
        </w:rPr>
        <w:t xml:space="preserve">la descentralización del procesamiento, cuando se tratan de procesos tan complejos como la navegación o el análisis de datos de un sensor muy específico, hace necesario dotar a los </w:t>
      </w:r>
      <w:proofErr w:type="spellStart"/>
      <w:r>
        <w:rPr>
          <w:lang w:val="es-ES"/>
        </w:rPr>
        <w:t>rovers</w:t>
      </w:r>
      <w:proofErr w:type="spellEnd"/>
      <w:r>
        <w:rPr>
          <w:lang w:val="es-ES"/>
        </w:rPr>
        <w:t xml:space="preserve"> de autonomía de procesamiento. </w:t>
      </w:r>
    </w:p>
    <w:p w14:paraId="5F5FD5E0" w14:textId="77777777" w:rsidR="0088478E" w:rsidRPr="00341E1F" w:rsidRDefault="0088478E" w:rsidP="0088478E">
      <w:pPr>
        <w:pStyle w:val="Prrafodelista"/>
        <w:rPr>
          <w:lang w:val="es-ES"/>
        </w:rPr>
      </w:pPr>
    </w:p>
    <w:p w14:paraId="7A9CE503" w14:textId="77777777" w:rsidR="0088478E" w:rsidRPr="00341E1F" w:rsidRDefault="0088478E" w:rsidP="0088478E">
      <w:pPr>
        <w:pStyle w:val="Prrafodelista"/>
        <w:numPr>
          <w:ilvl w:val="0"/>
          <w:numId w:val="5"/>
        </w:numPr>
        <w:rPr>
          <w:lang w:val="es-ES"/>
        </w:rPr>
      </w:pPr>
      <w:r>
        <w:rPr>
          <w:lang w:val="es-ES"/>
        </w:rPr>
        <w:t>Optimización de recursos: No obstante, si la carga computacional es demasiado grande, debe tener la posibilidad de derivar ese dato a una capa superior, garantizando que el hardware siempre sea ad-hoc y no exceda las necesidades del dispositivo a controlar.</w:t>
      </w:r>
    </w:p>
    <w:p w14:paraId="0DB52709" w14:textId="77777777" w:rsidR="0088478E" w:rsidRDefault="0088478E">
      <w:pPr>
        <w:rPr>
          <w:rFonts w:asciiTheme="majorHAnsi" w:eastAsiaTheme="majorEastAsia" w:hAnsiTheme="majorHAnsi" w:cstheme="majorBidi"/>
          <w:color w:val="262626" w:themeColor="text1" w:themeTint="D9"/>
          <w:sz w:val="40"/>
          <w:szCs w:val="40"/>
          <w:lang w:val="es-ES"/>
        </w:rPr>
      </w:pPr>
      <w:r>
        <w:rPr>
          <w:lang w:val="es-ES"/>
        </w:rPr>
        <w:br w:type="page"/>
      </w:r>
    </w:p>
    <w:p w14:paraId="019F7956" w14:textId="731F2AAD" w:rsidR="00BF6871" w:rsidRPr="00BF6871" w:rsidRDefault="00341E1F" w:rsidP="004750BE">
      <w:pPr>
        <w:pStyle w:val="Ttulo1"/>
        <w:jc w:val="both"/>
        <w:rPr>
          <w:lang w:val="es-ES"/>
        </w:rPr>
      </w:pPr>
      <w:bookmarkStart w:id="9" w:name="_Toc155266742"/>
      <w:bookmarkStart w:id="10" w:name="_Toc155292124"/>
      <w:r>
        <w:rPr>
          <w:lang w:val="es-ES"/>
        </w:rPr>
        <w:lastRenderedPageBreak/>
        <w:t>Desarrollo del Proyecto</w:t>
      </w:r>
      <w:bookmarkEnd w:id="9"/>
      <w:bookmarkEnd w:id="10"/>
    </w:p>
    <w:p w14:paraId="5DFE9502" w14:textId="55928213" w:rsidR="00BF6871" w:rsidRPr="00BF6871" w:rsidRDefault="00BF6871" w:rsidP="004750BE">
      <w:pPr>
        <w:jc w:val="both"/>
        <w:rPr>
          <w:lang w:val="es-ES"/>
        </w:rPr>
      </w:pPr>
      <w:r w:rsidRPr="00BF6871">
        <w:rPr>
          <w:lang w:val="es-ES"/>
        </w:rPr>
        <w:t xml:space="preserve">Hemos </w:t>
      </w:r>
      <w:r>
        <w:rPr>
          <w:lang w:val="es-ES"/>
        </w:rPr>
        <w:t>desarrollado</w:t>
      </w:r>
      <w:r w:rsidRPr="00BF6871">
        <w:rPr>
          <w:lang w:val="es-ES"/>
        </w:rPr>
        <w:t xml:space="preserve"> un </w:t>
      </w:r>
      <w:r>
        <w:rPr>
          <w:lang w:val="es-ES"/>
        </w:rPr>
        <w:t>caso</w:t>
      </w:r>
      <w:r w:rsidRPr="00BF6871">
        <w:rPr>
          <w:lang w:val="es-ES"/>
        </w:rPr>
        <w:t xml:space="preserve"> compacto donde la simplicidad se alinea con la diversidad, con el fin de abordar una amplia cantidad de situaciones reales. Para una </w:t>
      </w:r>
      <w:r>
        <w:rPr>
          <w:lang w:val="es-ES"/>
        </w:rPr>
        <w:t>profunda comprensión</w:t>
      </w:r>
      <w:r w:rsidRPr="00BF6871">
        <w:rPr>
          <w:lang w:val="es-ES"/>
        </w:rPr>
        <w:t xml:space="preserve"> de l</w:t>
      </w:r>
      <w:r>
        <w:rPr>
          <w:lang w:val="es-ES"/>
        </w:rPr>
        <w:t>a casuística</w:t>
      </w:r>
      <w:r w:rsidRPr="00BF6871">
        <w:rPr>
          <w:lang w:val="es-ES"/>
        </w:rPr>
        <w:t xml:space="preserve">, proporcionaremos una descripción detallada del escenario. </w:t>
      </w:r>
    </w:p>
    <w:p w14:paraId="0AA7537C" w14:textId="77777777" w:rsidR="00BF6871" w:rsidRPr="00BF6871" w:rsidRDefault="00BF6871" w:rsidP="004750BE">
      <w:pPr>
        <w:pStyle w:val="Ttulo2"/>
        <w:jc w:val="both"/>
        <w:rPr>
          <w:lang w:val="es-ES"/>
        </w:rPr>
      </w:pPr>
      <w:bookmarkStart w:id="11" w:name="_Toc155266743"/>
      <w:bookmarkStart w:id="12" w:name="_Toc155292125"/>
      <w:r w:rsidRPr="00BF6871">
        <w:rPr>
          <w:lang w:val="es-ES"/>
        </w:rPr>
        <w:t>Escenario</w:t>
      </w:r>
      <w:bookmarkEnd w:id="11"/>
      <w:bookmarkEnd w:id="12"/>
    </w:p>
    <w:p w14:paraId="503A6E40" w14:textId="11B370F0" w:rsidR="00BF6871" w:rsidRPr="00BF6871" w:rsidRDefault="00BF6871" w:rsidP="004750BE">
      <w:pPr>
        <w:jc w:val="both"/>
        <w:rPr>
          <w:lang w:val="es-ES"/>
        </w:rPr>
      </w:pPr>
      <w:r w:rsidRPr="00BF6871">
        <w:rPr>
          <w:lang w:val="es-ES"/>
        </w:rPr>
        <w:t>Hay 4 agentes principales en nuestro escenario</w:t>
      </w:r>
      <w:r w:rsidR="32FF33FA" w:rsidRPr="32FF33FA">
        <w:rPr>
          <w:lang w:val="es-ES"/>
        </w:rPr>
        <w:t>:</w:t>
      </w:r>
    </w:p>
    <w:p w14:paraId="3FEB40CF" w14:textId="7E2FE6E7" w:rsidR="00BF6871" w:rsidRDefault="00BF6871" w:rsidP="004750BE">
      <w:pPr>
        <w:pStyle w:val="Prrafodelista"/>
        <w:numPr>
          <w:ilvl w:val="0"/>
          <w:numId w:val="5"/>
        </w:numPr>
        <w:jc w:val="both"/>
        <w:rPr>
          <w:lang w:val="es-ES"/>
        </w:rPr>
      </w:pPr>
      <w:r w:rsidRPr="00BF6871">
        <w:rPr>
          <w:lang w:val="es-ES"/>
        </w:rPr>
        <w:t xml:space="preserve">Rover Sensor: </w:t>
      </w:r>
      <w:r>
        <w:rPr>
          <w:lang w:val="es-ES"/>
        </w:rPr>
        <w:t>recolecta</w:t>
      </w:r>
      <w:r w:rsidRPr="00BF6871">
        <w:rPr>
          <w:lang w:val="es-ES"/>
        </w:rPr>
        <w:t xml:space="preserve"> datos del entorno. </w:t>
      </w:r>
    </w:p>
    <w:p w14:paraId="25654D1C" w14:textId="77777777" w:rsidR="00BF6871" w:rsidRDefault="00BF6871" w:rsidP="004750BE">
      <w:pPr>
        <w:pStyle w:val="Prrafodelista"/>
        <w:numPr>
          <w:ilvl w:val="0"/>
          <w:numId w:val="5"/>
        </w:numPr>
        <w:jc w:val="both"/>
        <w:rPr>
          <w:lang w:val="es-ES"/>
        </w:rPr>
      </w:pPr>
      <w:r w:rsidRPr="00BF6871">
        <w:rPr>
          <w:lang w:val="es-ES"/>
        </w:rPr>
        <w:t>Rover actuador: extrae muestras del suelo en exploración.</w:t>
      </w:r>
    </w:p>
    <w:p w14:paraId="3AAD800A" w14:textId="71DF1850" w:rsidR="00BF6871" w:rsidRDefault="00BF6871" w:rsidP="004750BE">
      <w:pPr>
        <w:pStyle w:val="Prrafodelista"/>
        <w:numPr>
          <w:ilvl w:val="0"/>
          <w:numId w:val="5"/>
        </w:numPr>
        <w:jc w:val="both"/>
        <w:rPr>
          <w:lang w:val="es-ES"/>
        </w:rPr>
      </w:pPr>
      <w:r w:rsidRPr="00BF6871">
        <w:rPr>
          <w:lang w:val="es-ES"/>
        </w:rPr>
        <w:t xml:space="preserve">Ordenador central: secuencia tareas, </w:t>
      </w:r>
      <w:r>
        <w:rPr>
          <w:lang w:val="es-ES"/>
        </w:rPr>
        <w:t>sirve</w:t>
      </w:r>
      <w:r w:rsidRPr="00BF6871">
        <w:rPr>
          <w:lang w:val="es-ES"/>
        </w:rPr>
        <w:t xml:space="preserve"> como punto de recarga y zona de extracción de </w:t>
      </w:r>
      <w:r>
        <w:rPr>
          <w:lang w:val="es-ES"/>
        </w:rPr>
        <w:t>muestras. También puede analizar datos complejos.</w:t>
      </w:r>
    </w:p>
    <w:p w14:paraId="75F9F7E5" w14:textId="0A612B54" w:rsidR="00BF6871" w:rsidRPr="00BF6871" w:rsidRDefault="00BF6871" w:rsidP="004750BE">
      <w:pPr>
        <w:pStyle w:val="Prrafodelista"/>
        <w:numPr>
          <w:ilvl w:val="0"/>
          <w:numId w:val="5"/>
        </w:numPr>
        <w:jc w:val="both"/>
        <w:rPr>
          <w:lang w:val="es-ES"/>
        </w:rPr>
      </w:pPr>
      <w:r w:rsidRPr="00BF6871">
        <w:rPr>
          <w:lang w:val="es-ES"/>
        </w:rPr>
        <w:t xml:space="preserve">Red satelital: recibe datos de sensores y </w:t>
      </w:r>
      <w:r w:rsidR="00652028">
        <w:rPr>
          <w:lang w:val="es-ES"/>
        </w:rPr>
        <w:t xml:space="preserve">de la </w:t>
      </w:r>
      <w:r w:rsidRPr="00BF6871">
        <w:rPr>
          <w:lang w:val="es-ES"/>
        </w:rPr>
        <w:t xml:space="preserve">computadora central, los almacena en la nube y proporciona a los científicos una interfaz de usuario para interactuar tanto con los </w:t>
      </w:r>
      <w:proofErr w:type="spellStart"/>
      <w:r w:rsidRPr="00BF6871">
        <w:rPr>
          <w:lang w:val="es-ES"/>
        </w:rPr>
        <w:t>rovers</w:t>
      </w:r>
      <w:proofErr w:type="spellEnd"/>
      <w:r w:rsidRPr="00BF6871">
        <w:rPr>
          <w:lang w:val="es-ES"/>
        </w:rPr>
        <w:t xml:space="preserve"> como con los </w:t>
      </w:r>
      <w:r w:rsidR="00652028">
        <w:rPr>
          <w:lang w:val="es-ES"/>
        </w:rPr>
        <w:t xml:space="preserve">propios </w:t>
      </w:r>
      <w:r w:rsidRPr="00BF6871">
        <w:rPr>
          <w:lang w:val="es-ES"/>
        </w:rPr>
        <w:t xml:space="preserve">datos. </w:t>
      </w:r>
    </w:p>
    <w:p w14:paraId="67745EFF" w14:textId="18DAB739" w:rsidR="00BF6871" w:rsidRPr="00BF6871" w:rsidRDefault="000D19E8" w:rsidP="004750BE">
      <w:pPr>
        <w:jc w:val="both"/>
        <w:rPr>
          <w:lang w:val="es-ES"/>
        </w:rPr>
      </w:pPr>
      <w:r>
        <w:rPr>
          <w:lang w:val="es-ES"/>
        </w:rPr>
        <w:t>En un contexto como este, l</w:t>
      </w:r>
      <w:r w:rsidR="00BF6871" w:rsidRPr="00BF6871">
        <w:rPr>
          <w:lang w:val="es-ES"/>
        </w:rPr>
        <w:t>a interconexión es clave. Todos los elementos están conectados entre sí para diferentes propósitos y con protocolos que se adaptan a sus necesidades</w:t>
      </w:r>
      <w:r w:rsidR="00BF6871">
        <w:rPr>
          <w:lang w:val="es-ES"/>
        </w:rPr>
        <w:t>. Adicionalmente, cada subsistema está provisto de un hardware de procesamiento optimizado para las funciones a realizar (Fig.1).</w:t>
      </w:r>
    </w:p>
    <w:p w14:paraId="59887F15" w14:textId="77777777" w:rsidR="005406F0" w:rsidRDefault="00CC234B" w:rsidP="005406F0">
      <w:pPr>
        <w:keepNext/>
        <w:jc w:val="both"/>
      </w:pPr>
      <w:r w:rsidRPr="00CC234B">
        <w:rPr>
          <w:noProof/>
        </w:rPr>
        <w:drawing>
          <wp:inline distT="0" distB="0" distL="0" distR="0" wp14:anchorId="407B1DF3" wp14:editId="11A6546A">
            <wp:extent cx="5600700" cy="4264550"/>
            <wp:effectExtent l="0" t="0" r="0" b="0"/>
            <wp:docPr id="781678577" name="Imagen 781678577"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678577" name="Imagen 1" descr="Diagrama, Esquemático&#10;&#10;Descripción generada automáticamente"/>
                    <pic:cNvPicPr/>
                  </pic:nvPicPr>
                  <pic:blipFill>
                    <a:blip r:embed="rId16"/>
                    <a:stretch>
                      <a:fillRect/>
                    </a:stretch>
                  </pic:blipFill>
                  <pic:spPr>
                    <a:xfrm>
                      <a:off x="0" y="0"/>
                      <a:ext cx="5620424" cy="4279569"/>
                    </a:xfrm>
                    <a:prstGeom prst="rect">
                      <a:avLst/>
                    </a:prstGeom>
                  </pic:spPr>
                </pic:pic>
              </a:graphicData>
            </a:graphic>
          </wp:inline>
        </w:drawing>
      </w:r>
    </w:p>
    <w:p w14:paraId="2A5C9530" w14:textId="068FB774" w:rsidR="005E0636" w:rsidRPr="00914C92" w:rsidRDefault="005406F0" w:rsidP="005406F0">
      <w:pPr>
        <w:pStyle w:val="Descripcin"/>
        <w:jc w:val="both"/>
        <w:rPr>
          <w:lang w:val="es-ES"/>
        </w:rPr>
      </w:pPr>
      <w:bookmarkStart w:id="13" w:name="_Toc155292086"/>
      <w:r w:rsidRPr="008656F7">
        <w:rPr>
          <w:lang w:val="es-ES"/>
        </w:rPr>
        <w:t xml:space="preserve">Fig. </w:t>
      </w:r>
      <w:r>
        <w:fldChar w:fldCharType="begin"/>
      </w:r>
      <w:r w:rsidRPr="008656F7">
        <w:rPr>
          <w:lang w:val="es-ES"/>
        </w:rPr>
        <w:instrText xml:space="preserve"> SEQ Fig. \* ARABIC </w:instrText>
      </w:r>
      <w:r>
        <w:fldChar w:fldCharType="separate"/>
      </w:r>
      <w:r w:rsidR="00DA2C59">
        <w:rPr>
          <w:noProof/>
          <w:lang w:val="es-ES"/>
        </w:rPr>
        <w:t>1</w:t>
      </w:r>
      <w:r>
        <w:fldChar w:fldCharType="end"/>
      </w:r>
      <w:r w:rsidRPr="00914C92">
        <w:rPr>
          <w:lang w:val="es-ES"/>
        </w:rPr>
        <w:t>. Diagrama del Proyecto.</w:t>
      </w:r>
      <w:bookmarkEnd w:id="13"/>
    </w:p>
    <w:p w14:paraId="27FBC0D0" w14:textId="77777777" w:rsidR="005E0636" w:rsidRPr="00914C92" w:rsidRDefault="005E0636" w:rsidP="004750BE">
      <w:pPr>
        <w:jc w:val="both"/>
        <w:rPr>
          <w:lang w:val="es-ES"/>
        </w:rPr>
      </w:pPr>
    </w:p>
    <w:p w14:paraId="0247E8DB" w14:textId="2CE59152" w:rsidR="005E0636" w:rsidRPr="005A22A5" w:rsidRDefault="005E0636" w:rsidP="004750BE">
      <w:pPr>
        <w:pStyle w:val="Ttulo2"/>
        <w:jc w:val="both"/>
        <w:rPr>
          <w:lang w:val="es-ES"/>
        </w:rPr>
      </w:pPr>
      <w:bookmarkStart w:id="14" w:name="_Toc155266744"/>
      <w:bookmarkStart w:id="15" w:name="_Toc155292126"/>
      <w:r w:rsidRPr="005A22A5">
        <w:rPr>
          <w:lang w:val="es-ES"/>
        </w:rPr>
        <w:t>Funcionalidades</w:t>
      </w:r>
      <w:bookmarkEnd w:id="14"/>
      <w:bookmarkEnd w:id="15"/>
    </w:p>
    <w:p w14:paraId="3FE9A517" w14:textId="602C9BA9" w:rsidR="00662008" w:rsidRDefault="00662008" w:rsidP="004750BE">
      <w:pPr>
        <w:pStyle w:val="Ttulo4"/>
        <w:jc w:val="both"/>
        <w:rPr>
          <w:lang w:val="es-ES"/>
        </w:rPr>
      </w:pPr>
      <w:proofErr w:type="spellStart"/>
      <w:r>
        <w:rPr>
          <w:lang w:val="es-ES"/>
        </w:rPr>
        <w:t>Emergency</w:t>
      </w:r>
      <w:proofErr w:type="spellEnd"/>
      <w:r>
        <w:rPr>
          <w:lang w:val="es-ES"/>
        </w:rPr>
        <w:t xml:space="preserve"> data </w:t>
      </w:r>
      <w:proofErr w:type="spellStart"/>
      <w:r>
        <w:rPr>
          <w:lang w:val="es-ES"/>
        </w:rPr>
        <w:t>sharing</w:t>
      </w:r>
      <w:proofErr w:type="spellEnd"/>
    </w:p>
    <w:p w14:paraId="0AB33A4A" w14:textId="2E398AE3" w:rsidR="00BF6871" w:rsidRDefault="00662008" w:rsidP="004750BE">
      <w:pPr>
        <w:jc w:val="both"/>
        <w:rPr>
          <w:lang w:val="es-ES"/>
        </w:rPr>
      </w:pPr>
      <w:r>
        <w:rPr>
          <w:lang w:val="es-ES"/>
        </w:rPr>
        <w:t>En caso de emergencia,</w:t>
      </w:r>
      <w:r w:rsidR="00BF6871" w:rsidRPr="00BF6871">
        <w:rPr>
          <w:lang w:val="es-ES"/>
        </w:rPr>
        <w:t xml:space="preserve"> los </w:t>
      </w:r>
      <w:proofErr w:type="spellStart"/>
      <w:r w:rsidR="00BF6871" w:rsidRPr="00BF6871">
        <w:rPr>
          <w:lang w:val="es-ES"/>
        </w:rPr>
        <w:t>rovers</w:t>
      </w:r>
      <w:proofErr w:type="spellEnd"/>
      <w:r w:rsidR="00BF6871" w:rsidRPr="00BF6871">
        <w:rPr>
          <w:lang w:val="es-ES"/>
        </w:rPr>
        <w:t xml:space="preserve"> </w:t>
      </w:r>
      <w:r w:rsidR="00BF6871">
        <w:rPr>
          <w:lang w:val="es-ES"/>
        </w:rPr>
        <w:t xml:space="preserve">se comunicarían de manera directa </w:t>
      </w:r>
      <w:r w:rsidR="005A22A5">
        <w:rPr>
          <w:lang w:val="es-ES"/>
        </w:rPr>
        <w:t>por ESP-NOW, un protocolo rápido, de medio alcance y nativo de estas placas</w:t>
      </w:r>
      <w:r w:rsidR="00BF6871">
        <w:rPr>
          <w:lang w:val="es-ES"/>
        </w:rPr>
        <w:t>. Para demostrarlo, hemos supuesto que</w:t>
      </w:r>
      <w:r w:rsidR="00CC234B">
        <w:rPr>
          <w:lang w:val="es-ES"/>
        </w:rPr>
        <w:t xml:space="preserve">, si uno de los dos detecta un terremoto, se lo comunica al otro mediante </w:t>
      </w:r>
      <w:r w:rsidR="00A2797F">
        <w:rPr>
          <w:lang w:val="es-ES"/>
        </w:rPr>
        <w:t>ESP-NOW</w:t>
      </w:r>
      <w:r w:rsidR="00CC234B">
        <w:rPr>
          <w:lang w:val="es-ES"/>
        </w:rPr>
        <w:t xml:space="preserve"> para que ambos </w:t>
      </w:r>
      <w:r w:rsidR="0031651A">
        <w:rPr>
          <w:lang w:val="es-ES"/>
        </w:rPr>
        <w:t>cancelen su tarea actual y entren en estado de emergencia, comunicándose así con la central</w:t>
      </w:r>
      <w:r w:rsidR="00333C7C">
        <w:rPr>
          <w:lang w:val="es-ES"/>
        </w:rPr>
        <w:t xml:space="preserve"> vía </w:t>
      </w:r>
      <w:proofErr w:type="spellStart"/>
      <w:r w:rsidR="00333C7C">
        <w:rPr>
          <w:lang w:val="es-ES"/>
        </w:rPr>
        <w:t>LoRa</w:t>
      </w:r>
      <w:proofErr w:type="spellEnd"/>
      <w:r w:rsidR="00333C7C">
        <w:rPr>
          <w:lang w:val="es-ES"/>
        </w:rPr>
        <w:t>, la cual actualiza sus tareas y les ordena</w:t>
      </w:r>
      <w:r w:rsidR="00CC234B">
        <w:rPr>
          <w:lang w:val="es-ES"/>
        </w:rPr>
        <w:t xml:space="preserve"> dirigirse a la central </w:t>
      </w:r>
      <w:r w:rsidR="0031651A">
        <w:rPr>
          <w:lang w:val="es-ES"/>
        </w:rPr>
        <w:t>inmediatamente</w:t>
      </w:r>
      <w:r w:rsidR="00CC234B">
        <w:rPr>
          <w:lang w:val="es-ES"/>
        </w:rPr>
        <w:t xml:space="preserve">. </w:t>
      </w:r>
    </w:p>
    <w:p w14:paraId="637F91AD" w14:textId="6E92BFED" w:rsidR="00662008" w:rsidRDefault="00662008" w:rsidP="004750BE">
      <w:pPr>
        <w:pStyle w:val="Ttulo4"/>
        <w:jc w:val="both"/>
        <w:rPr>
          <w:lang w:val="es-ES"/>
        </w:rPr>
      </w:pPr>
      <w:r>
        <w:rPr>
          <w:lang w:val="es-ES"/>
        </w:rPr>
        <w:t>Remote control</w:t>
      </w:r>
    </w:p>
    <w:p w14:paraId="22E9AD06" w14:textId="49F6DCA7" w:rsidR="005E0636" w:rsidRDefault="00CC234B" w:rsidP="004750BE">
      <w:pPr>
        <w:jc w:val="both"/>
        <w:rPr>
          <w:lang w:val="es-ES"/>
        </w:rPr>
      </w:pPr>
      <w:r>
        <w:rPr>
          <w:lang w:val="es-ES"/>
        </w:rPr>
        <w:t xml:space="preserve">Para enviar y recibir datos de navegación, </w:t>
      </w:r>
      <w:r w:rsidR="00662008">
        <w:rPr>
          <w:lang w:val="es-ES"/>
        </w:rPr>
        <w:t xml:space="preserve">los </w:t>
      </w:r>
      <w:proofErr w:type="spellStart"/>
      <w:r w:rsidR="00662008">
        <w:rPr>
          <w:lang w:val="es-ES"/>
        </w:rPr>
        <w:t>rovers</w:t>
      </w:r>
      <w:proofErr w:type="spellEnd"/>
      <w:r w:rsidR="00662008">
        <w:rPr>
          <w:lang w:val="es-ES"/>
        </w:rPr>
        <w:t xml:space="preserve"> se comunican con la central por </w:t>
      </w:r>
      <w:proofErr w:type="spellStart"/>
      <w:r w:rsidR="00662008">
        <w:rPr>
          <w:lang w:val="es-ES"/>
        </w:rPr>
        <w:t>LoRa</w:t>
      </w:r>
      <w:proofErr w:type="spellEnd"/>
      <w:r w:rsidR="00662008">
        <w:rPr>
          <w:lang w:val="es-ES"/>
        </w:rPr>
        <w:t xml:space="preserve">, más apto para distancias largas. </w:t>
      </w:r>
      <w:r w:rsidR="00041A83">
        <w:rPr>
          <w:lang w:val="es-ES"/>
        </w:rPr>
        <w:t>Con este propósito, la</w:t>
      </w:r>
      <w:r w:rsidR="00662008">
        <w:rPr>
          <w:lang w:val="es-ES"/>
        </w:rPr>
        <w:t xml:space="preserve"> central dispone de un secuenciador de tareas, gracias al cual puede enviar a un </w:t>
      </w:r>
      <w:proofErr w:type="spellStart"/>
      <w:r w:rsidR="00662008">
        <w:rPr>
          <w:lang w:val="es-ES"/>
        </w:rPr>
        <w:t>rover</w:t>
      </w:r>
      <w:proofErr w:type="spellEnd"/>
      <w:r w:rsidR="00662008">
        <w:rPr>
          <w:lang w:val="es-ES"/>
        </w:rPr>
        <w:t xml:space="preserve"> determinado una ubicación de destino, de manera que, cuando </w:t>
      </w:r>
      <w:r w:rsidR="301C3167" w:rsidRPr="301C3167">
        <w:rPr>
          <w:lang w:val="es-ES"/>
        </w:rPr>
        <w:t xml:space="preserve">esté </w:t>
      </w:r>
      <w:r w:rsidR="0C852471" w:rsidRPr="0C852471">
        <w:rPr>
          <w:lang w:val="es-ES"/>
        </w:rPr>
        <w:t>al</w:t>
      </w:r>
      <w:r w:rsidR="00662008">
        <w:rPr>
          <w:lang w:val="es-ES"/>
        </w:rPr>
        <w:t xml:space="preserve"> alcance (comprobando que sus coordenadas GPS corresponden con las de la ubicación enviada), se ejecute el proceso autónomo del robot. </w:t>
      </w:r>
      <w:r w:rsidR="005E0636">
        <w:rPr>
          <w:lang w:val="es-ES"/>
        </w:rPr>
        <w:t xml:space="preserve">La central, a su vez, recibe datos de la ubicación y estado de los </w:t>
      </w:r>
      <w:proofErr w:type="spellStart"/>
      <w:r w:rsidR="005E0636">
        <w:rPr>
          <w:lang w:val="es-ES"/>
        </w:rPr>
        <w:t>rovers</w:t>
      </w:r>
      <w:proofErr w:type="spellEnd"/>
      <w:r w:rsidR="005E0636">
        <w:rPr>
          <w:lang w:val="es-ES"/>
        </w:rPr>
        <w:t xml:space="preserve">, permitiéndole actuar en caso de </w:t>
      </w:r>
      <w:proofErr w:type="spellStart"/>
      <w:r w:rsidR="005E0636">
        <w:rPr>
          <w:lang w:val="es-ES"/>
        </w:rPr>
        <w:t>timeout</w:t>
      </w:r>
      <w:proofErr w:type="spellEnd"/>
      <w:r w:rsidR="005E0636">
        <w:rPr>
          <w:lang w:val="es-ES"/>
        </w:rPr>
        <w:t xml:space="preserve"> y monitorizar el proceso. </w:t>
      </w:r>
    </w:p>
    <w:p w14:paraId="783A4374" w14:textId="2CB65ED2" w:rsidR="005E0636" w:rsidRDefault="005E0636" w:rsidP="004750BE">
      <w:pPr>
        <w:pStyle w:val="Ttulo4"/>
        <w:jc w:val="both"/>
        <w:rPr>
          <w:lang w:val="es-ES"/>
        </w:rPr>
      </w:pPr>
      <w:proofErr w:type="spellStart"/>
      <w:r>
        <w:rPr>
          <w:lang w:val="es-ES"/>
        </w:rPr>
        <w:t>Triggers</w:t>
      </w:r>
      <w:proofErr w:type="spellEnd"/>
    </w:p>
    <w:p w14:paraId="574CCAA8" w14:textId="7F031CFE" w:rsidR="005E0636" w:rsidRDefault="005E0636" w:rsidP="004750BE">
      <w:pPr>
        <w:jc w:val="both"/>
        <w:rPr>
          <w:lang w:val="es-ES"/>
        </w:rPr>
      </w:pPr>
      <w:r>
        <w:rPr>
          <w:lang w:val="es-ES"/>
        </w:rPr>
        <w:t xml:space="preserve">Hay casos específicos donde es necesario un control adicional a la navegación. Por ello, los </w:t>
      </w:r>
      <w:proofErr w:type="spellStart"/>
      <w:r>
        <w:rPr>
          <w:lang w:val="es-ES"/>
        </w:rPr>
        <w:t>rovers</w:t>
      </w:r>
      <w:proofErr w:type="spellEnd"/>
      <w:r>
        <w:rPr>
          <w:lang w:val="es-ES"/>
        </w:rPr>
        <w:t xml:space="preserve"> disponen de varios desencadenantes de emergencia: </w:t>
      </w:r>
    </w:p>
    <w:p w14:paraId="6E47B1C2" w14:textId="391438AC" w:rsidR="005E0636" w:rsidRPr="005E0636" w:rsidRDefault="005E0636" w:rsidP="004750BE">
      <w:pPr>
        <w:pStyle w:val="Prrafodelista"/>
        <w:numPr>
          <w:ilvl w:val="0"/>
          <w:numId w:val="5"/>
        </w:numPr>
        <w:jc w:val="both"/>
        <w:rPr>
          <w:lang w:val="es-ES"/>
        </w:rPr>
      </w:pPr>
      <w:r w:rsidRPr="005E0636">
        <w:rPr>
          <w:lang w:val="es-ES"/>
        </w:rPr>
        <w:t xml:space="preserve">Low </w:t>
      </w:r>
      <w:proofErr w:type="spellStart"/>
      <w:r w:rsidRPr="005E0636">
        <w:rPr>
          <w:lang w:val="es-ES"/>
        </w:rPr>
        <w:t>Battery</w:t>
      </w:r>
      <w:proofErr w:type="spellEnd"/>
      <w:r w:rsidRPr="005E0636">
        <w:rPr>
          <w:lang w:val="es-ES"/>
        </w:rPr>
        <w:t>: la batería del</w:t>
      </w:r>
      <w:r>
        <w:rPr>
          <w:lang w:val="es-ES"/>
        </w:rPr>
        <w:t xml:space="preserve"> </w:t>
      </w:r>
      <w:proofErr w:type="spellStart"/>
      <w:r>
        <w:rPr>
          <w:lang w:val="es-ES"/>
        </w:rPr>
        <w:t>rover</w:t>
      </w:r>
      <w:proofErr w:type="spellEnd"/>
      <w:r>
        <w:rPr>
          <w:lang w:val="es-ES"/>
        </w:rPr>
        <w:t xml:space="preserve"> es baja. Se actualiza el estado </w:t>
      </w:r>
      <w:proofErr w:type="gramStart"/>
      <w:r>
        <w:rPr>
          <w:lang w:val="es-ES"/>
        </w:rPr>
        <w:t xml:space="preserve">del </w:t>
      </w:r>
      <w:r w:rsidR="002E4C43">
        <w:rPr>
          <w:lang w:val="es-ES"/>
        </w:rPr>
        <w:t>mismo</w:t>
      </w:r>
      <w:proofErr w:type="gramEnd"/>
      <w:r>
        <w:rPr>
          <w:lang w:val="es-ES"/>
        </w:rPr>
        <w:t xml:space="preserve"> a “</w:t>
      </w:r>
      <w:proofErr w:type="spellStart"/>
      <w:r>
        <w:rPr>
          <w:lang w:val="es-ES"/>
        </w:rPr>
        <w:t>Emergency</w:t>
      </w:r>
      <w:proofErr w:type="spellEnd"/>
      <w:r>
        <w:rPr>
          <w:lang w:val="es-ES"/>
        </w:rPr>
        <w:t>” y se cancela la tarea actual, a la espera de que la central actualice la secuencia y lo envíe de vuelta al punto de carga y extracción.</w:t>
      </w:r>
    </w:p>
    <w:p w14:paraId="07157B2A" w14:textId="77777777" w:rsidR="005E0636" w:rsidRDefault="005E0636" w:rsidP="004750BE">
      <w:pPr>
        <w:pStyle w:val="Prrafodelista"/>
        <w:numPr>
          <w:ilvl w:val="0"/>
          <w:numId w:val="5"/>
        </w:numPr>
        <w:jc w:val="both"/>
        <w:rPr>
          <w:lang w:val="es-ES"/>
        </w:rPr>
      </w:pPr>
      <w:proofErr w:type="spellStart"/>
      <w:r w:rsidRPr="005E0636">
        <w:rPr>
          <w:lang w:val="es-ES"/>
        </w:rPr>
        <w:t>Sample</w:t>
      </w:r>
      <w:proofErr w:type="spellEnd"/>
      <w:r w:rsidRPr="005E0636">
        <w:rPr>
          <w:lang w:val="es-ES"/>
        </w:rPr>
        <w:t xml:space="preserve"> </w:t>
      </w:r>
      <w:proofErr w:type="spellStart"/>
      <w:r w:rsidRPr="005E0636">
        <w:rPr>
          <w:lang w:val="es-ES"/>
        </w:rPr>
        <w:t>Overflow</w:t>
      </w:r>
      <w:proofErr w:type="spellEnd"/>
      <w:r w:rsidRPr="005E0636">
        <w:rPr>
          <w:lang w:val="es-ES"/>
        </w:rPr>
        <w:t>: se da cua</w:t>
      </w:r>
      <w:r>
        <w:rPr>
          <w:lang w:val="es-ES"/>
        </w:rPr>
        <w:t xml:space="preserve">ndo el </w:t>
      </w:r>
      <w:proofErr w:type="spellStart"/>
      <w:r>
        <w:rPr>
          <w:lang w:val="es-ES"/>
        </w:rPr>
        <w:t>rover</w:t>
      </w:r>
      <w:proofErr w:type="spellEnd"/>
      <w:r>
        <w:rPr>
          <w:lang w:val="es-ES"/>
        </w:rPr>
        <w:t xml:space="preserve"> actuador ha llenado todos los recipientes de extracción de muestras disponibles. Esta emergencia se aborda exactamente igual que la anterior. </w:t>
      </w:r>
    </w:p>
    <w:p w14:paraId="7A0D63AC" w14:textId="2438C1BA" w:rsidR="005A22A5" w:rsidRPr="005A22A5" w:rsidRDefault="005A22A5" w:rsidP="004750BE">
      <w:pPr>
        <w:jc w:val="both"/>
        <w:rPr>
          <w:lang w:val="es-ES"/>
        </w:rPr>
      </w:pPr>
      <w:r w:rsidRPr="005A22A5">
        <w:rPr>
          <w:lang w:val="es-ES"/>
        </w:rPr>
        <w:t>Para fomentar el concepto de interconexión, existe un flujo adicional que permite que, pasado un umbral determinado de los sensores del Rover Sensor, se genere un desencadenante (</w:t>
      </w:r>
      <w:r>
        <w:rPr>
          <w:lang w:val="es-ES"/>
        </w:rPr>
        <w:t xml:space="preserve">como todos, </w:t>
      </w:r>
      <w:r w:rsidRPr="005A22A5">
        <w:rPr>
          <w:lang w:val="es-ES"/>
        </w:rPr>
        <w:t xml:space="preserve">enviado por </w:t>
      </w:r>
      <w:proofErr w:type="spellStart"/>
      <w:r w:rsidRPr="005A22A5">
        <w:rPr>
          <w:lang w:val="es-ES"/>
        </w:rPr>
        <w:t>LoRa</w:t>
      </w:r>
      <w:proofErr w:type="spellEnd"/>
      <w:r w:rsidRPr="005A22A5">
        <w:rPr>
          <w:lang w:val="es-ES"/>
        </w:rPr>
        <w:t xml:space="preserve">) que permita al secuenciador de tareas </w:t>
      </w:r>
      <w:r w:rsidR="00DF70AF">
        <w:rPr>
          <w:lang w:val="es-ES"/>
        </w:rPr>
        <w:t>crear</w:t>
      </w:r>
      <w:r w:rsidRPr="005A22A5">
        <w:rPr>
          <w:lang w:val="es-ES"/>
        </w:rPr>
        <w:t xml:space="preserve"> una tarea que se envíe al Rover Actuador para extraer una muestra de suelo en esa ubicación, pues se considera una ubicación interesante desde el punto de vista científico. </w:t>
      </w:r>
    </w:p>
    <w:p w14:paraId="4548FDB9" w14:textId="5B5B6007" w:rsidR="005E0636" w:rsidRPr="00CB11C0" w:rsidRDefault="005E0636" w:rsidP="004750BE">
      <w:pPr>
        <w:pStyle w:val="Ttulo4"/>
        <w:jc w:val="both"/>
        <w:rPr>
          <w:lang w:val="es-ES"/>
        </w:rPr>
      </w:pPr>
      <w:proofErr w:type="spellStart"/>
      <w:r w:rsidRPr="00CB11C0">
        <w:rPr>
          <w:lang w:val="es-ES"/>
        </w:rPr>
        <w:t>Specific</w:t>
      </w:r>
      <w:proofErr w:type="spellEnd"/>
      <w:r w:rsidRPr="00CB11C0">
        <w:rPr>
          <w:lang w:val="es-ES"/>
        </w:rPr>
        <w:t xml:space="preserve"> data </w:t>
      </w:r>
      <w:proofErr w:type="spellStart"/>
      <w:r w:rsidRPr="00CB11C0">
        <w:rPr>
          <w:lang w:val="es-ES"/>
        </w:rPr>
        <w:t>collection</w:t>
      </w:r>
      <w:proofErr w:type="spellEnd"/>
    </w:p>
    <w:p w14:paraId="7CA8B171" w14:textId="60A53700" w:rsidR="005E0636" w:rsidRDefault="005E0636" w:rsidP="004750BE">
      <w:pPr>
        <w:jc w:val="both"/>
        <w:rPr>
          <w:lang w:val="es-ES"/>
        </w:rPr>
      </w:pPr>
      <w:r w:rsidRPr="005E0636">
        <w:rPr>
          <w:lang w:val="es-ES"/>
        </w:rPr>
        <w:t>En ocasiones, la carga c</w:t>
      </w:r>
      <w:r>
        <w:rPr>
          <w:lang w:val="es-ES"/>
        </w:rPr>
        <w:t xml:space="preserve">omputacional de algunos datos hace complejo su envío directo a la nube o interfaz de usuario. La extracción de muestras, por ejemplo, necesita de un análisis químico y espectroscópico que arroje luz sobre la </w:t>
      </w:r>
      <w:r w:rsidR="00B419C8">
        <w:rPr>
          <w:lang w:val="es-ES"/>
        </w:rPr>
        <w:t xml:space="preserve">composición y naturaleza del suelo. Actualmente, robots como el </w:t>
      </w:r>
      <w:proofErr w:type="spellStart"/>
      <w:r w:rsidR="00B419C8">
        <w:rPr>
          <w:lang w:val="es-ES"/>
        </w:rPr>
        <w:t>Perseverance</w:t>
      </w:r>
      <w:proofErr w:type="spellEnd"/>
      <w:r w:rsidR="00B419C8">
        <w:rPr>
          <w:lang w:val="es-ES"/>
        </w:rPr>
        <w:t xml:space="preserve"> no disponen de la </w:t>
      </w:r>
      <w:r w:rsidR="00677D01">
        <w:rPr>
          <w:lang w:val="es-ES"/>
        </w:rPr>
        <w:t>tecnología</w:t>
      </w:r>
      <w:r w:rsidR="00B419C8">
        <w:rPr>
          <w:lang w:val="es-ES"/>
        </w:rPr>
        <w:t xml:space="preserve"> necesaria para hacer todos los análisis </w:t>
      </w:r>
      <w:proofErr w:type="spellStart"/>
      <w:r w:rsidR="00B419C8">
        <w:rPr>
          <w:lang w:val="es-ES"/>
        </w:rPr>
        <w:t>in-situ</w:t>
      </w:r>
      <w:proofErr w:type="spellEnd"/>
      <w:r w:rsidR="00B419C8">
        <w:rPr>
          <w:lang w:val="es-ES"/>
        </w:rPr>
        <w:t xml:space="preserve">, obligando a que sus muestras se analicen una vez el </w:t>
      </w:r>
      <w:proofErr w:type="spellStart"/>
      <w:r w:rsidR="00B419C8">
        <w:rPr>
          <w:lang w:val="es-ES"/>
        </w:rPr>
        <w:t>rover</w:t>
      </w:r>
      <w:proofErr w:type="spellEnd"/>
      <w:r w:rsidR="00B419C8">
        <w:rPr>
          <w:lang w:val="es-ES"/>
        </w:rPr>
        <w:t xml:space="preserve"> retorne a la Tierra. Si dispusiéramos de una central con la habilidad de procesar esos datos, no sería necesario devolverlo a nuestro planeta, pues los datos </w:t>
      </w:r>
      <w:proofErr w:type="spellStart"/>
      <w:r w:rsidR="00B419C8">
        <w:rPr>
          <w:lang w:val="es-ES"/>
        </w:rPr>
        <w:t>post-procesados</w:t>
      </w:r>
      <w:proofErr w:type="spellEnd"/>
      <w:r w:rsidR="00B419C8">
        <w:rPr>
          <w:lang w:val="es-ES"/>
        </w:rPr>
        <w:t xml:space="preserve"> se publicarían en la red y podrían visualizarse de manera remota. </w:t>
      </w:r>
    </w:p>
    <w:p w14:paraId="4C7FC222" w14:textId="2533C0B9" w:rsidR="00B419C8" w:rsidRDefault="00B419C8" w:rsidP="004750BE">
      <w:pPr>
        <w:jc w:val="both"/>
        <w:rPr>
          <w:lang w:val="es-ES"/>
        </w:rPr>
      </w:pPr>
      <w:r>
        <w:rPr>
          <w:lang w:val="es-ES"/>
        </w:rPr>
        <w:t xml:space="preserve">Para ejemplificarlo, hemos generado un Render 3D del planeta en exploración, donde se pueden ubicar en tiempo real los </w:t>
      </w:r>
      <w:proofErr w:type="spellStart"/>
      <w:r>
        <w:rPr>
          <w:lang w:val="es-ES"/>
        </w:rPr>
        <w:t>Rovers</w:t>
      </w:r>
      <w:proofErr w:type="spellEnd"/>
      <w:r>
        <w:rPr>
          <w:lang w:val="es-ES"/>
        </w:rPr>
        <w:t>. Naturalmente, esa información no puede ser procesada directamente por la nube, sino que debe ser la central quien analice y genere el Render.</w:t>
      </w:r>
    </w:p>
    <w:p w14:paraId="23AEC67F" w14:textId="7492D59B" w:rsidR="00B419C8" w:rsidRPr="00B419C8" w:rsidRDefault="00B419C8" w:rsidP="004750BE">
      <w:pPr>
        <w:pStyle w:val="Ttulo4"/>
        <w:jc w:val="both"/>
        <w:rPr>
          <w:lang w:val="es-ES"/>
        </w:rPr>
      </w:pPr>
      <w:r w:rsidRPr="00B419C8">
        <w:rPr>
          <w:lang w:val="es-ES"/>
        </w:rPr>
        <w:lastRenderedPageBreak/>
        <w:t xml:space="preserve">Data </w:t>
      </w:r>
      <w:proofErr w:type="spellStart"/>
      <w:r w:rsidRPr="00B419C8">
        <w:rPr>
          <w:lang w:val="es-ES"/>
        </w:rPr>
        <w:t>aggregation</w:t>
      </w:r>
      <w:proofErr w:type="spellEnd"/>
    </w:p>
    <w:p w14:paraId="27D7B25B" w14:textId="7B33B3D5" w:rsidR="00B419C8" w:rsidRDefault="00B419C8" w:rsidP="004750BE">
      <w:pPr>
        <w:jc w:val="both"/>
        <w:rPr>
          <w:lang w:val="es-ES"/>
        </w:rPr>
      </w:pPr>
      <w:r>
        <w:rPr>
          <w:lang w:val="es-ES"/>
        </w:rPr>
        <w:t xml:space="preserve">El estado de los </w:t>
      </w:r>
      <w:proofErr w:type="spellStart"/>
      <w:r>
        <w:rPr>
          <w:lang w:val="es-ES"/>
        </w:rPr>
        <w:t>rovers</w:t>
      </w:r>
      <w:proofErr w:type="spellEnd"/>
      <w:r>
        <w:rPr>
          <w:lang w:val="es-ES"/>
        </w:rPr>
        <w:t xml:space="preserve"> y sus mediciones no es la única información</w:t>
      </w:r>
      <w:r w:rsidR="005A22A5">
        <w:rPr>
          <w:lang w:val="es-ES"/>
        </w:rPr>
        <w:t xml:space="preserve"> </w:t>
      </w:r>
      <w:r w:rsidR="00463103">
        <w:rPr>
          <w:lang w:val="es-ES"/>
        </w:rPr>
        <w:t>de relevancia científica</w:t>
      </w:r>
      <w:r w:rsidR="005A22A5">
        <w:rPr>
          <w:lang w:val="es-ES"/>
        </w:rPr>
        <w:t>.</w:t>
      </w:r>
      <w:r>
        <w:rPr>
          <w:lang w:val="es-ES"/>
        </w:rPr>
        <w:t xml:space="preserve"> La secuenciación de tareas o los Renders como el descrito anteriormente también tienen un valor </w:t>
      </w:r>
      <w:r w:rsidR="005A22A5">
        <w:rPr>
          <w:lang w:val="es-ES"/>
        </w:rPr>
        <w:t xml:space="preserve">a analizar. Es por eso por lo que la central envía a la nube por MQTT la tabla donde recoge la secuencia de tareas y los datos adicionales que genera, como </w:t>
      </w:r>
      <w:r w:rsidR="00F52827">
        <w:rPr>
          <w:lang w:val="es-ES"/>
        </w:rPr>
        <w:t>dicho</w:t>
      </w:r>
      <w:r w:rsidR="005A22A5">
        <w:rPr>
          <w:lang w:val="es-ES"/>
        </w:rPr>
        <w:t xml:space="preserve"> Render. </w:t>
      </w:r>
    </w:p>
    <w:p w14:paraId="52636DC6" w14:textId="4D2E35FA" w:rsidR="005A22A5" w:rsidRPr="005E0636" w:rsidRDefault="005A22A5" w:rsidP="004750BE">
      <w:pPr>
        <w:pStyle w:val="Ttulo4"/>
        <w:jc w:val="both"/>
        <w:rPr>
          <w:lang w:val="es-ES"/>
        </w:rPr>
      </w:pPr>
      <w:r>
        <w:rPr>
          <w:lang w:val="es-ES"/>
        </w:rPr>
        <w:t xml:space="preserve">Real-time </w:t>
      </w:r>
      <w:proofErr w:type="spellStart"/>
      <w:r>
        <w:rPr>
          <w:lang w:val="es-ES"/>
        </w:rPr>
        <w:t>monitoring</w:t>
      </w:r>
      <w:proofErr w:type="spellEnd"/>
    </w:p>
    <w:p w14:paraId="69F51084" w14:textId="33BF4623" w:rsidR="005A22A5" w:rsidRDefault="00AE6C2C" w:rsidP="004750BE">
      <w:pPr>
        <w:jc w:val="both"/>
        <w:rPr>
          <w:lang w:val="es-ES"/>
        </w:rPr>
      </w:pPr>
      <w:r>
        <w:rPr>
          <w:lang w:val="es-ES"/>
        </w:rPr>
        <w:t xml:space="preserve">Simultáneamente, toda la información </w:t>
      </w:r>
      <w:r w:rsidR="005A22A5">
        <w:rPr>
          <w:lang w:val="es-ES"/>
        </w:rPr>
        <w:t xml:space="preserve">sobre los sensores, estado de los robots, emergencias encontradas, etcétera, </w:t>
      </w:r>
      <w:r>
        <w:rPr>
          <w:lang w:val="es-ES"/>
        </w:rPr>
        <w:t xml:space="preserve">se envía por </w:t>
      </w:r>
      <w:r w:rsidR="0088478E">
        <w:rPr>
          <w:lang w:val="es-ES"/>
        </w:rPr>
        <w:t>MQTT</w:t>
      </w:r>
      <w:r>
        <w:rPr>
          <w:lang w:val="es-ES"/>
        </w:rPr>
        <w:t xml:space="preserve"> a la base de datos en la nube</w:t>
      </w:r>
      <w:r w:rsidR="00341E1F">
        <w:rPr>
          <w:lang w:val="es-ES"/>
        </w:rPr>
        <w:t>. Estos</w:t>
      </w:r>
      <w:r w:rsidR="0088478E">
        <w:rPr>
          <w:lang w:val="es-ES"/>
        </w:rPr>
        <w:t xml:space="preserve"> datos se pueden visualizar en una interfaz creada con </w:t>
      </w:r>
      <w:proofErr w:type="spellStart"/>
      <w:r w:rsidR="000D044D">
        <w:rPr>
          <w:lang w:val="es-ES"/>
        </w:rPr>
        <w:t>Node</w:t>
      </w:r>
      <w:proofErr w:type="spellEnd"/>
      <w:r w:rsidR="000D044D">
        <w:rPr>
          <w:lang w:val="es-ES"/>
        </w:rPr>
        <w:t>-RED</w:t>
      </w:r>
      <w:r w:rsidR="005A22A5">
        <w:rPr>
          <w:lang w:val="es-ES"/>
        </w:rPr>
        <w:t xml:space="preserve">. </w:t>
      </w:r>
      <w:r w:rsidR="0088478E">
        <w:rPr>
          <w:lang w:val="es-ES"/>
        </w:rPr>
        <w:t xml:space="preserve"> </w:t>
      </w:r>
    </w:p>
    <w:p w14:paraId="49D16BED" w14:textId="79E48B38" w:rsidR="005A22A5" w:rsidRDefault="005A22A5" w:rsidP="004750BE">
      <w:pPr>
        <w:pStyle w:val="Ttulo4"/>
        <w:jc w:val="both"/>
        <w:rPr>
          <w:lang w:val="es-ES"/>
        </w:rPr>
      </w:pPr>
      <w:proofErr w:type="spellStart"/>
      <w:r>
        <w:rPr>
          <w:lang w:val="es-ES"/>
        </w:rPr>
        <w:t>User</w:t>
      </w:r>
      <w:proofErr w:type="spellEnd"/>
      <w:r>
        <w:rPr>
          <w:lang w:val="es-ES"/>
        </w:rPr>
        <w:t xml:space="preserve"> </w:t>
      </w:r>
      <w:proofErr w:type="spellStart"/>
      <w:r>
        <w:rPr>
          <w:lang w:val="es-ES"/>
        </w:rPr>
        <w:t>prompts</w:t>
      </w:r>
      <w:proofErr w:type="spellEnd"/>
      <w:r>
        <w:rPr>
          <w:lang w:val="es-ES"/>
        </w:rPr>
        <w:t xml:space="preserve"> &amp; Firmware </w:t>
      </w:r>
      <w:proofErr w:type="spellStart"/>
      <w:r>
        <w:rPr>
          <w:lang w:val="es-ES"/>
        </w:rPr>
        <w:t>updates</w:t>
      </w:r>
      <w:proofErr w:type="spellEnd"/>
    </w:p>
    <w:p w14:paraId="09448459" w14:textId="39A8B8B7" w:rsidR="005A22A5" w:rsidRDefault="005A22A5" w:rsidP="004750BE">
      <w:pPr>
        <w:jc w:val="both"/>
        <w:rPr>
          <w:lang w:val="es-ES"/>
        </w:rPr>
      </w:pPr>
      <w:r>
        <w:rPr>
          <w:lang w:val="es-ES"/>
        </w:rPr>
        <w:t xml:space="preserve">Aunque la autonomía de este sistema es muy alta, es necesario que los científicos dispongan de las herramientas necesarias para que los </w:t>
      </w:r>
      <w:proofErr w:type="spellStart"/>
      <w:r>
        <w:rPr>
          <w:lang w:val="es-ES"/>
        </w:rPr>
        <w:t>rovers</w:t>
      </w:r>
      <w:proofErr w:type="spellEnd"/>
      <w:r>
        <w:rPr>
          <w:lang w:val="es-ES"/>
        </w:rPr>
        <w:t xml:space="preserve"> estén a su servicio</w:t>
      </w:r>
      <w:r w:rsidR="00F52827">
        <w:rPr>
          <w:lang w:val="es-ES"/>
        </w:rPr>
        <w:t>. P</w:t>
      </w:r>
      <w:r>
        <w:rPr>
          <w:lang w:val="es-ES"/>
        </w:rPr>
        <w:t xml:space="preserve">or ello, nuestra nube de </w:t>
      </w:r>
      <w:proofErr w:type="spellStart"/>
      <w:r w:rsidR="000D044D">
        <w:rPr>
          <w:lang w:val="es-ES"/>
        </w:rPr>
        <w:t>Node</w:t>
      </w:r>
      <w:proofErr w:type="spellEnd"/>
      <w:r w:rsidR="000D044D">
        <w:rPr>
          <w:lang w:val="es-ES"/>
        </w:rPr>
        <w:t>-RED</w:t>
      </w:r>
      <w:r>
        <w:rPr>
          <w:lang w:val="es-ES"/>
        </w:rPr>
        <w:t xml:space="preserve"> también controla un </w:t>
      </w:r>
      <w:proofErr w:type="spellStart"/>
      <w:r>
        <w:rPr>
          <w:lang w:val="es-ES"/>
        </w:rPr>
        <w:t>chatbot</w:t>
      </w:r>
      <w:proofErr w:type="spellEnd"/>
      <w:r>
        <w:rPr>
          <w:lang w:val="es-ES"/>
        </w:rPr>
        <w:t xml:space="preserve"> </w:t>
      </w:r>
      <w:r w:rsidR="00D113ED">
        <w:rPr>
          <w:lang w:val="es-ES"/>
        </w:rPr>
        <w:t>a través d</w:t>
      </w:r>
      <w:r>
        <w:rPr>
          <w:lang w:val="es-ES"/>
        </w:rPr>
        <w:t>el cual los científicos pueden enviar consignas</w:t>
      </w:r>
      <w:r w:rsidR="00D113ED">
        <w:rPr>
          <w:lang w:val="es-ES"/>
        </w:rPr>
        <w:t>, leer las coordenadas o exportar datos</w:t>
      </w:r>
      <w:r>
        <w:rPr>
          <w:lang w:val="es-ES"/>
        </w:rPr>
        <w:t xml:space="preserve">. Se prevé la implementación de actualizaciones remotas de firmware, pero no se ha </w:t>
      </w:r>
      <w:r w:rsidR="00650F32">
        <w:rPr>
          <w:lang w:val="es-ES"/>
        </w:rPr>
        <w:t>desarrollado</w:t>
      </w:r>
      <w:r>
        <w:rPr>
          <w:lang w:val="es-ES"/>
        </w:rPr>
        <w:t xml:space="preserve"> en el proyecto actual. </w:t>
      </w:r>
    </w:p>
    <w:p w14:paraId="3E93E287" w14:textId="351F89CA" w:rsidR="005A22A5" w:rsidRDefault="005A22A5" w:rsidP="004750BE">
      <w:pPr>
        <w:jc w:val="both"/>
        <w:rPr>
          <w:lang w:val="es-ES"/>
        </w:rPr>
      </w:pPr>
      <w:r>
        <w:rPr>
          <w:lang w:val="es-ES"/>
        </w:rPr>
        <w:t xml:space="preserve">Curiosamente, todos los protocolos descritos previamente pueden utilizarse en el espacio. </w:t>
      </w:r>
      <w:r w:rsidR="00B71396">
        <w:rPr>
          <w:lang w:val="es-ES"/>
        </w:rPr>
        <w:t xml:space="preserve">La comunicación </w:t>
      </w:r>
      <w:proofErr w:type="spellStart"/>
      <w:r w:rsidR="00B71396">
        <w:rPr>
          <w:lang w:val="es-ES"/>
        </w:rPr>
        <w:t>WiFi</w:t>
      </w:r>
      <w:proofErr w:type="spellEnd"/>
      <w:r w:rsidR="00B71396">
        <w:rPr>
          <w:lang w:val="es-ES"/>
        </w:rPr>
        <w:t xml:space="preserve"> en estos entornos es cada vez más habitual y, por lo que respecta a este proyecto, t</w:t>
      </w:r>
      <w:r w:rsidR="00606EBB">
        <w:rPr>
          <w:lang w:val="es-ES"/>
        </w:rPr>
        <w:t xml:space="preserve">an solo faltaría disponer de una antena y un conmutador de protocolo CCSDS para poder transmitir la información de nuestro </w:t>
      </w:r>
      <w:r>
        <w:rPr>
          <w:lang w:val="es-ES"/>
        </w:rPr>
        <w:t>sistema a la Tierra</w:t>
      </w:r>
      <w:r w:rsidR="00F745FB">
        <w:rPr>
          <w:lang w:val="es-ES"/>
        </w:rPr>
        <w:t>, cubriendo así el ciclo completo.</w:t>
      </w:r>
    </w:p>
    <w:p w14:paraId="522C7891" w14:textId="3377FC3A" w:rsidR="0088478E" w:rsidRDefault="0088478E" w:rsidP="004750BE">
      <w:pPr>
        <w:jc w:val="both"/>
        <w:rPr>
          <w:lang w:val="es-ES"/>
        </w:rPr>
      </w:pPr>
      <w:r>
        <w:rPr>
          <w:lang w:val="es-ES"/>
        </w:rPr>
        <w:t xml:space="preserve">Como síntesis de lo explicado anteriormente, se muestra una tabla que relaciona la funcionalidad con el caso implementado. </w:t>
      </w:r>
    </w:p>
    <w:tbl>
      <w:tblPr>
        <w:tblStyle w:val="Tablaconcuadrcula5oscura-nfasis1"/>
        <w:tblW w:w="0" w:type="auto"/>
        <w:tblLook w:val="04A0" w:firstRow="1" w:lastRow="0" w:firstColumn="1" w:lastColumn="0" w:noHBand="0" w:noVBand="1"/>
      </w:tblPr>
      <w:tblGrid>
        <w:gridCol w:w="3202"/>
        <w:gridCol w:w="2880"/>
        <w:gridCol w:w="3268"/>
      </w:tblGrid>
      <w:tr w:rsidR="0088478E" w14:paraId="3317ECC3" w14:textId="77777777" w:rsidTr="00B866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2" w:type="dxa"/>
          </w:tcPr>
          <w:p w14:paraId="52A05083" w14:textId="20F7B481" w:rsidR="0088478E" w:rsidRDefault="0088478E" w:rsidP="004750BE">
            <w:pPr>
              <w:jc w:val="both"/>
              <w:rPr>
                <w:lang w:val="es-ES"/>
              </w:rPr>
            </w:pPr>
            <w:r>
              <w:rPr>
                <w:lang w:val="es-ES"/>
              </w:rPr>
              <w:t xml:space="preserve">Sender </w:t>
            </w:r>
            <w:r w:rsidR="00F91114" w:rsidRPr="00F91114">
              <w:rPr>
                <w:rFonts w:ascii="Wingdings" w:eastAsia="Wingdings" w:hAnsi="Wingdings" w:cs="Wingdings"/>
                <w:lang w:val="es-ES"/>
              </w:rPr>
              <w:t>à</w:t>
            </w:r>
            <w:r>
              <w:rPr>
                <w:lang w:val="es-ES"/>
              </w:rPr>
              <w:t xml:space="preserve"> Receiver</w:t>
            </w:r>
          </w:p>
        </w:tc>
        <w:tc>
          <w:tcPr>
            <w:tcW w:w="2880" w:type="dxa"/>
          </w:tcPr>
          <w:p w14:paraId="624CB9B9" w14:textId="0499F00D" w:rsidR="0088478E" w:rsidRDefault="0088478E" w:rsidP="004750BE">
            <w:pPr>
              <w:jc w:val="both"/>
              <w:cnfStyle w:val="100000000000" w:firstRow="1" w:lastRow="0" w:firstColumn="0" w:lastColumn="0" w:oddVBand="0" w:evenVBand="0" w:oddHBand="0" w:evenHBand="0" w:firstRowFirstColumn="0" w:firstRowLastColumn="0" w:lastRowFirstColumn="0" w:lastRowLastColumn="0"/>
              <w:rPr>
                <w:lang w:val="es-ES"/>
              </w:rPr>
            </w:pPr>
            <w:proofErr w:type="spellStart"/>
            <w:r>
              <w:rPr>
                <w:lang w:val="es-ES"/>
              </w:rPr>
              <w:t>Function</w:t>
            </w:r>
            <w:proofErr w:type="spellEnd"/>
          </w:p>
        </w:tc>
        <w:tc>
          <w:tcPr>
            <w:tcW w:w="3268" w:type="dxa"/>
          </w:tcPr>
          <w:p w14:paraId="6B3D8B5A" w14:textId="0CD2F2D0" w:rsidR="0088478E" w:rsidRDefault="0088478E" w:rsidP="004750BE">
            <w:pPr>
              <w:jc w:val="both"/>
              <w:cnfStyle w:val="100000000000" w:firstRow="1" w:lastRow="0" w:firstColumn="0" w:lastColumn="0" w:oddVBand="0" w:evenVBand="0" w:oddHBand="0" w:evenHBand="0" w:firstRowFirstColumn="0" w:firstRowLastColumn="0" w:lastRowFirstColumn="0" w:lastRowLastColumn="0"/>
              <w:rPr>
                <w:lang w:val="es-ES"/>
              </w:rPr>
            </w:pPr>
            <w:proofErr w:type="spellStart"/>
            <w:r>
              <w:rPr>
                <w:lang w:val="es-ES"/>
              </w:rPr>
              <w:t>Showcase</w:t>
            </w:r>
            <w:proofErr w:type="spellEnd"/>
          </w:p>
        </w:tc>
      </w:tr>
      <w:tr w:rsidR="0088478E" w14:paraId="4D11F806" w14:textId="77777777" w:rsidTr="00B866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2" w:type="dxa"/>
          </w:tcPr>
          <w:p w14:paraId="37E2D26D" w14:textId="2AB56FCA" w:rsidR="0088478E" w:rsidRDefault="0088478E" w:rsidP="004750BE">
            <w:pPr>
              <w:jc w:val="both"/>
              <w:rPr>
                <w:lang w:val="es-ES"/>
              </w:rPr>
            </w:pPr>
            <w:r>
              <w:rPr>
                <w:lang w:val="es-ES"/>
              </w:rPr>
              <w:t xml:space="preserve">Rover </w:t>
            </w:r>
            <w:r w:rsidR="00F91114" w:rsidRPr="00F91114">
              <w:rPr>
                <w:rFonts w:ascii="Wingdings" w:eastAsia="Wingdings" w:hAnsi="Wingdings" w:cs="Wingdings"/>
                <w:lang w:val="es-ES"/>
              </w:rPr>
              <w:t>ßà</w:t>
            </w:r>
            <w:r>
              <w:rPr>
                <w:lang w:val="es-ES"/>
              </w:rPr>
              <w:t xml:space="preserve"> </w:t>
            </w:r>
            <w:proofErr w:type="spellStart"/>
            <w:r>
              <w:rPr>
                <w:lang w:val="es-ES"/>
              </w:rPr>
              <w:t>Rover</w:t>
            </w:r>
            <w:proofErr w:type="spellEnd"/>
          </w:p>
        </w:tc>
        <w:tc>
          <w:tcPr>
            <w:tcW w:w="2880" w:type="dxa"/>
          </w:tcPr>
          <w:p w14:paraId="5C6F97FD" w14:textId="1631D8AF" w:rsidR="0088478E" w:rsidRDefault="0088478E" w:rsidP="004750BE">
            <w:pPr>
              <w:jc w:val="both"/>
              <w:cnfStyle w:val="000000100000" w:firstRow="0" w:lastRow="0" w:firstColumn="0" w:lastColumn="0" w:oddVBand="0" w:evenVBand="0" w:oddHBand="1" w:evenHBand="0" w:firstRowFirstColumn="0" w:firstRowLastColumn="0" w:lastRowFirstColumn="0" w:lastRowLastColumn="0"/>
              <w:rPr>
                <w:lang w:val="es-ES"/>
              </w:rPr>
            </w:pPr>
            <w:proofErr w:type="spellStart"/>
            <w:r>
              <w:rPr>
                <w:lang w:val="es-ES"/>
              </w:rPr>
              <w:t>Emergency</w:t>
            </w:r>
            <w:proofErr w:type="spellEnd"/>
            <w:r>
              <w:rPr>
                <w:lang w:val="es-ES"/>
              </w:rPr>
              <w:t xml:space="preserve"> Data</w:t>
            </w:r>
          </w:p>
        </w:tc>
        <w:tc>
          <w:tcPr>
            <w:tcW w:w="3268" w:type="dxa"/>
          </w:tcPr>
          <w:p w14:paraId="13AF746B" w14:textId="757DD3E9" w:rsidR="0088478E" w:rsidRDefault="0088478E" w:rsidP="004750BE">
            <w:pPr>
              <w:jc w:val="both"/>
              <w:cnfStyle w:val="000000100000" w:firstRow="0" w:lastRow="0" w:firstColumn="0" w:lastColumn="0" w:oddVBand="0" w:evenVBand="0" w:oddHBand="1" w:evenHBand="0" w:firstRowFirstColumn="0" w:firstRowLastColumn="0" w:lastRowFirstColumn="0" w:lastRowLastColumn="0"/>
              <w:rPr>
                <w:lang w:val="es-ES"/>
              </w:rPr>
            </w:pPr>
            <w:proofErr w:type="spellStart"/>
            <w:r>
              <w:rPr>
                <w:lang w:val="es-ES"/>
              </w:rPr>
              <w:t>Earthquake</w:t>
            </w:r>
            <w:proofErr w:type="spellEnd"/>
            <w:r>
              <w:rPr>
                <w:lang w:val="es-ES"/>
              </w:rPr>
              <w:t xml:space="preserve"> (</w:t>
            </w:r>
            <w:proofErr w:type="spellStart"/>
            <w:r>
              <w:rPr>
                <w:lang w:val="es-ES"/>
              </w:rPr>
              <w:t>accelerometer</w:t>
            </w:r>
            <w:proofErr w:type="spellEnd"/>
            <w:r>
              <w:rPr>
                <w:lang w:val="es-ES"/>
              </w:rPr>
              <w:t>)</w:t>
            </w:r>
          </w:p>
        </w:tc>
      </w:tr>
      <w:tr w:rsidR="00F91114" w14:paraId="765A2569" w14:textId="77777777" w:rsidTr="00B8665B">
        <w:tc>
          <w:tcPr>
            <w:cnfStyle w:val="001000000000" w:firstRow="0" w:lastRow="0" w:firstColumn="1" w:lastColumn="0" w:oddVBand="0" w:evenVBand="0" w:oddHBand="0" w:evenHBand="0" w:firstRowFirstColumn="0" w:firstRowLastColumn="0" w:lastRowFirstColumn="0" w:lastRowLastColumn="0"/>
            <w:tcW w:w="3202" w:type="dxa"/>
            <w:vMerge w:val="restart"/>
          </w:tcPr>
          <w:p w14:paraId="4564DF23" w14:textId="2D2B06D1" w:rsidR="00F91114" w:rsidRDefault="00F91114" w:rsidP="004750BE">
            <w:pPr>
              <w:jc w:val="both"/>
              <w:rPr>
                <w:lang w:val="es-ES"/>
              </w:rPr>
            </w:pPr>
            <w:r>
              <w:rPr>
                <w:lang w:val="es-ES"/>
              </w:rPr>
              <w:t xml:space="preserve">Rover </w:t>
            </w:r>
            <w:r w:rsidRPr="00F91114">
              <w:rPr>
                <w:rFonts w:ascii="Wingdings" w:eastAsia="Wingdings" w:hAnsi="Wingdings" w:cs="Wingdings"/>
                <w:lang w:val="es-ES"/>
              </w:rPr>
              <w:t>à</w:t>
            </w:r>
            <w:r>
              <w:rPr>
                <w:lang w:val="es-ES"/>
              </w:rPr>
              <w:t>Central</w:t>
            </w:r>
          </w:p>
        </w:tc>
        <w:tc>
          <w:tcPr>
            <w:tcW w:w="2880" w:type="dxa"/>
          </w:tcPr>
          <w:p w14:paraId="28EF0C05" w14:textId="16DA91D3" w:rsidR="00F91114" w:rsidRDefault="00F91114" w:rsidP="004750BE">
            <w:pPr>
              <w:jc w:val="both"/>
              <w:cnfStyle w:val="000000000000" w:firstRow="0" w:lastRow="0" w:firstColumn="0" w:lastColumn="0" w:oddVBand="0" w:evenVBand="0" w:oddHBand="0" w:evenHBand="0" w:firstRowFirstColumn="0" w:firstRowLastColumn="0" w:lastRowFirstColumn="0" w:lastRowLastColumn="0"/>
              <w:rPr>
                <w:lang w:val="es-ES"/>
              </w:rPr>
            </w:pPr>
            <w:proofErr w:type="spellStart"/>
            <w:r>
              <w:rPr>
                <w:lang w:val="es-ES"/>
              </w:rPr>
              <w:t>Triggers</w:t>
            </w:r>
            <w:proofErr w:type="spellEnd"/>
          </w:p>
        </w:tc>
        <w:tc>
          <w:tcPr>
            <w:tcW w:w="3268" w:type="dxa"/>
          </w:tcPr>
          <w:p w14:paraId="39608522" w14:textId="77777777" w:rsidR="00F91114" w:rsidRDefault="00F91114" w:rsidP="004750BE">
            <w:pPr>
              <w:pStyle w:val="Prrafodelista"/>
              <w:numPr>
                <w:ilvl w:val="0"/>
                <w:numId w:val="5"/>
              </w:numPr>
              <w:jc w:val="both"/>
              <w:cnfStyle w:val="000000000000" w:firstRow="0" w:lastRow="0" w:firstColumn="0" w:lastColumn="0" w:oddVBand="0" w:evenVBand="0" w:oddHBand="0" w:evenHBand="0" w:firstRowFirstColumn="0" w:firstRowLastColumn="0" w:lastRowFirstColumn="0" w:lastRowLastColumn="0"/>
              <w:rPr>
                <w:lang w:val="es-ES"/>
              </w:rPr>
            </w:pPr>
            <w:r>
              <w:rPr>
                <w:lang w:val="es-ES"/>
              </w:rPr>
              <w:t xml:space="preserve">Low </w:t>
            </w:r>
            <w:proofErr w:type="spellStart"/>
            <w:r>
              <w:rPr>
                <w:lang w:val="es-ES"/>
              </w:rPr>
              <w:t>Battery</w:t>
            </w:r>
            <w:proofErr w:type="spellEnd"/>
          </w:p>
          <w:p w14:paraId="59BD2ACB" w14:textId="77777777" w:rsidR="00F91114" w:rsidRDefault="00F91114" w:rsidP="004750BE">
            <w:pPr>
              <w:pStyle w:val="Prrafodelista"/>
              <w:numPr>
                <w:ilvl w:val="0"/>
                <w:numId w:val="5"/>
              </w:numPr>
              <w:jc w:val="both"/>
              <w:cnfStyle w:val="000000000000" w:firstRow="0" w:lastRow="0" w:firstColumn="0" w:lastColumn="0" w:oddVBand="0" w:evenVBand="0" w:oddHBand="0" w:evenHBand="0" w:firstRowFirstColumn="0" w:firstRowLastColumn="0" w:lastRowFirstColumn="0" w:lastRowLastColumn="0"/>
              <w:rPr>
                <w:lang w:val="es-ES"/>
              </w:rPr>
            </w:pPr>
            <w:proofErr w:type="spellStart"/>
            <w:r>
              <w:rPr>
                <w:lang w:val="es-ES"/>
              </w:rPr>
              <w:t>Sample</w:t>
            </w:r>
            <w:proofErr w:type="spellEnd"/>
            <w:r>
              <w:rPr>
                <w:lang w:val="es-ES"/>
              </w:rPr>
              <w:t xml:space="preserve"> </w:t>
            </w:r>
            <w:proofErr w:type="spellStart"/>
            <w:r>
              <w:rPr>
                <w:lang w:val="es-ES"/>
              </w:rPr>
              <w:t>Overflow</w:t>
            </w:r>
            <w:proofErr w:type="spellEnd"/>
          </w:p>
          <w:p w14:paraId="49D11D34" w14:textId="36592C11" w:rsidR="00F91114" w:rsidRPr="00F91114" w:rsidRDefault="00F91114" w:rsidP="004750BE">
            <w:pPr>
              <w:pStyle w:val="Prrafodelista"/>
              <w:numPr>
                <w:ilvl w:val="0"/>
                <w:numId w:val="5"/>
              </w:numPr>
              <w:jc w:val="both"/>
              <w:cnfStyle w:val="000000000000" w:firstRow="0" w:lastRow="0" w:firstColumn="0" w:lastColumn="0" w:oddVBand="0" w:evenVBand="0" w:oddHBand="0" w:evenHBand="0" w:firstRowFirstColumn="0" w:firstRowLastColumn="0" w:lastRowFirstColumn="0" w:lastRowLastColumn="0"/>
              <w:rPr>
                <w:lang w:val="es-ES"/>
              </w:rPr>
            </w:pPr>
            <w:proofErr w:type="spellStart"/>
            <w:r>
              <w:rPr>
                <w:lang w:val="es-ES"/>
              </w:rPr>
              <w:t>Interesting</w:t>
            </w:r>
            <w:proofErr w:type="spellEnd"/>
            <w:r>
              <w:rPr>
                <w:lang w:val="es-ES"/>
              </w:rPr>
              <w:t xml:space="preserve"> </w:t>
            </w:r>
            <w:proofErr w:type="spellStart"/>
            <w:r>
              <w:rPr>
                <w:lang w:val="es-ES"/>
              </w:rPr>
              <w:t>waypoint</w:t>
            </w:r>
            <w:proofErr w:type="spellEnd"/>
          </w:p>
        </w:tc>
      </w:tr>
      <w:tr w:rsidR="00F91114" w14:paraId="20B751B1" w14:textId="77777777" w:rsidTr="00B866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2" w:type="dxa"/>
            <w:vMerge/>
          </w:tcPr>
          <w:p w14:paraId="7B5A1EF5" w14:textId="7FE0E868" w:rsidR="00F91114" w:rsidRDefault="00F91114" w:rsidP="004750BE">
            <w:pPr>
              <w:jc w:val="both"/>
              <w:rPr>
                <w:lang w:val="es-ES"/>
              </w:rPr>
            </w:pPr>
          </w:p>
        </w:tc>
        <w:tc>
          <w:tcPr>
            <w:tcW w:w="2880" w:type="dxa"/>
          </w:tcPr>
          <w:p w14:paraId="071402D0" w14:textId="63A7F714" w:rsidR="00F91114" w:rsidRDefault="00F91114" w:rsidP="004750BE">
            <w:pPr>
              <w:jc w:val="both"/>
              <w:cnfStyle w:val="000000100000" w:firstRow="0" w:lastRow="0" w:firstColumn="0" w:lastColumn="0" w:oddVBand="0" w:evenVBand="0" w:oddHBand="1" w:evenHBand="0" w:firstRowFirstColumn="0" w:firstRowLastColumn="0" w:lastRowFirstColumn="0" w:lastRowLastColumn="0"/>
              <w:rPr>
                <w:lang w:val="es-ES"/>
              </w:rPr>
            </w:pPr>
            <w:r>
              <w:rPr>
                <w:lang w:val="es-ES"/>
              </w:rPr>
              <w:t>Remote Control</w:t>
            </w:r>
          </w:p>
        </w:tc>
        <w:tc>
          <w:tcPr>
            <w:tcW w:w="3268" w:type="dxa"/>
          </w:tcPr>
          <w:p w14:paraId="348DCF5F" w14:textId="77777777" w:rsidR="00F91114" w:rsidRDefault="000173A8" w:rsidP="004750BE">
            <w:pPr>
              <w:pStyle w:val="Prrafodelista"/>
              <w:numPr>
                <w:ilvl w:val="0"/>
                <w:numId w:val="5"/>
              </w:numPr>
              <w:jc w:val="both"/>
              <w:cnfStyle w:val="000000100000" w:firstRow="0" w:lastRow="0" w:firstColumn="0" w:lastColumn="0" w:oddVBand="0" w:evenVBand="0" w:oddHBand="1" w:evenHBand="0" w:firstRowFirstColumn="0" w:firstRowLastColumn="0" w:lastRowFirstColumn="0" w:lastRowLastColumn="0"/>
              <w:rPr>
                <w:lang w:val="es-ES"/>
              </w:rPr>
            </w:pPr>
            <w:proofErr w:type="spellStart"/>
            <w:r>
              <w:rPr>
                <w:lang w:val="es-ES"/>
              </w:rPr>
              <w:t>Coordinates</w:t>
            </w:r>
            <w:proofErr w:type="spellEnd"/>
          </w:p>
          <w:p w14:paraId="4B6299E9" w14:textId="6C1C2136" w:rsidR="000173A8" w:rsidRPr="000173A8" w:rsidRDefault="000173A8" w:rsidP="004750BE">
            <w:pPr>
              <w:pStyle w:val="Prrafodelista"/>
              <w:numPr>
                <w:ilvl w:val="0"/>
                <w:numId w:val="5"/>
              </w:numPr>
              <w:jc w:val="both"/>
              <w:cnfStyle w:val="000000100000" w:firstRow="0" w:lastRow="0" w:firstColumn="0" w:lastColumn="0" w:oddVBand="0" w:evenVBand="0" w:oddHBand="1" w:evenHBand="0" w:firstRowFirstColumn="0" w:firstRowLastColumn="0" w:lastRowFirstColumn="0" w:lastRowLastColumn="0"/>
              <w:rPr>
                <w:lang w:val="es-ES"/>
              </w:rPr>
            </w:pPr>
            <w:proofErr w:type="gramStart"/>
            <w:r>
              <w:rPr>
                <w:lang w:val="es-ES"/>
              </w:rPr>
              <w:t>Status</w:t>
            </w:r>
            <w:proofErr w:type="gramEnd"/>
          </w:p>
        </w:tc>
      </w:tr>
      <w:tr w:rsidR="00F91114" w14:paraId="71DE45EE" w14:textId="77777777" w:rsidTr="00B8665B">
        <w:tc>
          <w:tcPr>
            <w:cnfStyle w:val="001000000000" w:firstRow="0" w:lastRow="0" w:firstColumn="1" w:lastColumn="0" w:oddVBand="0" w:evenVBand="0" w:oddHBand="0" w:evenHBand="0" w:firstRowFirstColumn="0" w:firstRowLastColumn="0" w:lastRowFirstColumn="0" w:lastRowLastColumn="0"/>
            <w:tcW w:w="3202" w:type="dxa"/>
            <w:vMerge/>
          </w:tcPr>
          <w:p w14:paraId="33C5C92B" w14:textId="77777777" w:rsidR="00F91114" w:rsidRDefault="00F91114" w:rsidP="004750BE">
            <w:pPr>
              <w:jc w:val="both"/>
              <w:rPr>
                <w:lang w:val="es-ES"/>
              </w:rPr>
            </w:pPr>
          </w:p>
        </w:tc>
        <w:tc>
          <w:tcPr>
            <w:tcW w:w="2880" w:type="dxa"/>
          </w:tcPr>
          <w:p w14:paraId="4CCF82C2" w14:textId="243A3E2F" w:rsidR="00F91114" w:rsidRDefault="00F91114" w:rsidP="004750BE">
            <w:pPr>
              <w:jc w:val="both"/>
              <w:cnfStyle w:val="000000000000" w:firstRow="0" w:lastRow="0" w:firstColumn="0" w:lastColumn="0" w:oddVBand="0" w:evenVBand="0" w:oddHBand="0" w:evenHBand="0" w:firstRowFirstColumn="0" w:firstRowLastColumn="0" w:lastRowFirstColumn="0" w:lastRowLastColumn="0"/>
              <w:rPr>
                <w:lang w:val="es-ES"/>
              </w:rPr>
            </w:pPr>
            <w:proofErr w:type="spellStart"/>
            <w:r>
              <w:rPr>
                <w:lang w:val="es-ES"/>
              </w:rPr>
              <w:t>Specific</w:t>
            </w:r>
            <w:proofErr w:type="spellEnd"/>
            <w:r>
              <w:rPr>
                <w:lang w:val="es-ES"/>
              </w:rPr>
              <w:t xml:space="preserve"> Data</w:t>
            </w:r>
          </w:p>
        </w:tc>
        <w:tc>
          <w:tcPr>
            <w:tcW w:w="3268" w:type="dxa"/>
          </w:tcPr>
          <w:p w14:paraId="52983331" w14:textId="77777777" w:rsidR="00F91114" w:rsidRDefault="00F91114" w:rsidP="004750BE">
            <w:pPr>
              <w:pStyle w:val="Prrafodelista"/>
              <w:numPr>
                <w:ilvl w:val="0"/>
                <w:numId w:val="5"/>
              </w:numPr>
              <w:jc w:val="both"/>
              <w:cnfStyle w:val="000000000000" w:firstRow="0" w:lastRow="0" w:firstColumn="0" w:lastColumn="0" w:oddVBand="0" w:evenVBand="0" w:oddHBand="0" w:evenHBand="0" w:firstRowFirstColumn="0" w:firstRowLastColumn="0" w:lastRowFirstColumn="0" w:lastRowLastColumn="0"/>
              <w:rPr>
                <w:lang w:val="es-ES"/>
              </w:rPr>
            </w:pPr>
            <w:proofErr w:type="spellStart"/>
            <w:r>
              <w:rPr>
                <w:lang w:val="es-ES"/>
              </w:rPr>
              <w:t>Latitude</w:t>
            </w:r>
            <w:proofErr w:type="spellEnd"/>
          </w:p>
          <w:p w14:paraId="1EBABF8E" w14:textId="77777777" w:rsidR="00F91114" w:rsidRDefault="00F91114" w:rsidP="004750BE">
            <w:pPr>
              <w:pStyle w:val="Prrafodelista"/>
              <w:numPr>
                <w:ilvl w:val="0"/>
                <w:numId w:val="5"/>
              </w:numPr>
              <w:jc w:val="both"/>
              <w:cnfStyle w:val="000000000000" w:firstRow="0" w:lastRow="0" w:firstColumn="0" w:lastColumn="0" w:oddVBand="0" w:evenVBand="0" w:oddHBand="0" w:evenHBand="0" w:firstRowFirstColumn="0" w:firstRowLastColumn="0" w:lastRowFirstColumn="0" w:lastRowLastColumn="0"/>
              <w:rPr>
                <w:lang w:val="es-ES"/>
              </w:rPr>
            </w:pPr>
            <w:proofErr w:type="spellStart"/>
            <w:r>
              <w:rPr>
                <w:lang w:val="es-ES"/>
              </w:rPr>
              <w:t>Longitude</w:t>
            </w:r>
            <w:proofErr w:type="spellEnd"/>
          </w:p>
          <w:p w14:paraId="45C3569B" w14:textId="18A1B4A0" w:rsidR="00F91114" w:rsidRPr="00F91114" w:rsidRDefault="00F91114" w:rsidP="004750BE">
            <w:pPr>
              <w:jc w:val="both"/>
              <w:cnfStyle w:val="000000000000" w:firstRow="0" w:lastRow="0" w:firstColumn="0" w:lastColumn="0" w:oddVBand="0" w:evenVBand="0" w:oddHBand="0" w:evenHBand="0" w:firstRowFirstColumn="0" w:firstRowLastColumn="0" w:lastRowFirstColumn="0" w:lastRowLastColumn="0"/>
              <w:rPr>
                <w:lang w:val="es-ES"/>
              </w:rPr>
            </w:pPr>
            <w:r>
              <w:rPr>
                <w:lang w:val="es-ES"/>
              </w:rPr>
              <w:t xml:space="preserve">(Central </w:t>
            </w:r>
            <w:proofErr w:type="spellStart"/>
            <w:r>
              <w:rPr>
                <w:lang w:val="es-ES"/>
              </w:rPr>
              <w:t>creates</w:t>
            </w:r>
            <w:proofErr w:type="spellEnd"/>
            <w:r>
              <w:rPr>
                <w:lang w:val="es-ES"/>
              </w:rPr>
              <w:t xml:space="preserve"> a 3D render)</w:t>
            </w:r>
          </w:p>
        </w:tc>
      </w:tr>
      <w:tr w:rsidR="00F91114" w14:paraId="696717A6" w14:textId="77777777" w:rsidTr="00B866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2" w:type="dxa"/>
          </w:tcPr>
          <w:p w14:paraId="176CC90F" w14:textId="1B3BE8DE" w:rsidR="00F91114" w:rsidRDefault="00F91114" w:rsidP="004750BE">
            <w:pPr>
              <w:jc w:val="both"/>
              <w:rPr>
                <w:lang w:val="es-ES"/>
              </w:rPr>
            </w:pPr>
            <w:r>
              <w:rPr>
                <w:lang w:val="es-ES"/>
              </w:rPr>
              <w:t xml:space="preserve">Central </w:t>
            </w:r>
            <w:r w:rsidRPr="00F91114">
              <w:rPr>
                <w:rFonts w:ascii="Wingdings" w:eastAsia="Wingdings" w:hAnsi="Wingdings" w:cs="Wingdings"/>
                <w:lang w:val="es-ES"/>
              </w:rPr>
              <w:t>à</w:t>
            </w:r>
            <w:r>
              <w:rPr>
                <w:lang w:val="es-ES"/>
              </w:rPr>
              <w:t>Rover</w:t>
            </w:r>
          </w:p>
        </w:tc>
        <w:tc>
          <w:tcPr>
            <w:tcW w:w="2880" w:type="dxa"/>
          </w:tcPr>
          <w:p w14:paraId="436A026A" w14:textId="554C1D8F" w:rsidR="00F91114" w:rsidRDefault="000173A8" w:rsidP="004750BE">
            <w:pPr>
              <w:jc w:val="both"/>
              <w:cnfStyle w:val="000000100000" w:firstRow="0" w:lastRow="0" w:firstColumn="0" w:lastColumn="0" w:oddVBand="0" w:evenVBand="0" w:oddHBand="1" w:evenHBand="0" w:firstRowFirstColumn="0" w:firstRowLastColumn="0" w:lastRowFirstColumn="0" w:lastRowLastColumn="0"/>
              <w:rPr>
                <w:lang w:val="es-ES"/>
              </w:rPr>
            </w:pPr>
            <w:r>
              <w:rPr>
                <w:lang w:val="es-ES"/>
              </w:rPr>
              <w:t>Remote Control</w:t>
            </w:r>
          </w:p>
        </w:tc>
        <w:tc>
          <w:tcPr>
            <w:tcW w:w="3268" w:type="dxa"/>
          </w:tcPr>
          <w:p w14:paraId="370F7D44" w14:textId="77777777" w:rsidR="00F91114" w:rsidRDefault="000173A8" w:rsidP="004750BE">
            <w:pPr>
              <w:pStyle w:val="Prrafodelista"/>
              <w:numPr>
                <w:ilvl w:val="0"/>
                <w:numId w:val="5"/>
              </w:numPr>
              <w:jc w:val="both"/>
              <w:cnfStyle w:val="000000100000" w:firstRow="0" w:lastRow="0" w:firstColumn="0" w:lastColumn="0" w:oddVBand="0" w:evenVBand="0" w:oddHBand="1" w:evenHBand="0" w:firstRowFirstColumn="0" w:firstRowLastColumn="0" w:lastRowFirstColumn="0" w:lastRowLastColumn="0"/>
              <w:rPr>
                <w:lang w:val="es-ES"/>
              </w:rPr>
            </w:pPr>
            <w:proofErr w:type="spellStart"/>
            <w:r>
              <w:rPr>
                <w:lang w:val="es-ES"/>
              </w:rPr>
              <w:t>Desired</w:t>
            </w:r>
            <w:proofErr w:type="spellEnd"/>
            <w:r>
              <w:rPr>
                <w:lang w:val="es-ES"/>
              </w:rPr>
              <w:t xml:space="preserve"> </w:t>
            </w:r>
            <w:proofErr w:type="spellStart"/>
            <w:r>
              <w:rPr>
                <w:lang w:val="es-ES"/>
              </w:rPr>
              <w:t>Coordinates</w:t>
            </w:r>
            <w:proofErr w:type="spellEnd"/>
          </w:p>
          <w:p w14:paraId="54EB7EAA" w14:textId="2AC74EDF" w:rsidR="000173A8" w:rsidRPr="000173A8" w:rsidRDefault="000173A8" w:rsidP="004750BE">
            <w:pPr>
              <w:pStyle w:val="Prrafodelista"/>
              <w:numPr>
                <w:ilvl w:val="0"/>
                <w:numId w:val="5"/>
              </w:numPr>
              <w:jc w:val="both"/>
              <w:cnfStyle w:val="000000100000" w:firstRow="0" w:lastRow="0" w:firstColumn="0" w:lastColumn="0" w:oddVBand="0" w:evenVBand="0" w:oddHBand="1" w:evenHBand="0" w:firstRowFirstColumn="0" w:firstRowLastColumn="0" w:lastRowFirstColumn="0" w:lastRowLastColumn="0"/>
              <w:rPr>
                <w:lang w:val="es-ES"/>
              </w:rPr>
            </w:pPr>
            <w:proofErr w:type="spellStart"/>
            <w:r>
              <w:rPr>
                <w:lang w:val="es-ES"/>
              </w:rPr>
              <w:t>Task</w:t>
            </w:r>
            <w:proofErr w:type="spellEnd"/>
            <w:r>
              <w:rPr>
                <w:lang w:val="es-ES"/>
              </w:rPr>
              <w:t xml:space="preserve"> </w:t>
            </w:r>
            <w:proofErr w:type="spellStart"/>
            <w:r>
              <w:rPr>
                <w:lang w:val="es-ES"/>
              </w:rPr>
              <w:t>information</w:t>
            </w:r>
            <w:proofErr w:type="spellEnd"/>
          </w:p>
        </w:tc>
      </w:tr>
      <w:tr w:rsidR="000173A8" w14:paraId="0E05C58F" w14:textId="77777777" w:rsidTr="00B8665B">
        <w:tc>
          <w:tcPr>
            <w:cnfStyle w:val="001000000000" w:firstRow="0" w:lastRow="0" w:firstColumn="1" w:lastColumn="0" w:oddVBand="0" w:evenVBand="0" w:oddHBand="0" w:evenHBand="0" w:firstRowFirstColumn="0" w:firstRowLastColumn="0" w:lastRowFirstColumn="0" w:lastRowLastColumn="0"/>
            <w:tcW w:w="3202" w:type="dxa"/>
          </w:tcPr>
          <w:p w14:paraId="0711FC8E" w14:textId="709A20EE" w:rsidR="000173A8" w:rsidRDefault="000173A8" w:rsidP="004750BE">
            <w:pPr>
              <w:jc w:val="both"/>
              <w:rPr>
                <w:lang w:val="es-ES"/>
              </w:rPr>
            </w:pPr>
            <w:r>
              <w:rPr>
                <w:lang w:val="es-ES"/>
              </w:rPr>
              <w:t xml:space="preserve">Rover </w:t>
            </w:r>
            <w:r w:rsidRPr="000173A8">
              <w:rPr>
                <w:rFonts w:ascii="Wingdings" w:eastAsia="Wingdings" w:hAnsi="Wingdings" w:cs="Wingdings"/>
                <w:lang w:val="es-ES"/>
              </w:rPr>
              <w:t>à</w:t>
            </w:r>
            <w:proofErr w:type="spellStart"/>
            <w:r>
              <w:rPr>
                <w:lang w:val="es-ES"/>
              </w:rPr>
              <w:t>Satellite</w:t>
            </w:r>
            <w:proofErr w:type="spellEnd"/>
          </w:p>
        </w:tc>
        <w:tc>
          <w:tcPr>
            <w:tcW w:w="2880" w:type="dxa"/>
          </w:tcPr>
          <w:p w14:paraId="58127E12" w14:textId="0E942359" w:rsidR="000173A8" w:rsidRDefault="000173A8" w:rsidP="004750BE">
            <w:pPr>
              <w:jc w:val="both"/>
              <w:cnfStyle w:val="000000000000" w:firstRow="0" w:lastRow="0" w:firstColumn="0" w:lastColumn="0" w:oddVBand="0" w:evenVBand="0" w:oddHBand="0" w:evenHBand="0" w:firstRowFirstColumn="0" w:firstRowLastColumn="0" w:lastRowFirstColumn="0" w:lastRowLastColumn="0"/>
              <w:rPr>
                <w:lang w:val="es-ES"/>
              </w:rPr>
            </w:pPr>
            <w:r>
              <w:rPr>
                <w:lang w:val="es-ES"/>
              </w:rPr>
              <w:t xml:space="preserve">Real-time </w:t>
            </w:r>
            <w:proofErr w:type="spellStart"/>
            <w:r>
              <w:rPr>
                <w:lang w:val="es-ES"/>
              </w:rPr>
              <w:t>monitoring</w:t>
            </w:r>
            <w:proofErr w:type="spellEnd"/>
          </w:p>
        </w:tc>
        <w:tc>
          <w:tcPr>
            <w:tcW w:w="3268" w:type="dxa"/>
          </w:tcPr>
          <w:p w14:paraId="2C880BAA" w14:textId="77777777" w:rsidR="000173A8" w:rsidRDefault="000173A8" w:rsidP="004750BE">
            <w:pPr>
              <w:pStyle w:val="Prrafodelista"/>
              <w:numPr>
                <w:ilvl w:val="0"/>
                <w:numId w:val="5"/>
              </w:numPr>
              <w:jc w:val="both"/>
              <w:cnfStyle w:val="000000000000" w:firstRow="0" w:lastRow="0" w:firstColumn="0" w:lastColumn="0" w:oddVBand="0" w:evenVBand="0" w:oddHBand="0" w:evenHBand="0" w:firstRowFirstColumn="0" w:firstRowLastColumn="0" w:lastRowFirstColumn="0" w:lastRowLastColumn="0"/>
              <w:rPr>
                <w:lang w:val="es-ES"/>
              </w:rPr>
            </w:pPr>
            <w:r>
              <w:rPr>
                <w:lang w:val="es-ES"/>
              </w:rPr>
              <w:t>Sensor Data</w:t>
            </w:r>
          </w:p>
          <w:p w14:paraId="587B5201" w14:textId="232447EF" w:rsidR="000173A8" w:rsidRPr="000173A8" w:rsidRDefault="000173A8" w:rsidP="004750BE">
            <w:pPr>
              <w:pStyle w:val="Prrafodelista"/>
              <w:numPr>
                <w:ilvl w:val="0"/>
                <w:numId w:val="5"/>
              </w:numPr>
              <w:jc w:val="both"/>
              <w:cnfStyle w:val="000000000000" w:firstRow="0" w:lastRow="0" w:firstColumn="0" w:lastColumn="0" w:oddVBand="0" w:evenVBand="0" w:oddHBand="0" w:evenHBand="0" w:firstRowFirstColumn="0" w:firstRowLastColumn="0" w:lastRowFirstColumn="0" w:lastRowLastColumn="0"/>
              <w:rPr>
                <w:lang w:val="es-ES"/>
              </w:rPr>
            </w:pPr>
            <w:r>
              <w:rPr>
                <w:lang w:val="es-ES"/>
              </w:rPr>
              <w:t xml:space="preserve">Rover </w:t>
            </w:r>
            <w:proofErr w:type="gramStart"/>
            <w:r>
              <w:rPr>
                <w:lang w:val="es-ES"/>
              </w:rPr>
              <w:t>status</w:t>
            </w:r>
            <w:proofErr w:type="gramEnd"/>
          </w:p>
        </w:tc>
      </w:tr>
      <w:tr w:rsidR="00B8665B" w:rsidRPr="00B8665B" w14:paraId="6C5AEAEA" w14:textId="77777777" w:rsidTr="00B866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2" w:type="dxa"/>
          </w:tcPr>
          <w:p w14:paraId="70E3D4A3" w14:textId="7981F4BF" w:rsidR="000173A8" w:rsidRPr="00B8665B" w:rsidRDefault="000173A8" w:rsidP="004750BE">
            <w:pPr>
              <w:jc w:val="both"/>
              <w:rPr>
                <w:color w:val="665EB8" w:themeColor="accent4"/>
                <w:lang w:val="es-ES"/>
              </w:rPr>
            </w:pPr>
            <w:proofErr w:type="spellStart"/>
            <w:r w:rsidRPr="00B8665B">
              <w:rPr>
                <w:color w:val="C1BEE2" w:themeColor="accent4" w:themeTint="66"/>
                <w:lang w:val="es-ES"/>
              </w:rPr>
              <w:t>Satellite</w:t>
            </w:r>
            <w:proofErr w:type="spellEnd"/>
            <w:r w:rsidRPr="00B8665B">
              <w:rPr>
                <w:color w:val="C1BEE2" w:themeColor="accent4" w:themeTint="66"/>
                <w:lang w:val="es-ES"/>
              </w:rPr>
              <w:t xml:space="preserve"> </w:t>
            </w:r>
            <w:r w:rsidRPr="00B8665B">
              <w:rPr>
                <w:rFonts w:ascii="Wingdings" w:eastAsia="Wingdings" w:hAnsi="Wingdings" w:cs="Wingdings"/>
                <w:color w:val="665EB8" w:themeColor="accent4"/>
                <w:lang w:val="es-ES"/>
              </w:rPr>
              <w:t>à</w:t>
            </w:r>
            <w:r w:rsidRPr="00B8665B">
              <w:rPr>
                <w:color w:val="C1BEE2" w:themeColor="accent4" w:themeTint="66"/>
                <w:lang w:val="es-ES"/>
              </w:rPr>
              <w:t>Rover</w:t>
            </w:r>
          </w:p>
        </w:tc>
        <w:tc>
          <w:tcPr>
            <w:tcW w:w="2880" w:type="dxa"/>
          </w:tcPr>
          <w:p w14:paraId="6F616247" w14:textId="7F2FF7C7" w:rsidR="000173A8" w:rsidRPr="00B8665B" w:rsidRDefault="000173A8" w:rsidP="004750BE">
            <w:pPr>
              <w:jc w:val="both"/>
              <w:cnfStyle w:val="000000100000" w:firstRow="0" w:lastRow="0" w:firstColumn="0" w:lastColumn="0" w:oddVBand="0" w:evenVBand="0" w:oddHBand="1" w:evenHBand="0" w:firstRowFirstColumn="0" w:firstRowLastColumn="0" w:lastRowFirstColumn="0" w:lastRowLastColumn="0"/>
              <w:rPr>
                <w:color w:val="665EB8" w:themeColor="accent4"/>
                <w:lang w:val="es-ES"/>
              </w:rPr>
            </w:pPr>
            <w:r w:rsidRPr="00B8665B">
              <w:rPr>
                <w:color w:val="665EB8" w:themeColor="accent4"/>
                <w:lang w:val="es-ES"/>
              </w:rPr>
              <w:t xml:space="preserve">Firmware </w:t>
            </w:r>
            <w:proofErr w:type="spellStart"/>
            <w:r w:rsidRPr="00B8665B">
              <w:rPr>
                <w:color w:val="665EB8" w:themeColor="accent4"/>
                <w:lang w:val="es-ES"/>
              </w:rPr>
              <w:t>updates</w:t>
            </w:r>
            <w:proofErr w:type="spellEnd"/>
          </w:p>
        </w:tc>
        <w:tc>
          <w:tcPr>
            <w:tcW w:w="3268" w:type="dxa"/>
          </w:tcPr>
          <w:p w14:paraId="5CFCAA5F" w14:textId="434025EC" w:rsidR="000173A8" w:rsidRPr="00B8665B" w:rsidRDefault="000173A8" w:rsidP="004750BE">
            <w:pPr>
              <w:pStyle w:val="Prrafodelista"/>
              <w:numPr>
                <w:ilvl w:val="0"/>
                <w:numId w:val="5"/>
              </w:numPr>
              <w:jc w:val="both"/>
              <w:cnfStyle w:val="000000100000" w:firstRow="0" w:lastRow="0" w:firstColumn="0" w:lastColumn="0" w:oddVBand="0" w:evenVBand="0" w:oddHBand="1" w:evenHBand="0" w:firstRowFirstColumn="0" w:firstRowLastColumn="0" w:lastRowFirstColumn="0" w:lastRowLastColumn="0"/>
              <w:rPr>
                <w:color w:val="665EB8" w:themeColor="accent4"/>
                <w:lang w:val="es-ES"/>
              </w:rPr>
            </w:pPr>
            <w:r w:rsidRPr="00B8665B">
              <w:rPr>
                <w:color w:val="665EB8" w:themeColor="accent4"/>
                <w:lang w:val="es-ES"/>
              </w:rPr>
              <w:t xml:space="preserve">FOTA </w:t>
            </w:r>
            <w:r w:rsidR="4881C68D" w:rsidRPr="4881C68D">
              <w:rPr>
                <w:color w:val="665EB8" w:themeColor="accent4"/>
                <w:lang w:val="es-ES"/>
              </w:rPr>
              <w:t xml:space="preserve"> </w:t>
            </w:r>
            <w:r w:rsidR="692DB194" w:rsidRPr="692DB194">
              <w:rPr>
                <w:color w:val="665EB8" w:themeColor="accent4"/>
                <w:lang w:val="es-ES"/>
              </w:rPr>
              <w:t xml:space="preserve">  </w:t>
            </w:r>
          </w:p>
          <w:p w14:paraId="060441BF" w14:textId="6A4D5598" w:rsidR="000173A8" w:rsidRPr="00B8665B" w:rsidRDefault="000173A8" w:rsidP="6C64BADE">
            <w:pPr>
              <w:jc w:val="both"/>
              <w:cnfStyle w:val="000000100000" w:firstRow="0" w:lastRow="0" w:firstColumn="0" w:lastColumn="0" w:oddVBand="0" w:evenVBand="0" w:oddHBand="1" w:evenHBand="0" w:firstRowFirstColumn="0" w:firstRowLastColumn="0" w:lastRowFirstColumn="0" w:lastRowLastColumn="0"/>
              <w:rPr>
                <w:color w:val="665EB8" w:themeColor="accent4"/>
                <w:lang w:val="es-ES"/>
              </w:rPr>
            </w:pPr>
            <w:r w:rsidRPr="00B8665B">
              <w:rPr>
                <w:color w:val="665EB8" w:themeColor="accent4"/>
                <w:lang w:val="es-ES"/>
              </w:rPr>
              <w:t>(</w:t>
            </w:r>
            <w:proofErr w:type="spellStart"/>
            <w:r w:rsidRPr="00B8665B">
              <w:rPr>
                <w:color w:val="665EB8" w:themeColor="accent4"/>
                <w:lang w:val="es-ES"/>
              </w:rPr>
              <w:t>not</w:t>
            </w:r>
            <w:proofErr w:type="spellEnd"/>
            <w:r w:rsidRPr="00B8665B">
              <w:rPr>
                <w:color w:val="665EB8" w:themeColor="accent4"/>
                <w:lang w:val="es-ES"/>
              </w:rPr>
              <w:t xml:space="preserve"> </w:t>
            </w:r>
            <w:proofErr w:type="spellStart"/>
            <w:r w:rsidRPr="00B8665B">
              <w:rPr>
                <w:color w:val="665EB8" w:themeColor="accent4"/>
                <w:lang w:val="es-ES"/>
              </w:rPr>
              <w:t>implemented</w:t>
            </w:r>
            <w:proofErr w:type="spellEnd"/>
            <w:r w:rsidRPr="00B8665B">
              <w:rPr>
                <w:color w:val="665EB8" w:themeColor="accent4"/>
                <w:lang w:val="es-ES"/>
              </w:rPr>
              <w:t>)</w:t>
            </w:r>
          </w:p>
        </w:tc>
      </w:tr>
      <w:tr w:rsidR="000173A8" w14:paraId="17722A0A" w14:textId="77777777" w:rsidTr="00B8665B">
        <w:tc>
          <w:tcPr>
            <w:cnfStyle w:val="001000000000" w:firstRow="0" w:lastRow="0" w:firstColumn="1" w:lastColumn="0" w:oddVBand="0" w:evenVBand="0" w:oddHBand="0" w:evenHBand="0" w:firstRowFirstColumn="0" w:firstRowLastColumn="0" w:lastRowFirstColumn="0" w:lastRowLastColumn="0"/>
            <w:tcW w:w="3202" w:type="dxa"/>
          </w:tcPr>
          <w:p w14:paraId="5D0A7AE0" w14:textId="41129D6A" w:rsidR="000173A8" w:rsidRPr="000173A8" w:rsidRDefault="000173A8" w:rsidP="004750BE">
            <w:pPr>
              <w:jc w:val="both"/>
              <w:rPr>
                <w:color w:val="auto"/>
                <w:lang w:val="es-ES"/>
              </w:rPr>
            </w:pPr>
            <w:r>
              <w:rPr>
                <w:lang w:val="es-ES"/>
              </w:rPr>
              <w:t xml:space="preserve">Central </w:t>
            </w:r>
            <w:r w:rsidRPr="000173A8">
              <w:rPr>
                <w:rFonts w:ascii="Wingdings" w:eastAsia="Wingdings" w:hAnsi="Wingdings" w:cs="Wingdings"/>
                <w:lang w:val="es-ES"/>
              </w:rPr>
              <w:t>à</w:t>
            </w:r>
            <w:proofErr w:type="spellStart"/>
            <w:r>
              <w:rPr>
                <w:lang w:val="es-ES"/>
              </w:rPr>
              <w:t>Satellite</w:t>
            </w:r>
            <w:proofErr w:type="spellEnd"/>
          </w:p>
        </w:tc>
        <w:tc>
          <w:tcPr>
            <w:tcW w:w="2880" w:type="dxa"/>
          </w:tcPr>
          <w:p w14:paraId="7618CF0B" w14:textId="2142E0A7" w:rsidR="000173A8" w:rsidRDefault="00B8665B" w:rsidP="004750BE">
            <w:pPr>
              <w:jc w:val="both"/>
              <w:cnfStyle w:val="000000000000" w:firstRow="0" w:lastRow="0" w:firstColumn="0" w:lastColumn="0" w:oddVBand="0" w:evenVBand="0" w:oddHBand="0" w:evenHBand="0" w:firstRowFirstColumn="0" w:firstRowLastColumn="0" w:lastRowFirstColumn="0" w:lastRowLastColumn="0"/>
              <w:rPr>
                <w:lang w:val="es-ES"/>
              </w:rPr>
            </w:pPr>
            <w:r>
              <w:rPr>
                <w:lang w:val="es-ES"/>
              </w:rPr>
              <w:t xml:space="preserve">Data </w:t>
            </w:r>
            <w:proofErr w:type="spellStart"/>
            <w:r>
              <w:rPr>
                <w:lang w:val="es-ES"/>
              </w:rPr>
              <w:t>aggregation</w:t>
            </w:r>
            <w:proofErr w:type="spellEnd"/>
          </w:p>
        </w:tc>
        <w:tc>
          <w:tcPr>
            <w:tcW w:w="3268" w:type="dxa"/>
          </w:tcPr>
          <w:p w14:paraId="7E136CC2" w14:textId="77777777" w:rsidR="00B8665B" w:rsidRDefault="00B8665B" w:rsidP="004750BE">
            <w:pPr>
              <w:pStyle w:val="Prrafodelista"/>
              <w:numPr>
                <w:ilvl w:val="0"/>
                <w:numId w:val="5"/>
              </w:numPr>
              <w:jc w:val="both"/>
              <w:cnfStyle w:val="000000000000" w:firstRow="0" w:lastRow="0" w:firstColumn="0" w:lastColumn="0" w:oddVBand="0" w:evenVBand="0" w:oddHBand="0" w:evenHBand="0" w:firstRowFirstColumn="0" w:firstRowLastColumn="0" w:lastRowFirstColumn="0" w:lastRowLastColumn="0"/>
              <w:rPr>
                <w:lang w:val="es-ES"/>
              </w:rPr>
            </w:pPr>
            <w:r w:rsidRPr="00B8665B">
              <w:rPr>
                <w:lang w:val="es-ES"/>
              </w:rPr>
              <w:t xml:space="preserve">Rover </w:t>
            </w:r>
            <w:proofErr w:type="spellStart"/>
            <w:r w:rsidRPr="00B8665B">
              <w:rPr>
                <w:lang w:val="es-ES"/>
              </w:rPr>
              <w:t>Tasks</w:t>
            </w:r>
            <w:proofErr w:type="spellEnd"/>
            <w:r w:rsidRPr="00B8665B">
              <w:rPr>
                <w:lang w:val="es-ES"/>
              </w:rPr>
              <w:t xml:space="preserve"> data</w:t>
            </w:r>
          </w:p>
          <w:p w14:paraId="30CBD9E0" w14:textId="3D33492D" w:rsidR="00B8665B" w:rsidRPr="00B8665B" w:rsidRDefault="00B8665B" w:rsidP="004750BE">
            <w:pPr>
              <w:pStyle w:val="Prrafodelista"/>
              <w:numPr>
                <w:ilvl w:val="0"/>
                <w:numId w:val="5"/>
              </w:numPr>
              <w:jc w:val="both"/>
              <w:cnfStyle w:val="000000000000" w:firstRow="0" w:lastRow="0" w:firstColumn="0" w:lastColumn="0" w:oddVBand="0" w:evenVBand="0" w:oddHBand="0" w:evenHBand="0" w:firstRowFirstColumn="0" w:firstRowLastColumn="0" w:lastRowFirstColumn="0" w:lastRowLastColumn="0"/>
              <w:rPr>
                <w:lang w:val="es-ES"/>
              </w:rPr>
            </w:pPr>
            <w:r>
              <w:rPr>
                <w:lang w:val="es-ES"/>
              </w:rPr>
              <w:t>3D render output</w:t>
            </w:r>
          </w:p>
        </w:tc>
      </w:tr>
      <w:tr w:rsidR="00B8665B" w14:paraId="4DD640E1" w14:textId="77777777" w:rsidTr="00B866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2" w:type="dxa"/>
          </w:tcPr>
          <w:p w14:paraId="10B86D65" w14:textId="50E44A04" w:rsidR="00B8665B" w:rsidRDefault="00B8665B" w:rsidP="004750BE">
            <w:pPr>
              <w:jc w:val="both"/>
              <w:rPr>
                <w:lang w:val="es-ES"/>
              </w:rPr>
            </w:pPr>
            <w:proofErr w:type="spellStart"/>
            <w:r>
              <w:rPr>
                <w:lang w:val="es-ES"/>
              </w:rPr>
              <w:t>Satellite</w:t>
            </w:r>
            <w:proofErr w:type="spellEnd"/>
            <w:r>
              <w:rPr>
                <w:lang w:val="es-ES"/>
              </w:rPr>
              <w:t xml:space="preserve"> </w:t>
            </w:r>
            <w:r w:rsidRPr="00B8665B">
              <w:rPr>
                <w:rFonts w:ascii="Wingdings" w:eastAsia="Wingdings" w:hAnsi="Wingdings" w:cs="Wingdings"/>
                <w:lang w:val="es-ES"/>
              </w:rPr>
              <w:t>à</w:t>
            </w:r>
            <w:r>
              <w:rPr>
                <w:lang w:val="es-ES"/>
              </w:rPr>
              <w:t>Central</w:t>
            </w:r>
          </w:p>
        </w:tc>
        <w:tc>
          <w:tcPr>
            <w:tcW w:w="2880" w:type="dxa"/>
          </w:tcPr>
          <w:p w14:paraId="0E4966C7" w14:textId="2FA3745F" w:rsidR="00B8665B" w:rsidRDefault="00B8665B" w:rsidP="004750BE">
            <w:pPr>
              <w:jc w:val="both"/>
              <w:cnfStyle w:val="000000100000" w:firstRow="0" w:lastRow="0" w:firstColumn="0" w:lastColumn="0" w:oddVBand="0" w:evenVBand="0" w:oddHBand="1" w:evenHBand="0" w:firstRowFirstColumn="0" w:firstRowLastColumn="0" w:lastRowFirstColumn="0" w:lastRowLastColumn="0"/>
              <w:rPr>
                <w:lang w:val="es-ES"/>
              </w:rPr>
            </w:pPr>
            <w:proofErr w:type="spellStart"/>
            <w:r>
              <w:rPr>
                <w:lang w:val="es-ES"/>
              </w:rPr>
              <w:t>User</w:t>
            </w:r>
            <w:proofErr w:type="spellEnd"/>
            <w:r>
              <w:rPr>
                <w:lang w:val="es-ES"/>
              </w:rPr>
              <w:t xml:space="preserve"> </w:t>
            </w:r>
            <w:proofErr w:type="spellStart"/>
            <w:r>
              <w:rPr>
                <w:lang w:val="es-ES"/>
              </w:rPr>
              <w:t>prompts</w:t>
            </w:r>
            <w:proofErr w:type="spellEnd"/>
          </w:p>
        </w:tc>
        <w:tc>
          <w:tcPr>
            <w:tcW w:w="3268" w:type="dxa"/>
          </w:tcPr>
          <w:p w14:paraId="30F8A4C7" w14:textId="44AC3F77" w:rsidR="00B8665B" w:rsidRPr="00B8665B" w:rsidRDefault="00B8665B" w:rsidP="00EF539D">
            <w:pPr>
              <w:jc w:val="both"/>
              <w:cnfStyle w:val="000000100000" w:firstRow="0" w:lastRow="0" w:firstColumn="0" w:lastColumn="0" w:oddVBand="0" w:evenVBand="0" w:oddHBand="1" w:evenHBand="0" w:firstRowFirstColumn="0" w:firstRowLastColumn="0" w:lastRowFirstColumn="0" w:lastRowLastColumn="0"/>
              <w:rPr>
                <w:lang w:val="es-ES"/>
              </w:rPr>
            </w:pPr>
            <w:proofErr w:type="spellStart"/>
            <w:r w:rsidRPr="00B8665B">
              <w:rPr>
                <w:lang w:val="es-ES"/>
              </w:rPr>
              <w:t>Scientists</w:t>
            </w:r>
            <w:proofErr w:type="spellEnd"/>
            <w:r w:rsidRPr="00B8665B">
              <w:rPr>
                <w:lang w:val="es-ES"/>
              </w:rPr>
              <w:t xml:space="preserve">’ </w:t>
            </w:r>
            <w:proofErr w:type="spellStart"/>
            <w:r w:rsidRPr="00B8665B">
              <w:rPr>
                <w:lang w:val="es-ES"/>
              </w:rPr>
              <w:t>waypoints</w:t>
            </w:r>
            <w:proofErr w:type="spellEnd"/>
          </w:p>
        </w:tc>
      </w:tr>
    </w:tbl>
    <w:p w14:paraId="217D6CC7" w14:textId="7818C975" w:rsidR="005406F0" w:rsidRPr="005406F0" w:rsidRDefault="005406F0">
      <w:pPr>
        <w:pStyle w:val="Descripcin"/>
        <w:rPr>
          <w:lang w:val="es-ES"/>
        </w:rPr>
      </w:pPr>
      <w:bookmarkStart w:id="16" w:name="_Toc155291578"/>
      <w:r w:rsidRPr="005406F0">
        <w:rPr>
          <w:lang w:val="es-ES"/>
        </w:rPr>
        <w:t xml:space="preserve">Tabla </w:t>
      </w:r>
      <w:r>
        <w:fldChar w:fldCharType="begin"/>
      </w:r>
      <w:r w:rsidRPr="005406F0">
        <w:rPr>
          <w:lang w:val="es-ES"/>
        </w:rPr>
        <w:instrText xml:space="preserve"> SEQ Tabla \* ARABIC </w:instrText>
      </w:r>
      <w:r>
        <w:fldChar w:fldCharType="separate"/>
      </w:r>
      <w:r w:rsidR="00DA2C59">
        <w:rPr>
          <w:noProof/>
          <w:lang w:val="es-ES"/>
        </w:rPr>
        <w:t>1</w:t>
      </w:r>
      <w:r>
        <w:fldChar w:fldCharType="end"/>
      </w:r>
      <w:r w:rsidRPr="005406F0">
        <w:rPr>
          <w:lang w:val="es-ES"/>
        </w:rPr>
        <w:t>. Asociación de las f</w:t>
      </w:r>
      <w:r>
        <w:rPr>
          <w:lang w:val="es-ES"/>
        </w:rPr>
        <w:t>unciones implementadas</w:t>
      </w:r>
      <w:bookmarkEnd w:id="16"/>
    </w:p>
    <w:p w14:paraId="707608B5" w14:textId="7B38F213" w:rsidR="0063069D" w:rsidRPr="0063069D" w:rsidRDefault="00171FF0" w:rsidP="004750BE">
      <w:pPr>
        <w:pStyle w:val="Ttulo2"/>
        <w:jc w:val="both"/>
        <w:rPr>
          <w:lang w:val="es-ES"/>
        </w:rPr>
      </w:pPr>
      <w:bookmarkStart w:id="17" w:name="_Toc155266745"/>
      <w:bookmarkStart w:id="18" w:name="_Toc155292127"/>
      <w:r>
        <w:rPr>
          <w:lang w:val="es-ES"/>
        </w:rPr>
        <w:t>Comunicación y tramas de datos</w:t>
      </w:r>
      <w:bookmarkEnd w:id="17"/>
      <w:bookmarkEnd w:id="18"/>
    </w:p>
    <w:p w14:paraId="3C53F5FB" w14:textId="0CCF9092" w:rsidR="000F5FD3" w:rsidRDefault="003F2D35" w:rsidP="004750BE">
      <w:pPr>
        <w:jc w:val="both"/>
        <w:rPr>
          <w:lang w:val="es-ES"/>
        </w:rPr>
      </w:pPr>
      <w:r>
        <w:rPr>
          <w:lang w:val="es-ES"/>
        </w:rPr>
        <w:t xml:space="preserve">Para conseguir </w:t>
      </w:r>
      <w:r w:rsidR="000F5FD3">
        <w:rPr>
          <w:lang w:val="es-ES"/>
        </w:rPr>
        <w:t xml:space="preserve">implementar todas las funciones, nos hemos basado en </w:t>
      </w:r>
      <w:r w:rsidR="00171FF0">
        <w:rPr>
          <w:lang w:val="es-ES"/>
        </w:rPr>
        <w:t>cinco</w:t>
      </w:r>
      <w:r w:rsidR="000F5FD3">
        <w:rPr>
          <w:lang w:val="es-ES"/>
        </w:rPr>
        <w:t xml:space="preserve"> tramas de datos de una </w:t>
      </w:r>
      <w:r w:rsidR="00142B68">
        <w:rPr>
          <w:lang w:val="es-ES"/>
        </w:rPr>
        <w:t>arquitectura</w:t>
      </w:r>
      <w:r w:rsidR="000F5FD3">
        <w:rPr>
          <w:lang w:val="es-ES"/>
        </w:rPr>
        <w:t xml:space="preserve"> similar, que se trasmitirán simultáneamente por los distintos canales de comunicación dispuestos arriba, y que serán escuchados por el receptor pertinente. De este modo, </w:t>
      </w:r>
    </w:p>
    <w:tbl>
      <w:tblPr>
        <w:tblStyle w:val="Tablaconcuadrcula5oscura-nfasis4"/>
        <w:tblpPr w:leftFromText="180" w:rightFromText="180" w:vertAnchor="page" w:horzAnchor="margin" w:tblpXSpec="center" w:tblpY="1633"/>
        <w:tblW w:w="11194" w:type="dxa"/>
        <w:tblLayout w:type="fixed"/>
        <w:tblLook w:val="04A0" w:firstRow="1" w:lastRow="0" w:firstColumn="1" w:lastColumn="0" w:noHBand="0" w:noVBand="1"/>
      </w:tblPr>
      <w:tblGrid>
        <w:gridCol w:w="1838"/>
        <w:gridCol w:w="2410"/>
        <w:gridCol w:w="1559"/>
        <w:gridCol w:w="5387"/>
        <w:tblGridChange w:id="19">
          <w:tblGrid>
            <w:gridCol w:w="1838"/>
            <w:gridCol w:w="2410"/>
            <w:gridCol w:w="1559"/>
            <w:gridCol w:w="5387"/>
          </w:tblGrid>
        </w:tblGridChange>
      </w:tblGrid>
      <w:tr w:rsidR="005B5D09" w14:paraId="6CBB5889" w14:textId="77777777" w:rsidTr="00E6776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2A3671BC" w14:textId="77777777" w:rsidR="005B5D09" w:rsidRDefault="005B5D09" w:rsidP="004750BE">
            <w:pPr>
              <w:jc w:val="both"/>
              <w:rPr>
                <w:lang w:val="es-ES"/>
              </w:rPr>
            </w:pPr>
            <w:proofErr w:type="spellStart"/>
            <w:r>
              <w:rPr>
                <w:lang w:val="es-ES"/>
              </w:rPr>
              <w:lastRenderedPageBreak/>
              <w:t>Name</w:t>
            </w:r>
            <w:proofErr w:type="spellEnd"/>
          </w:p>
        </w:tc>
        <w:tc>
          <w:tcPr>
            <w:tcW w:w="2410" w:type="dxa"/>
          </w:tcPr>
          <w:p w14:paraId="05B60F2B" w14:textId="77777777" w:rsidR="005B5D09" w:rsidRDefault="005B5D09" w:rsidP="004750BE">
            <w:pPr>
              <w:jc w:val="both"/>
              <w:cnfStyle w:val="100000000000" w:firstRow="1" w:lastRow="0" w:firstColumn="0" w:lastColumn="0" w:oddVBand="0" w:evenVBand="0" w:oddHBand="0" w:evenHBand="0" w:firstRowFirstColumn="0" w:firstRowLastColumn="0" w:lastRowFirstColumn="0" w:lastRowLastColumn="0"/>
              <w:rPr>
                <w:lang w:val="es-ES"/>
              </w:rPr>
            </w:pPr>
            <w:proofErr w:type="spellStart"/>
            <w:r>
              <w:rPr>
                <w:lang w:val="es-ES"/>
              </w:rPr>
              <w:t>Usage</w:t>
            </w:r>
            <w:proofErr w:type="spellEnd"/>
          </w:p>
        </w:tc>
        <w:tc>
          <w:tcPr>
            <w:tcW w:w="1559" w:type="dxa"/>
          </w:tcPr>
          <w:p w14:paraId="34709E3E" w14:textId="77777777" w:rsidR="005B5D09" w:rsidRDefault="005B5D09" w:rsidP="004750BE">
            <w:pPr>
              <w:jc w:val="both"/>
              <w:cnfStyle w:val="100000000000" w:firstRow="1" w:lastRow="0" w:firstColumn="0" w:lastColumn="0" w:oddVBand="0" w:evenVBand="0" w:oddHBand="0" w:evenHBand="0" w:firstRowFirstColumn="0" w:firstRowLastColumn="0" w:lastRowFirstColumn="0" w:lastRowLastColumn="0"/>
              <w:rPr>
                <w:lang w:val="es-ES"/>
              </w:rPr>
            </w:pPr>
            <w:r>
              <w:rPr>
                <w:lang w:val="es-ES"/>
              </w:rPr>
              <w:t xml:space="preserve">Sender </w:t>
            </w:r>
            <w:r w:rsidRPr="000F5FD3">
              <w:rPr>
                <w:rFonts w:ascii="Wingdings" w:eastAsia="Wingdings" w:hAnsi="Wingdings" w:cs="Wingdings"/>
                <w:lang w:val="es-ES"/>
              </w:rPr>
              <w:sym w:font="Wingdings" w:char="F0E0"/>
            </w:r>
            <w:r>
              <w:rPr>
                <w:lang w:val="es-ES"/>
              </w:rPr>
              <w:t xml:space="preserve"> Receiver</w:t>
            </w:r>
          </w:p>
        </w:tc>
        <w:tc>
          <w:tcPr>
            <w:tcW w:w="5387" w:type="dxa"/>
          </w:tcPr>
          <w:p w14:paraId="5F737E26" w14:textId="77777777" w:rsidR="005B5D09" w:rsidRDefault="005B5D09" w:rsidP="004750BE">
            <w:pPr>
              <w:jc w:val="both"/>
              <w:cnfStyle w:val="100000000000" w:firstRow="1" w:lastRow="0" w:firstColumn="0" w:lastColumn="0" w:oddVBand="0" w:evenVBand="0" w:oddHBand="0" w:evenHBand="0" w:firstRowFirstColumn="0" w:firstRowLastColumn="0" w:lastRowFirstColumn="0" w:lastRowLastColumn="0"/>
              <w:rPr>
                <w:lang w:val="es-ES"/>
              </w:rPr>
            </w:pPr>
            <w:proofErr w:type="spellStart"/>
            <w:r>
              <w:rPr>
                <w:lang w:val="es-ES"/>
              </w:rPr>
              <w:t>Fields</w:t>
            </w:r>
            <w:proofErr w:type="spellEnd"/>
            <w:r>
              <w:rPr>
                <w:lang w:val="es-ES"/>
              </w:rPr>
              <w:t xml:space="preserve"> &amp; Content</w:t>
            </w:r>
          </w:p>
        </w:tc>
      </w:tr>
      <w:tr w:rsidR="00CF1319" w:rsidRPr="000F5FD3" w14:paraId="357EBCDE" w14:textId="77777777" w:rsidTr="00045ABC">
        <w:trPr>
          <w:cnfStyle w:val="000000100000" w:firstRow="0" w:lastRow="0" w:firstColumn="0" w:lastColumn="0" w:oddVBand="0" w:evenVBand="0" w:oddHBand="1" w:evenHBand="0" w:firstRowFirstColumn="0" w:firstRowLastColumn="0" w:lastRowFirstColumn="0" w:lastRowLastColumn="0"/>
          <w:trHeight w:val="493"/>
        </w:trPr>
        <w:tc>
          <w:tcPr>
            <w:cnfStyle w:val="001000000000" w:firstRow="0" w:lastRow="0" w:firstColumn="1" w:lastColumn="0" w:oddVBand="0" w:evenVBand="0" w:oddHBand="0" w:evenHBand="0" w:firstRowFirstColumn="0" w:firstRowLastColumn="0" w:lastRowFirstColumn="0" w:lastRowLastColumn="0"/>
            <w:tcW w:w="1838" w:type="dxa"/>
            <w:vMerge w:val="restart"/>
          </w:tcPr>
          <w:p w14:paraId="6A406CB7" w14:textId="77777777" w:rsidR="005B5D09" w:rsidRDefault="005B5D09" w:rsidP="004750BE">
            <w:pPr>
              <w:jc w:val="both"/>
              <w:rPr>
                <w:lang w:val="es-ES"/>
              </w:rPr>
            </w:pPr>
            <w:r>
              <w:rPr>
                <w:lang w:val="es-ES"/>
              </w:rPr>
              <w:t>II15/</w:t>
            </w:r>
            <w:proofErr w:type="spellStart"/>
            <w:r>
              <w:rPr>
                <w:lang w:val="es-ES"/>
              </w:rPr>
              <w:t>Rovers</w:t>
            </w:r>
            <w:proofErr w:type="spellEnd"/>
            <w:r>
              <w:rPr>
                <w:rStyle w:val="Refdenotaalpie"/>
                <w:lang w:val="es-ES"/>
              </w:rPr>
              <w:footnoteReference w:id="2"/>
            </w:r>
          </w:p>
        </w:tc>
        <w:tc>
          <w:tcPr>
            <w:tcW w:w="2410" w:type="dxa"/>
          </w:tcPr>
          <w:p w14:paraId="44978684" w14:textId="77777777" w:rsidR="005B5D09" w:rsidRPr="000C1E5B" w:rsidRDefault="005B5D09" w:rsidP="004750BE">
            <w:pPr>
              <w:jc w:val="both"/>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559" w:type="dxa"/>
          </w:tcPr>
          <w:p w14:paraId="04104E39" w14:textId="77777777" w:rsidR="005B5D09" w:rsidRPr="000C1E5B" w:rsidRDefault="005B5D09" w:rsidP="004750BE">
            <w:pPr>
              <w:jc w:val="both"/>
              <w:cnfStyle w:val="000000100000" w:firstRow="0" w:lastRow="0" w:firstColumn="0" w:lastColumn="0" w:oddVBand="0" w:evenVBand="0" w:oddHBand="1" w:evenHBand="0" w:firstRowFirstColumn="0" w:firstRowLastColumn="0" w:lastRowFirstColumn="0" w:lastRowLastColumn="0"/>
              <w:rPr>
                <w:sz w:val="18"/>
                <w:szCs w:val="18"/>
              </w:rPr>
            </w:pPr>
            <w:proofErr w:type="spellStart"/>
            <w:r w:rsidRPr="000C1E5B">
              <w:rPr>
                <w:sz w:val="18"/>
                <w:szCs w:val="18"/>
              </w:rPr>
              <w:t>SensorRover</w:t>
            </w:r>
            <w:proofErr w:type="spellEnd"/>
          </w:p>
          <w:p w14:paraId="00959323" w14:textId="77777777" w:rsidR="005B5D09" w:rsidRPr="000C1E5B" w:rsidRDefault="005B5D09" w:rsidP="004750BE">
            <w:pPr>
              <w:jc w:val="both"/>
              <w:cnfStyle w:val="000000100000" w:firstRow="0" w:lastRow="0" w:firstColumn="0" w:lastColumn="0" w:oddVBand="0" w:evenVBand="0" w:oddHBand="1" w:evenHBand="0" w:firstRowFirstColumn="0" w:firstRowLastColumn="0" w:lastRowFirstColumn="0" w:lastRowLastColumn="0"/>
              <w:rPr>
                <w:sz w:val="18"/>
                <w:szCs w:val="18"/>
              </w:rPr>
            </w:pPr>
            <w:proofErr w:type="spellStart"/>
            <w:r w:rsidRPr="000C1E5B">
              <w:rPr>
                <w:sz w:val="18"/>
                <w:szCs w:val="18"/>
              </w:rPr>
              <w:t>ActuatorRover</w:t>
            </w:r>
            <w:proofErr w:type="spellEnd"/>
          </w:p>
        </w:tc>
        <w:tc>
          <w:tcPr>
            <w:tcW w:w="5387" w:type="dxa"/>
            <w:vMerge w:val="restart"/>
          </w:tcPr>
          <w:p w14:paraId="053A628F" w14:textId="77777777" w:rsidR="005B5D09" w:rsidRPr="000C1E5B" w:rsidRDefault="005B5D09" w:rsidP="004750BE">
            <w:pPr>
              <w:jc w:val="both"/>
              <w:cnfStyle w:val="000000100000" w:firstRow="0" w:lastRow="0" w:firstColumn="0" w:lastColumn="0" w:oddVBand="0" w:evenVBand="0" w:oddHBand="1" w:evenHBand="0" w:firstRowFirstColumn="0" w:firstRowLastColumn="0" w:lastRowFirstColumn="0" w:lastRowLastColumn="0"/>
              <w:rPr>
                <w:sz w:val="18"/>
                <w:szCs w:val="18"/>
              </w:rPr>
            </w:pPr>
            <w:r w:rsidRPr="000C1E5B">
              <w:rPr>
                <w:sz w:val="18"/>
                <w:szCs w:val="18"/>
              </w:rPr>
              <w:t>"Sender":"</w:t>
            </w:r>
            <w:proofErr w:type="spellStart"/>
            <w:r w:rsidRPr="000C1E5B">
              <w:rPr>
                <w:sz w:val="18"/>
                <w:szCs w:val="18"/>
              </w:rPr>
              <w:t>SensorRover</w:t>
            </w:r>
            <w:proofErr w:type="spellEnd"/>
            <w:r>
              <w:rPr>
                <w:sz w:val="18"/>
                <w:szCs w:val="18"/>
              </w:rPr>
              <w:t xml:space="preserve">” </w:t>
            </w:r>
            <w:r w:rsidRPr="000C1E5B">
              <w:rPr>
                <w:sz w:val="18"/>
                <w:szCs w:val="18"/>
              </w:rPr>
              <w:t>/</w:t>
            </w:r>
            <w:r>
              <w:rPr>
                <w:sz w:val="18"/>
                <w:szCs w:val="18"/>
              </w:rPr>
              <w:t xml:space="preserve"> “</w:t>
            </w:r>
            <w:proofErr w:type="spellStart"/>
            <w:r w:rsidRPr="000C1E5B">
              <w:rPr>
                <w:sz w:val="18"/>
                <w:szCs w:val="18"/>
              </w:rPr>
              <w:t>ActuatorRover</w:t>
            </w:r>
            <w:proofErr w:type="spellEnd"/>
            <w:r w:rsidRPr="000C1E5B">
              <w:rPr>
                <w:sz w:val="18"/>
                <w:szCs w:val="18"/>
              </w:rPr>
              <w:t xml:space="preserve"> ",</w:t>
            </w:r>
          </w:p>
          <w:p w14:paraId="2BE3CE4F" w14:textId="77777777" w:rsidR="005B5D09" w:rsidRPr="00DA2C59" w:rsidRDefault="005B5D09" w:rsidP="004750BE">
            <w:pPr>
              <w:spacing w:line="276" w:lineRule="auto"/>
              <w:jc w:val="both"/>
              <w:cnfStyle w:val="000000100000" w:firstRow="0" w:lastRow="0" w:firstColumn="0" w:lastColumn="0" w:oddVBand="0" w:evenVBand="0" w:oddHBand="1" w:evenHBand="0" w:firstRowFirstColumn="0" w:firstRowLastColumn="0" w:lastRowFirstColumn="0" w:lastRowLastColumn="0"/>
              <w:rPr>
                <w:sz w:val="18"/>
                <w:szCs w:val="18"/>
              </w:rPr>
            </w:pPr>
            <w:r w:rsidRPr="00DA2C59">
              <w:rPr>
                <w:sz w:val="18"/>
                <w:szCs w:val="18"/>
              </w:rPr>
              <w:t>"Timestamp”: integer,</w:t>
            </w:r>
          </w:p>
          <w:p w14:paraId="5D6E812D" w14:textId="77777777" w:rsidR="005B5D09" w:rsidRPr="00DA2C59" w:rsidRDefault="005B5D09" w:rsidP="004750BE">
            <w:pPr>
              <w:jc w:val="both"/>
              <w:cnfStyle w:val="000000100000" w:firstRow="0" w:lastRow="0" w:firstColumn="0" w:lastColumn="0" w:oddVBand="0" w:evenVBand="0" w:oddHBand="1" w:evenHBand="0" w:firstRowFirstColumn="0" w:firstRowLastColumn="0" w:lastRowFirstColumn="0" w:lastRowLastColumn="0"/>
              <w:rPr>
                <w:sz w:val="18"/>
                <w:szCs w:val="18"/>
              </w:rPr>
            </w:pPr>
            <w:r w:rsidRPr="00DA2C59">
              <w:rPr>
                <w:sz w:val="18"/>
                <w:szCs w:val="18"/>
              </w:rPr>
              <w:t>"Latitude”: double</w:t>
            </w:r>
          </w:p>
          <w:p w14:paraId="735E790B" w14:textId="77777777" w:rsidR="005B5D09" w:rsidRPr="00DA2C59" w:rsidRDefault="005B5D09" w:rsidP="004750BE">
            <w:pPr>
              <w:jc w:val="both"/>
              <w:cnfStyle w:val="000000100000" w:firstRow="0" w:lastRow="0" w:firstColumn="0" w:lastColumn="0" w:oddVBand="0" w:evenVBand="0" w:oddHBand="1" w:evenHBand="0" w:firstRowFirstColumn="0" w:firstRowLastColumn="0" w:lastRowFirstColumn="0" w:lastRowLastColumn="0"/>
              <w:rPr>
                <w:sz w:val="18"/>
                <w:szCs w:val="18"/>
              </w:rPr>
            </w:pPr>
            <w:r w:rsidRPr="00DA2C59">
              <w:rPr>
                <w:sz w:val="18"/>
                <w:szCs w:val="18"/>
              </w:rPr>
              <w:t>"Longitude”: double</w:t>
            </w:r>
          </w:p>
          <w:p w14:paraId="0A568D7D" w14:textId="77777777" w:rsidR="005B5D09" w:rsidRPr="000C1E5B" w:rsidRDefault="005B5D09" w:rsidP="004750BE">
            <w:pPr>
              <w:spacing w:line="276" w:lineRule="auto"/>
              <w:jc w:val="both"/>
              <w:cnfStyle w:val="000000100000" w:firstRow="0" w:lastRow="0" w:firstColumn="0" w:lastColumn="0" w:oddVBand="0" w:evenVBand="0" w:oddHBand="1" w:evenHBand="0" w:firstRowFirstColumn="0" w:firstRowLastColumn="0" w:lastRowFirstColumn="0" w:lastRowLastColumn="0"/>
              <w:rPr>
                <w:sz w:val="18"/>
                <w:szCs w:val="18"/>
              </w:rPr>
            </w:pPr>
            <w:r w:rsidRPr="000C1E5B">
              <w:rPr>
                <w:sz w:val="18"/>
                <w:szCs w:val="18"/>
              </w:rPr>
              <w:t>"Status": "Task finished. Available</w:t>
            </w:r>
            <w:r>
              <w:rPr>
                <w:sz w:val="18"/>
                <w:szCs w:val="18"/>
              </w:rPr>
              <w:t>”</w:t>
            </w:r>
            <w:proofErr w:type="gramStart"/>
            <w:r w:rsidRPr="000C1E5B">
              <w:rPr>
                <w:sz w:val="18"/>
                <w:szCs w:val="18"/>
              </w:rPr>
              <w:t>/</w:t>
            </w:r>
            <w:r>
              <w:rPr>
                <w:sz w:val="18"/>
                <w:szCs w:val="18"/>
              </w:rPr>
              <w:t>”</w:t>
            </w:r>
            <w:r w:rsidRPr="000C1E5B">
              <w:rPr>
                <w:sz w:val="18"/>
                <w:szCs w:val="18"/>
              </w:rPr>
              <w:t>Task</w:t>
            </w:r>
            <w:proofErr w:type="gramEnd"/>
            <w:r w:rsidRPr="000C1E5B">
              <w:rPr>
                <w:sz w:val="18"/>
                <w:szCs w:val="18"/>
              </w:rPr>
              <w:t xml:space="preserve"> ongoing. Not available</w:t>
            </w:r>
            <w:r>
              <w:rPr>
                <w:sz w:val="18"/>
                <w:szCs w:val="18"/>
              </w:rPr>
              <w:t xml:space="preserve">” </w:t>
            </w:r>
            <w:r w:rsidRPr="000C1E5B">
              <w:rPr>
                <w:sz w:val="18"/>
                <w:szCs w:val="18"/>
              </w:rPr>
              <w:t>/</w:t>
            </w:r>
            <w:r>
              <w:rPr>
                <w:sz w:val="18"/>
                <w:szCs w:val="18"/>
              </w:rPr>
              <w:t xml:space="preserve"> “</w:t>
            </w:r>
            <w:r w:rsidRPr="000C1E5B">
              <w:rPr>
                <w:sz w:val="18"/>
                <w:szCs w:val="18"/>
              </w:rPr>
              <w:t>Emergency state"</w:t>
            </w:r>
          </w:p>
        </w:tc>
      </w:tr>
      <w:tr w:rsidR="005B5D09" w:rsidRPr="000F5FD3" w14:paraId="560B4409" w14:textId="77777777" w:rsidTr="00E6776B">
        <w:trPr>
          <w:trHeight w:val="251"/>
        </w:trPr>
        <w:tc>
          <w:tcPr>
            <w:cnfStyle w:val="001000000000" w:firstRow="0" w:lastRow="0" w:firstColumn="1" w:lastColumn="0" w:oddVBand="0" w:evenVBand="0" w:oddHBand="0" w:evenHBand="0" w:firstRowFirstColumn="0" w:firstRowLastColumn="0" w:lastRowFirstColumn="0" w:lastRowLastColumn="0"/>
            <w:tcW w:w="1838" w:type="dxa"/>
            <w:vMerge/>
          </w:tcPr>
          <w:p w14:paraId="5A205CED" w14:textId="77777777" w:rsidR="005B5D09" w:rsidRPr="00DF70AF" w:rsidRDefault="005B5D09" w:rsidP="004750BE">
            <w:pPr>
              <w:jc w:val="both"/>
            </w:pPr>
          </w:p>
        </w:tc>
        <w:tc>
          <w:tcPr>
            <w:tcW w:w="2410" w:type="dxa"/>
            <w:shd w:val="clear" w:color="auto" w:fill="C1BEE2" w:themeFill="accent4" w:themeFillTint="66"/>
          </w:tcPr>
          <w:p w14:paraId="2699C67E" w14:textId="77777777" w:rsidR="005B5D09" w:rsidRPr="000C1E5B" w:rsidRDefault="005B5D09" w:rsidP="004750BE">
            <w:pPr>
              <w:jc w:val="both"/>
              <w:cnfStyle w:val="000000000000" w:firstRow="0" w:lastRow="0" w:firstColumn="0" w:lastColumn="0" w:oddVBand="0" w:evenVBand="0" w:oddHBand="0" w:evenHBand="0" w:firstRowFirstColumn="0" w:firstRowLastColumn="0" w:lastRowFirstColumn="0" w:lastRowLastColumn="0"/>
              <w:rPr>
                <w:sz w:val="18"/>
                <w:szCs w:val="18"/>
              </w:rPr>
            </w:pPr>
            <w:r w:rsidRPr="000C1E5B">
              <w:rPr>
                <w:sz w:val="18"/>
                <w:szCs w:val="18"/>
              </w:rPr>
              <w:t>Remote control</w:t>
            </w:r>
            <w:r>
              <w:rPr>
                <w:sz w:val="18"/>
                <w:szCs w:val="18"/>
              </w:rPr>
              <w:t xml:space="preserve"> &amp; Triggers</w:t>
            </w:r>
          </w:p>
        </w:tc>
        <w:tc>
          <w:tcPr>
            <w:tcW w:w="1559" w:type="dxa"/>
            <w:shd w:val="clear" w:color="auto" w:fill="C1BEE2" w:themeFill="accent4" w:themeFillTint="66"/>
          </w:tcPr>
          <w:p w14:paraId="746093CE" w14:textId="77777777" w:rsidR="005B5D09" w:rsidRPr="000C1E5B" w:rsidRDefault="005B5D09" w:rsidP="004750BE">
            <w:pPr>
              <w:jc w:val="both"/>
              <w:cnfStyle w:val="000000000000" w:firstRow="0" w:lastRow="0" w:firstColumn="0" w:lastColumn="0" w:oddVBand="0" w:evenVBand="0" w:oddHBand="0" w:evenHBand="0" w:firstRowFirstColumn="0" w:firstRowLastColumn="0" w:lastRowFirstColumn="0" w:lastRowLastColumn="0"/>
              <w:rPr>
                <w:sz w:val="18"/>
                <w:szCs w:val="18"/>
              </w:rPr>
            </w:pPr>
            <w:r w:rsidRPr="000C1E5B">
              <w:rPr>
                <w:sz w:val="18"/>
                <w:szCs w:val="18"/>
              </w:rPr>
              <w:t>Central</w:t>
            </w:r>
          </w:p>
        </w:tc>
        <w:tc>
          <w:tcPr>
            <w:tcW w:w="5387" w:type="dxa"/>
            <w:vMerge/>
          </w:tcPr>
          <w:p w14:paraId="38134357" w14:textId="77777777" w:rsidR="005B5D09" w:rsidRPr="000C1E5B" w:rsidRDefault="005B5D09" w:rsidP="004750BE">
            <w:pPr>
              <w:jc w:val="both"/>
              <w:cnfStyle w:val="000000000000" w:firstRow="0" w:lastRow="0" w:firstColumn="0" w:lastColumn="0" w:oddVBand="0" w:evenVBand="0" w:oddHBand="0" w:evenHBand="0" w:firstRowFirstColumn="0" w:firstRowLastColumn="0" w:lastRowFirstColumn="0" w:lastRowLastColumn="0"/>
              <w:rPr>
                <w:sz w:val="18"/>
                <w:szCs w:val="18"/>
              </w:rPr>
            </w:pPr>
          </w:p>
        </w:tc>
      </w:tr>
      <w:tr w:rsidR="005B5D09" w:rsidRPr="000F5FD3" w14:paraId="234A3CA5" w14:textId="77777777" w:rsidTr="00E6776B">
        <w:trPr>
          <w:cnfStyle w:val="000000100000" w:firstRow="0" w:lastRow="0" w:firstColumn="0" w:lastColumn="0" w:oddVBand="0" w:evenVBand="0" w:oddHBand="1" w:evenHBand="0" w:firstRowFirstColumn="0" w:firstRowLastColumn="0" w:lastRowFirstColumn="0" w:lastRowLastColumn="0"/>
          <w:trHeight w:val="411"/>
        </w:trPr>
        <w:tc>
          <w:tcPr>
            <w:cnfStyle w:val="001000000000" w:firstRow="0" w:lastRow="0" w:firstColumn="1" w:lastColumn="0" w:oddVBand="0" w:evenVBand="0" w:oddHBand="0" w:evenHBand="0" w:firstRowFirstColumn="0" w:firstRowLastColumn="0" w:lastRowFirstColumn="0" w:lastRowLastColumn="0"/>
            <w:tcW w:w="1838" w:type="dxa"/>
            <w:vMerge/>
          </w:tcPr>
          <w:p w14:paraId="093DE889" w14:textId="77777777" w:rsidR="005B5D09" w:rsidRDefault="005B5D09" w:rsidP="004750BE">
            <w:pPr>
              <w:jc w:val="both"/>
              <w:rPr>
                <w:lang w:val="es-ES"/>
              </w:rPr>
            </w:pPr>
          </w:p>
        </w:tc>
        <w:tc>
          <w:tcPr>
            <w:tcW w:w="2410" w:type="dxa"/>
          </w:tcPr>
          <w:p w14:paraId="270E8C63" w14:textId="77777777" w:rsidR="005B5D09" w:rsidRPr="000C1E5B" w:rsidRDefault="005B5D09" w:rsidP="004750BE">
            <w:pPr>
              <w:jc w:val="both"/>
              <w:cnfStyle w:val="000000100000" w:firstRow="0" w:lastRow="0" w:firstColumn="0" w:lastColumn="0" w:oddVBand="0" w:evenVBand="0" w:oddHBand="1" w:evenHBand="0" w:firstRowFirstColumn="0" w:firstRowLastColumn="0" w:lastRowFirstColumn="0" w:lastRowLastColumn="0"/>
              <w:rPr>
                <w:sz w:val="18"/>
                <w:szCs w:val="18"/>
              </w:rPr>
            </w:pPr>
            <w:r w:rsidRPr="000C1E5B">
              <w:rPr>
                <w:sz w:val="18"/>
                <w:szCs w:val="18"/>
              </w:rPr>
              <w:t>Real-time monitoring: Map</w:t>
            </w:r>
          </w:p>
        </w:tc>
        <w:tc>
          <w:tcPr>
            <w:tcW w:w="1559" w:type="dxa"/>
          </w:tcPr>
          <w:p w14:paraId="742C89C7" w14:textId="77777777" w:rsidR="005B5D09" w:rsidRPr="000C1E5B" w:rsidRDefault="005B5D09" w:rsidP="004750BE">
            <w:pPr>
              <w:jc w:val="both"/>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Node-RED</w:t>
            </w:r>
          </w:p>
        </w:tc>
        <w:tc>
          <w:tcPr>
            <w:tcW w:w="5387" w:type="dxa"/>
            <w:vMerge/>
          </w:tcPr>
          <w:p w14:paraId="6BAE92FF" w14:textId="77777777" w:rsidR="005B5D09" w:rsidRPr="000C1E5B" w:rsidRDefault="005B5D09" w:rsidP="004750BE">
            <w:pPr>
              <w:jc w:val="both"/>
              <w:cnfStyle w:val="000000100000" w:firstRow="0" w:lastRow="0" w:firstColumn="0" w:lastColumn="0" w:oddVBand="0" w:evenVBand="0" w:oddHBand="1" w:evenHBand="0" w:firstRowFirstColumn="0" w:firstRowLastColumn="0" w:lastRowFirstColumn="0" w:lastRowLastColumn="0"/>
              <w:rPr>
                <w:sz w:val="18"/>
                <w:szCs w:val="18"/>
              </w:rPr>
            </w:pPr>
          </w:p>
        </w:tc>
      </w:tr>
      <w:tr w:rsidR="005B5D09" w:rsidRPr="000F5FD3" w14:paraId="1C96177F" w14:textId="77777777" w:rsidTr="00E6776B">
        <w:trPr>
          <w:trHeight w:val="165"/>
        </w:trPr>
        <w:tc>
          <w:tcPr>
            <w:cnfStyle w:val="001000000000" w:firstRow="0" w:lastRow="0" w:firstColumn="1" w:lastColumn="0" w:oddVBand="0" w:evenVBand="0" w:oddHBand="0" w:evenHBand="0" w:firstRowFirstColumn="0" w:firstRowLastColumn="0" w:lastRowFirstColumn="0" w:lastRowLastColumn="0"/>
            <w:tcW w:w="1838" w:type="dxa"/>
            <w:vMerge w:val="restart"/>
          </w:tcPr>
          <w:p w14:paraId="72055117" w14:textId="77777777" w:rsidR="005B5D09" w:rsidRPr="000F5FD3" w:rsidRDefault="005B5D09" w:rsidP="004750BE">
            <w:pPr>
              <w:jc w:val="both"/>
            </w:pPr>
            <w:r w:rsidRPr="000F5FD3">
              <w:t>II15/Sensors</w:t>
            </w:r>
          </w:p>
        </w:tc>
        <w:tc>
          <w:tcPr>
            <w:tcW w:w="2410" w:type="dxa"/>
          </w:tcPr>
          <w:p w14:paraId="5104E6AD" w14:textId="77777777" w:rsidR="005B5D09" w:rsidRPr="000C1E5B" w:rsidRDefault="005B5D09" w:rsidP="004750BE">
            <w:pPr>
              <w:jc w:val="both"/>
              <w:cnfStyle w:val="000000000000" w:firstRow="0" w:lastRow="0" w:firstColumn="0" w:lastColumn="0" w:oddVBand="0" w:evenVBand="0" w:oddHBand="0" w:evenHBand="0" w:firstRowFirstColumn="0" w:firstRowLastColumn="0" w:lastRowFirstColumn="0" w:lastRowLastColumn="0"/>
              <w:rPr>
                <w:sz w:val="18"/>
                <w:szCs w:val="18"/>
              </w:rPr>
            </w:pPr>
          </w:p>
          <w:p w14:paraId="4412567C" w14:textId="77777777" w:rsidR="005B5D09" w:rsidRPr="000C1E5B" w:rsidRDefault="005B5D09" w:rsidP="004750BE">
            <w:pPr>
              <w:jc w:val="both"/>
              <w:cnfStyle w:val="000000000000" w:firstRow="0" w:lastRow="0" w:firstColumn="0" w:lastColumn="0" w:oddVBand="0" w:evenVBand="0" w:oddHBand="0" w:evenHBand="0" w:firstRowFirstColumn="0" w:firstRowLastColumn="0" w:lastRowFirstColumn="0" w:lastRowLastColumn="0"/>
              <w:rPr>
                <w:sz w:val="18"/>
                <w:szCs w:val="18"/>
              </w:rPr>
            </w:pPr>
          </w:p>
        </w:tc>
        <w:tc>
          <w:tcPr>
            <w:tcW w:w="1559" w:type="dxa"/>
          </w:tcPr>
          <w:p w14:paraId="0E8CB282" w14:textId="77777777" w:rsidR="005B5D09" w:rsidRPr="000C1E5B" w:rsidRDefault="005B5D09" w:rsidP="004750BE">
            <w:pPr>
              <w:jc w:val="both"/>
              <w:cnfStyle w:val="000000000000" w:firstRow="0" w:lastRow="0" w:firstColumn="0" w:lastColumn="0" w:oddVBand="0" w:evenVBand="0" w:oddHBand="0" w:evenHBand="0" w:firstRowFirstColumn="0" w:firstRowLastColumn="0" w:lastRowFirstColumn="0" w:lastRowLastColumn="0"/>
              <w:rPr>
                <w:sz w:val="18"/>
                <w:szCs w:val="18"/>
              </w:rPr>
            </w:pPr>
            <w:proofErr w:type="spellStart"/>
            <w:r w:rsidRPr="000C1E5B">
              <w:rPr>
                <w:sz w:val="18"/>
                <w:szCs w:val="18"/>
              </w:rPr>
              <w:t>SensorRover</w:t>
            </w:r>
            <w:proofErr w:type="spellEnd"/>
          </w:p>
        </w:tc>
        <w:tc>
          <w:tcPr>
            <w:tcW w:w="5387" w:type="dxa"/>
            <w:vMerge w:val="restart"/>
          </w:tcPr>
          <w:p w14:paraId="46A8E870" w14:textId="77777777" w:rsidR="005B5D09" w:rsidRPr="000C1E5B" w:rsidRDefault="005B5D09" w:rsidP="004750BE">
            <w:pPr>
              <w:spacing w:line="276" w:lineRule="auto"/>
              <w:jc w:val="both"/>
              <w:cnfStyle w:val="000000000000" w:firstRow="0" w:lastRow="0" w:firstColumn="0" w:lastColumn="0" w:oddVBand="0" w:evenVBand="0" w:oddHBand="0" w:evenHBand="0" w:firstRowFirstColumn="0" w:firstRowLastColumn="0" w:lastRowFirstColumn="0" w:lastRowLastColumn="0"/>
              <w:rPr>
                <w:sz w:val="18"/>
                <w:szCs w:val="18"/>
              </w:rPr>
            </w:pPr>
            <w:r w:rsidRPr="000C1E5B">
              <w:rPr>
                <w:sz w:val="18"/>
                <w:szCs w:val="18"/>
              </w:rPr>
              <w:t>"Sender": "</w:t>
            </w:r>
            <w:proofErr w:type="spellStart"/>
            <w:r w:rsidRPr="000C1E5B">
              <w:rPr>
                <w:sz w:val="18"/>
                <w:szCs w:val="18"/>
              </w:rPr>
              <w:t>SensorRover</w:t>
            </w:r>
            <w:proofErr w:type="spellEnd"/>
            <w:r w:rsidRPr="000C1E5B">
              <w:rPr>
                <w:sz w:val="18"/>
                <w:szCs w:val="18"/>
              </w:rPr>
              <w:t>",</w:t>
            </w:r>
          </w:p>
          <w:p w14:paraId="58E9E7E7" w14:textId="77777777" w:rsidR="005B5D09" w:rsidRPr="000C1E5B" w:rsidRDefault="005B5D09" w:rsidP="004750BE">
            <w:pPr>
              <w:spacing w:line="276" w:lineRule="auto"/>
              <w:jc w:val="both"/>
              <w:cnfStyle w:val="000000000000" w:firstRow="0" w:lastRow="0" w:firstColumn="0" w:lastColumn="0" w:oddVBand="0" w:evenVBand="0" w:oddHBand="0" w:evenHBand="0" w:firstRowFirstColumn="0" w:firstRowLastColumn="0" w:lastRowFirstColumn="0" w:lastRowLastColumn="0"/>
              <w:rPr>
                <w:sz w:val="18"/>
                <w:szCs w:val="18"/>
              </w:rPr>
            </w:pPr>
            <w:r w:rsidRPr="000C1E5B">
              <w:rPr>
                <w:sz w:val="18"/>
                <w:szCs w:val="18"/>
              </w:rPr>
              <w:t>"Timestamp": integer,</w:t>
            </w:r>
          </w:p>
          <w:p w14:paraId="2072733E" w14:textId="77777777" w:rsidR="005B5D09" w:rsidRPr="000C1E5B" w:rsidRDefault="005B5D09" w:rsidP="004750BE">
            <w:pPr>
              <w:jc w:val="both"/>
              <w:cnfStyle w:val="000000000000" w:firstRow="0" w:lastRow="0" w:firstColumn="0" w:lastColumn="0" w:oddVBand="0" w:evenVBand="0" w:oddHBand="0" w:evenHBand="0" w:firstRowFirstColumn="0" w:firstRowLastColumn="0" w:lastRowFirstColumn="0" w:lastRowLastColumn="0"/>
              <w:rPr>
                <w:sz w:val="18"/>
                <w:szCs w:val="18"/>
              </w:rPr>
            </w:pPr>
            <w:r w:rsidRPr="000C1E5B">
              <w:rPr>
                <w:sz w:val="18"/>
                <w:szCs w:val="18"/>
              </w:rPr>
              <w:t>"Latitude": double</w:t>
            </w:r>
          </w:p>
          <w:p w14:paraId="61BBE1B2" w14:textId="77777777" w:rsidR="005B5D09" w:rsidRPr="000C1E5B" w:rsidRDefault="005B5D09" w:rsidP="004750BE">
            <w:pPr>
              <w:jc w:val="both"/>
              <w:cnfStyle w:val="000000000000" w:firstRow="0" w:lastRow="0" w:firstColumn="0" w:lastColumn="0" w:oddVBand="0" w:evenVBand="0" w:oddHBand="0" w:evenHBand="0" w:firstRowFirstColumn="0" w:firstRowLastColumn="0" w:lastRowFirstColumn="0" w:lastRowLastColumn="0"/>
              <w:rPr>
                <w:sz w:val="18"/>
                <w:szCs w:val="18"/>
              </w:rPr>
            </w:pPr>
            <w:r w:rsidRPr="000C1E5B">
              <w:rPr>
                <w:sz w:val="18"/>
                <w:szCs w:val="18"/>
              </w:rPr>
              <w:t>"Longitude”: double</w:t>
            </w:r>
          </w:p>
          <w:p w14:paraId="7FCE5123" w14:textId="77777777" w:rsidR="005B5D09" w:rsidRPr="000C1E5B" w:rsidRDefault="005B5D09" w:rsidP="004750BE">
            <w:pPr>
              <w:spacing w:line="276" w:lineRule="auto"/>
              <w:jc w:val="both"/>
              <w:cnfStyle w:val="000000000000" w:firstRow="0" w:lastRow="0" w:firstColumn="0" w:lastColumn="0" w:oddVBand="0" w:evenVBand="0" w:oddHBand="0" w:evenHBand="0" w:firstRowFirstColumn="0" w:firstRowLastColumn="0" w:lastRowFirstColumn="0" w:lastRowLastColumn="0"/>
              <w:rPr>
                <w:sz w:val="18"/>
                <w:szCs w:val="18"/>
              </w:rPr>
            </w:pPr>
            <w:r w:rsidRPr="000C1E5B">
              <w:rPr>
                <w:sz w:val="18"/>
                <w:szCs w:val="18"/>
              </w:rPr>
              <w:t>"Altitude": float</w:t>
            </w:r>
          </w:p>
          <w:p w14:paraId="290BA600" w14:textId="77777777" w:rsidR="005B5D09" w:rsidRPr="000C1E5B" w:rsidRDefault="005B5D09" w:rsidP="004750BE">
            <w:pPr>
              <w:jc w:val="both"/>
              <w:cnfStyle w:val="000000000000" w:firstRow="0" w:lastRow="0" w:firstColumn="0" w:lastColumn="0" w:oddVBand="0" w:evenVBand="0" w:oddHBand="0" w:evenHBand="0" w:firstRowFirstColumn="0" w:firstRowLastColumn="0" w:lastRowFirstColumn="0" w:lastRowLastColumn="0"/>
              <w:rPr>
                <w:sz w:val="18"/>
                <w:szCs w:val="18"/>
              </w:rPr>
            </w:pPr>
            <w:r w:rsidRPr="000C1E5B">
              <w:rPr>
                <w:sz w:val="18"/>
                <w:szCs w:val="18"/>
              </w:rPr>
              <w:t>"Temperature": float</w:t>
            </w:r>
          </w:p>
          <w:p w14:paraId="3EEC1243" w14:textId="77777777" w:rsidR="005B5D09" w:rsidRPr="000C1E5B" w:rsidRDefault="005B5D09" w:rsidP="004750BE">
            <w:pPr>
              <w:jc w:val="both"/>
              <w:cnfStyle w:val="000000000000" w:firstRow="0" w:lastRow="0" w:firstColumn="0" w:lastColumn="0" w:oddVBand="0" w:evenVBand="0" w:oddHBand="0" w:evenHBand="0" w:firstRowFirstColumn="0" w:firstRowLastColumn="0" w:lastRowFirstColumn="0" w:lastRowLastColumn="0"/>
              <w:rPr>
                <w:sz w:val="18"/>
                <w:szCs w:val="18"/>
              </w:rPr>
            </w:pPr>
            <w:r w:rsidRPr="000C1E5B">
              <w:rPr>
                <w:sz w:val="18"/>
                <w:szCs w:val="18"/>
              </w:rPr>
              <w:t>"Humidity": float</w:t>
            </w:r>
          </w:p>
          <w:p w14:paraId="01855A07" w14:textId="77777777" w:rsidR="005B5D09" w:rsidRPr="000C1E5B" w:rsidRDefault="005B5D09" w:rsidP="004750BE">
            <w:pPr>
              <w:jc w:val="both"/>
              <w:cnfStyle w:val="000000000000" w:firstRow="0" w:lastRow="0" w:firstColumn="0" w:lastColumn="0" w:oddVBand="0" w:evenVBand="0" w:oddHBand="0" w:evenHBand="0" w:firstRowFirstColumn="0" w:firstRowLastColumn="0" w:lastRowFirstColumn="0" w:lastRowLastColumn="0"/>
              <w:rPr>
                <w:sz w:val="18"/>
                <w:szCs w:val="18"/>
              </w:rPr>
            </w:pPr>
            <w:r w:rsidRPr="000C1E5B">
              <w:rPr>
                <w:sz w:val="18"/>
                <w:szCs w:val="18"/>
              </w:rPr>
              <w:t>"Pressure": float</w:t>
            </w:r>
          </w:p>
          <w:p w14:paraId="73DB6F2B" w14:textId="77777777" w:rsidR="005B5D09" w:rsidRPr="000C1E5B" w:rsidRDefault="005B5D09" w:rsidP="004750BE">
            <w:pPr>
              <w:jc w:val="both"/>
              <w:cnfStyle w:val="000000000000" w:firstRow="0" w:lastRow="0" w:firstColumn="0" w:lastColumn="0" w:oddVBand="0" w:evenVBand="0" w:oddHBand="0" w:evenHBand="0" w:firstRowFirstColumn="0" w:firstRowLastColumn="0" w:lastRowFirstColumn="0" w:lastRowLastColumn="0"/>
              <w:rPr>
                <w:sz w:val="18"/>
                <w:szCs w:val="18"/>
              </w:rPr>
            </w:pPr>
            <w:r w:rsidRPr="000C1E5B">
              <w:rPr>
                <w:sz w:val="18"/>
                <w:szCs w:val="18"/>
              </w:rPr>
              <w:t>"Radiation": float</w:t>
            </w:r>
          </w:p>
          <w:p w14:paraId="4444C067" w14:textId="77777777" w:rsidR="005B5D09" w:rsidRPr="000C1E5B" w:rsidRDefault="005B5D09" w:rsidP="004750BE">
            <w:pPr>
              <w:spacing w:line="276" w:lineRule="auto"/>
              <w:jc w:val="both"/>
              <w:cnfStyle w:val="000000000000" w:firstRow="0" w:lastRow="0" w:firstColumn="0" w:lastColumn="0" w:oddVBand="0" w:evenVBand="0" w:oddHBand="0" w:evenHBand="0" w:firstRowFirstColumn="0" w:firstRowLastColumn="0" w:lastRowFirstColumn="0" w:lastRowLastColumn="0"/>
              <w:rPr>
                <w:sz w:val="18"/>
                <w:szCs w:val="18"/>
              </w:rPr>
            </w:pPr>
            <w:r w:rsidRPr="000C1E5B">
              <w:rPr>
                <w:sz w:val="18"/>
                <w:szCs w:val="18"/>
              </w:rPr>
              <w:t xml:space="preserve">"Status": </w:t>
            </w:r>
            <w:proofErr w:type="gramStart"/>
            <w:r>
              <w:rPr>
                <w:sz w:val="18"/>
                <w:szCs w:val="18"/>
              </w:rPr>
              <w:t>“ “</w:t>
            </w:r>
            <w:proofErr w:type="gramEnd"/>
            <w:r>
              <w:rPr>
                <w:sz w:val="18"/>
                <w:szCs w:val="18"/>
              </w:rPr>
              <w:t>/”</w:t>
            </w:r>
            <w:r w:rsidRPr="000C1E5B">
              <w:rPr>
                <w:sz w:val="18"/>
                <w:szCs w:val="18"/>
              </w:rPr>
              <w:t>Interesting</w:t>
            </w:r>
            <w:r w:rsidR="0053419C">
              <w:rPr>
                <w:sz w:val="18"/>
                <w:szCs w:val="18"/>
              </w:rPr>
              <w:t xml:space="preserve"> location.</w:t>
            </w:r>
            <w:r w:rsidRPr="000C1E5B">
              <w:rPr>
                <w:sz w:val="18"/>
                <w:szCs w:val="18"/>
              </w:rPr>
              <w:t xml:space="preserve"> Humidity Pressure Radiation</w:t>
            </w:r>
            <w:r w:rsidR="00142B68">
              <w:rPr>
                <w:sz w:val="18"/>
                <w:szCs w:val="18"/>
              </w:rPr>
              <w:t>”</w:t>
            </w:r>
          </w:p>
        </w:tc>
      </w:tr>
      <w:tr w:rsidR="005B5D09" w:rsidRPr="000F5FD3" w14:paraId="4BD0A754" w14:textId="77777777" w:rsidTr="00E6776B">
        <w:trPr>
          <w:cnfStyle w:val="000000100000" w:firstRow="0" w:lastRow="0" w:firstColumn="0" w:lastColumn="0" w:oddVBand="0" w:evenVBand="0" w:oddHBand="1" w:evenHBand="0" w:firstRowFirstColumn="0" w:firstRowLastColumn="0" w:lastRowFirstColumn="0" w:lastRowLastColumn="0"/>
          <w:trHeight w:val="451"/>
        </w:trPr>
        <w:tc>
          <w:tcPr>
            <w:cnfStyle w:val="001000000000" w:firstRow="0" w:lastRow="0" w:firstColumn="1" w:lastColumn="0" w:oddVBand="0" w:evenVBand="0" w:oddHBand="0" w:evenHBand="0" w:firstRowFirstColumn="0" w:firstRowLastColumn="0" w:lastRowFirstColumn="0" w:lastRowLastColumn="0"/>
            <w:tcW w:w="1838" w:type="dxa"/>
            <w:vMerge/>
          </w:tcPr>
          <w:p w14:paraId="45102214" w14:textId="77777777" w:rsidR="005B5D09" w:rsidRPr="000F5FD3" w:rsidRDefault="005B5D09" w:rsidP="004750BE">
            <w:pPr>
              <w:jc w:val="both"/>
            </w:pPr>
          </w:p>
        </w:tc>
        <w:tc>
          <w:tcPr>
            <w:tcW w:w="2410" w:type="dxa"/>
          </w:tcPr>
          <w:p w14:paraId="16F822EC" w14:textId="77777777" w:rsidR="005B5D09" w:rsidRPr="000C1E5B" w:rsidRDefault="005B5D09" w:rsidP="004750BE">
            <w:pPr>
              <w:jc w:val="both"/>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Triggers: interesting waypoint</w:t>
            </w:r>
          </w:p>
        </w:tc>
        <w:tc>
          <w:tcPr>
            <w:tcW w:w="1559" w:type="dxa"/>
          </w:tcPr>
          <w:p w14:paraId="4860806A" w14:textId="77777777" w:rsidR="005B5D09" w:rsidRPr="000C1E5B" w:rsidRDefault="005B5D09" w:rsidP="004750BE">
            <w:pPr>
              <w:jc w:val="both"/>
              <w:cnfStyle w:val="000000100000" w:firstRow="0" w:lastRow="0" w:firstColumn="0" w:lastColumn="0" w:oddVBand="0" w:evenVBand="0" w:oddHBand="1" w:evenHBand="0" w:firstRowFirstColumn="0" w:firstRowLastColumn="0" w:lastRowFirstColumn="0" w:lastRowLastColumn="0"/>
              <w:rPr>
                <w:sz w:val="18"/>
                <w:szCs w:val="18"/>
              </w:rPr>
            </w:pPr>
            <w:r w:rsidRPr="000C1E5B">
              <w:rPr>
                <w:sz w:val="18"/>
                <w:szCs w:val="18"/>
              </w:rPr>
              <w:t>Central</w:t>
            </w:r>
          </w:p>
        </w:tc>
        <w:tc>
          <w:tcPr>
            <w:tcW w:w="5387" w:type="dxa"/>
            <w:vMerge/>
          </w:tcPr>
          <w:p w14:paraId="392B43B1" w14:textId="77777777" w:rsidR="005B5D09" w:rsidRPr="000C1E5B" w:rsidRDefault="005B5D09" w:rsidP="004750BE">
            <w:pPr>
              <w:jc w:val="both"/>
              <w:cnfStyle w:val="000000100000" w:firstRow="0" w:lastRow="0" w:firstColumn="0" w:lastColumn="0" w:oddVBand="0" w:evenVBand="0" w:oddHBand="1" w:evenHBand="0" w:firstRowFirstColumn="0" w:firstRowLastColumn="0" w:lastRowFirstColumn="0" w:lastRowLastColumn="0"/>
              <w:rPr>
                <w:sz w:val="18"/>
                <w:szCs w:val="18"/>
              </w:rPr>
            </w:pPr>
          </w:p>
        </w:tc>
      </w:tr>
      <w:tr w:rsidR="005B5D09" w:rsidRPr="000F5FD3" w14:paraId="4642CC13" w14:textId="77777777" w:rsidTr="00E6776B">
        <w:trPr>
          <w:trHeight w:val="677"/>
        </w:trPr>
        <w:tc>
          <w:tcPr>
            <w:cnfStyle w:val="001000000000" w:firstRow="0" w:lastRow="0" w:firstColumn="1" w:lastColumn="0" w:oddVBand="0" w:evenVBand="0" w:oddHBand="0" w:evenHBand="0" w:firstRowFirstColumn="0" w:firstRowLastColumn="0" w:lastRowFirstColumn="0" w:lastRowLastColumn="0"/>
            <w:tcW w:w="1838" w:type="dxa"/>
            <w:vMerge/>
          </w:tcPr>
          <w:p w14:paraId="1EB02D0A" w14:textId="77777777" w:rsidR="005B5D09" w:rsidRPr="000F5FD3" w:rsidRDefault="005B5D09" w:rsidP="004750BE">
            <w:pPr>
              <w:jc w:val="both"/>
            </w:pPr>
          </w:p>
        </w:tc>
        <w:tc>
          <w:tcPr>
            <w:tcW w:w="2410" w:type="dxa"/>
            <w:shd w:val="clear" w:color="auto" w:fill="C1BEE2" w:themeFill="accent4" w:themeFillTint="66"/>
          </w:tcPr>
          <w:p w14:paraId="67BCA535" w14:textId="77777777" w:rsidR="005B5D09" w:rsidRPr="000C1E5B" w:rsidRDefault="005B5D09" w:rsidP="004750BE">
            <w:pPr>
              <w:jc w:val="both"/>
              <w:cnfStyle w:val="000000000000" w:firstRow="0" w:lastRow="0" w:firstColumn="0" w:lastColumn="0" w:oddVBand="0" w:evenVBand="0" w:oddHBand="0" w:evenHBand="0" w:firstRowFirstColumn="0" w:firstRowLastColumn="0" w:lastRowFirstColumn="0" w:lastRowLastColumn="0"/>
              <w:rPr>
                <w:sz w:val="18"/>
                <w:szCs w:val="18"/>
              </w:rPr>
            </w:pPr>
            <w:r w:rsidRPr="000C1E5B">
              <w:rPr>
                <w:sz w:val="18"/>
                <w:szCs w:val="18"/>
              </w:rPr>
              <w:t>Real-time monitoring: sensor data</w:t>
            </w:r>
          </w:p>
        </w:tc>
        <w:tc>
          <w:tcPr>
            <w:tcW w:w="1559" w:type="dxa"/>
            <w:shd w:val="clear" w:color="auto" w:fill="C1BEE2" w:themeFill="accent4" w:themeFillTint="66"/>
          </w:tcPr>
          <w:p w14:paraId="4B1AD485" w14:textId="77777777" w:rsidR="005B5D09" w:rsidRPr="000C1E5B" w:rsidRDefault="005B5D09" w:rsidP="004750BE">
            <w:pPr>
              <w:jc w:val="both"/>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Node-RED</w:t>
            </w:r>
          </w:p>
        </w:tc>
        <w:tc>
          <w:tcPr>
            <w:tcW w:w="5387" w:type="dxa"/>
            <w:vMerge/>
          </w:tcPr>
          <w:p w14:paraId="5F57CC3B" w14:textId="77777777" w:rsidR="005B5D09" w:rsidRPr="000C1E5B" w:rsidRDefault="005B5D09" w:rsidP="004750BE">
            <w:pPr>
              <w:jc w:val="both"/>
              <w:cnfStyle w:val="000000000000" w:firstRow="0" w:lastRow="0" w:firstColumn="0" w:lastColumn="0" w:oddVBand="0" w:evenVBand="0" w:oddHBand="0" w:evenHBand="0" w:firstRowFirstColumn="0" w:firstRowLastColumn="0" w:lastRowFirstColumn="0" w:lastRowLastColumn="0"/>
              <w:rPr>
                <w:sz w:val="18"/>
                <w:szCs w:val="18"/>
              </w:rPr>
            </w:pPr>
          </w:p>
        </w:tc>
      </w:tr>
      <w:tr w:rsidR="00CF1319" w:rsidRPr="000F5FD3" w14:paraId="405D3B64" w14:textId="77777777" w:rsidTr="00045ABC">
        <w:trPr>
          <w:cnfStyle w:val="000000100000" w:firstRow="0" w:lastRow="0" w:firstColumn="0" w:lastColumn="0" w:oddVBand="0" w:evenVBand="0" w:oddHBand="1" w:evenHBand="0" w:firstRowFirstColumn="0" w:firstRowLastColumn="0" w:lastRowFirstColumn="0" w:lastRowLastColumn="0"/>
          <w:trHeight w:val="405"/>
        </w:trPr>
        <w:tc>
          <w:tcPr>
            <w:cnfStyle w:val="001000000000" w:firstRow="0" w:lastRow="0" w:firstColumn="1" w:lastColumn="0" w:oddVBand="0" w:evenVBand="0" w:oddHBand="0" w:evenHBand="0" w:firstRowFirstColumn="0" w:firstRowLastColumn="0" w:lastRowFirstColumn="0" w:lastRowLastColumn="0"/>
            <w:tcW w:w="1838" w:type="dxa"/>
            <w:vMerge w:val="restart"/>
          </w:tcPr>
          <w:p w14:paraId="0B9BCA2D" w14:textId="77777777" w:rsidR="005B5D09" w:rsidRPr="000F5FD3" w:rsidRDefault="005B5D09" w:rsidP="004750BE">
            <w:pPr>
              <w:jc w:val="both"/>
            </w:pPr>
            <w:r w:rsidRPr="000F5FD3">
              <w:t>II15/Emergency</w:t>
            </w:r>
          </w:p>
        </w:tc>
        <w:tc>
          <w:tcPr>
            <w:tcW w:w="2410" w:type="dxa"/>
          </w:tcPr>
          <w:p w14:paraId="72A7C895" w14:textId="77777777" w:rsidR="005B5D09" w:rsidRPr="000C1E5B" w:rsidRDefault="005B5D09" w:rsidP="004750BE">
            <w:pPr>
              <w:jc w:val="both"/>
              <w:cnfStyle w:val="000000100000" w:firstRow="0" w:lastRow="0" w:firstColumn="0" w:lastColumn="0" w:oddVBand="0" w:evenVBand="0" w:oddHBand="1" w:evenHBand="0" w:firstRowFirstColumn="0" w:firstRowLastColumn="0" w:lastRowFirstColumn="0" w:lastRowLastColumn="0"/>
              <w:rPr>
                <w:sz w:val="18"/>
                <w:szCs w:val="18"/>
              </w:rPr>
            </w:pPr>
          </w:p>
        </w:tc>
        <w:tc>
          <w:tcPr>
            <w:tcW w:w="1559" w:type="dxa"/>
          </w:tcPr>
          <w:p w14:paraId="29C6EABA" w14:textId="77777777" w:rsidR="005B5D09" w:rsidRPr="000C1E5B" w:rsidRDefault="005B5D09" w:rsidP="004750BE">
            <w:pPr>
              <w:jc w:val="both"/>
              <w:cnfStyle w:val="000000100000" w:firstRow="0" w:lastRow="0" w:firstColumn="0" w:lastColumn="0" w:oddVBand="0" w:evenVBand="0" w:oddHBand="1" w:evenHBand="0" w:firstRowFirstColumn="0" w:firstRowLastColumn="0" w:lastRowFirstColumn="0" w:lastRowLastColumn="0"/>
              <w:rPr>
                <w:sz w:val="18"/>
                <w:szCs w:val="18"/>
              </w:rPr>
            </w:pPr>
            <w:proofErr w:type="spellStart"/>
            <w:r w:rsidRPr="000C1E5B">
              <w:rPr>
                <w:sz w:val="18"/>
                <w:szCs w:val="18"/>
              </w:rPr>
              <w:t>SensorRover</w:t>
            </w:r>
            <w:proofErr w:type="spellEnd"/>
          </w:p>
          <w:p w14:paraId="4F2798F1" w14:textId="77777777" w:rsidR="005B5D09" w:rsidRPr="000C1E5B" w:rsidRDefault="005B5D09" w:rsidP="004750BE">
            <w:pPr>
              <w:jc w:val="both"/>
              <w:cnfStyle w:val="000000100000" w:firstRow="0" w:lastRow="0" w:firstColumn="0" w:lastColumn="0" w:oddVBand="0" w:evenVBand="0" w:oddHBand="1" w:evenHBand="0" w:firstRowFirstColumn="0" w:firstRowLastColumn="0" w:lastRowFirstColumn="0" w:lastRowLastColumn="0"/>
              <w:rPr>
                <w:sz w:val="18"/>
                <w:szCs w:val="18"/>
              </w:rPr>
            </w:pPr>
            <w:proofErr w:type="spellStart"/>
            <w:r w:rsidRPr="000C1E5B">
              <w:rPr>
                <w:sz w:val="18"/>
                <w:szCs w:val="18"/>
              </w:rPr>
              <w:t>ActuatorRover</w:t>
            </w:r>
            <w:proofErr w:type="spellEnd"/>
          </w:p>
        </w:tc>
        <w:tc>
          <w:tcPr>
            <w:tcW w:w="5387" w:type="dxa"/>
            <w:vMerge w:val="restart"/>
          </w:tcPr>
          <w:p w14:paraId="3D23384F" w14:textId="77777777" w:rsidR="005B5D09" w:rsidRPr="000C1E5B" w:rsidRDefault="005B5D09" w:rsidP="004750BE">
            <w:pPr>
              <w:jc w:val="both"/>
              <w:cnfStyle w:val="000000100000" w:firstRow="0" w:lastRow="0" w:firstColumn="0" w:lastColumn="0" w:oddVBand="0" w:evenVBand="0" w:oddHBand="1" w:evenHBand="0" w:firstRowFirstColumn="0" w:firstRowLastColumn="0" w:lastRowFirstColumn="0" w:lastRowLastColumn="0"/>
              <w:rPr>
                <w:sz w:val="18"/>
                <w:szCs w:val="18"/>
              </w:rPr>
            </w:pPr>
            <w:r w:rsidRPr="000C1E5B">
              <w:rPr>
                <w:sz w:val="18"/>
                <w:szCs w:val="18"/>
              </w:rPr>
              <w:t>"Sender":"</w:t>
            </w:r>
            <w:proofErr w:type="spellStart"/>
            <w:r w:rsidRPr="000C1E5B">
              <w:rPr>
                <w:sz w:val="18"/>
                <w:szCs w:val="18"/>
              </w:rPr>
              <w:t>SensorRover</w:t>
            </w:r>
            <w:proofErr w:type="spellEnd"/>
            <w:r>
              <w:rPr>
                <w:sz w:val="18"/>
                <w:szCs w:val="18"/>
              </w:rPr>
              <w:t xml:space="preserve">” </w:t>
            </w:r>
            <w:r w:rsidRPr="000C1E5B">
              <w:rPr>
                <w:sz w:val="18"/>
                <w:szCs w:val="18"/>
              </w:rPr>
              <w:t>/</w:t>
            </w:r>
            <w:r>
              <w:rPr>
                <w:sz w:val="18"/>
                <w:szCs w:val="18"/>
              </w:rPr>
              <w:t xml:space="preserve"> “</w:t>
            </w:r>
            <w:proofErr w:type="spellStart"/>
            <w:r w:rsidRPr="000C1E5B">
              <w:rPr>
                <w:sz w:val="18"/>
                <w:szCs w:val="18"/>
              </w:rPr>
              <w:t>ActuatorRover</w:t>
            </w:r>
            <w:proofErr w:type="spellEnd"/>
            <w:r w:rsidRPr="000C1E5B">
              <w:rPr>
                <w:sz w:val="18"/>
                <w:szCs w:val="18"/>
              </w:rPr>
              <w:t xml:space="preserve"> ",</w:t>
            </w:r>
          </w:p>
          <w:p w14:paraId="0B33F19D" w14:textId="77777777" w:rsidR="005B5D09" w:rsidRPr="00642F08" w:rsidRDefault="005B5D09" w:rsidP="004750BE">
            <w:pPr>
              <w:spacing w:line="276" w:lineRule="auto"/>
              <w:jc w:val="both"/>
              <w:cnfStyle w:val="000000100000" w:firstRow="0" w:lastRow="0" w:firstColumn="0" w:lastColumn="0" w:oddVBand="0" w:evenVBand="0" w:oddHBand="1" w:evenHBand="0" w:firstRowFirstColumn="0" w:firstRowLastColumn="0" w:lastRowFirstColumn="0" w:lastRowLastColumn="0"/>
              <w:rPr>
                <w:sz w:val="18"/>
                <w:szCs w:val="18"/>
              </w:rPr>
            </w:pPr>
            <w:r w:rsidRPr="00642F08">
              <w:rPr>
                <w:sz w:val="18"/>
                <w:szCs w:val="18"/>
              </w:rPr>
              <w:t>"Timestamp</w:t>
            </w:r>
            <w:proofErr w:type="gramStart"/>
            <w:r w:rsidRPr="00642F08">
              <w:rPr>
                <w:sz w:val="18"/>
                <w:szCs w:val="18"/>
              </w:rPr>
              <w:t>” :</w:t>
            </w:r>
            <w:proofErr w:type="gramEnd"/>
            <w:r w:rsidRPr="00642F08">
              <w:rPr>
                <w:sz w:val="18"/>
                <w:szCs w:val="18"/>
              </w:rPr>
              <w:t xml:space="preserve"> integer,</w:t>
            </w:r>
          </w:p>
          <w:p w14:paraId="62C8CF60" w14:textId="77777777" w:rsidR="005B5D09" w:rsidRPr="00642F08" w:rsidRDefault="005B5D09" w:rsidP="004750BE">
            <w:pPr>
              <w:jc w:val="both"/>
              <w:cnfStyle w:val="000000100000" w:firstRow="0" w:lastRow="0" w:firstColumn="0" w:lastColumn="0" w:oddVBand="0" w:evenVBand="0" w:oddHBand="1" w:evenHBand="0" w:firstRowFirstColumn="0" w:firstRowLastColumn="0" w:lastRowFirstColumn="0" w:lastRowLastColumn="0"/>
              <w:rPr>
                <w:sz w:val="18"/>
                <w:szCs w:val="18"/>
              </w:rPr>
            </w:pPr>
            <w:r w:rsidRPr="00642F08">
              <w:rPr>
                <w:sz w:val="18"/>
                <w:szCs w:val="18"/>
              </w:rPr>
              <w:t>"Latitude</w:t>
            </w:r>
            <w:proofErr w:type="gramStart"/>
            <w:r w:rsidRPr="00642F08">
              <w:rPr>
                <w:sz w:val="18"/>
                <w:szCs w:val="18"/>
              </w:rPr>
              <w:t>” :</w:t>
            </w:r>
            <w:proofErr w:type="gramEnd"/>
            <w:r w:rsidRPr="00642F08">
              <w:rPr>
                <w:sz w:val="18"/>
                <w:szCs w:val="18"/>
              </w:rPr>
              <w:t xml:space="preserve"> double</w:t>
            </w:r>
          </w:p>
          <w:p w14:paraId="4CC890AF" w14:textId="77777777" w:rsidR="005B5D09" w:rsidRPr="00642F08" w:rsidRDefault="005B5D09" w:rsidP="004750BE">
            <w:pPr>
              <w:jc w:val="both"/>
              <w:cnfStyle w:val="000000100000" w:firstRow="0" w:lastRow="0" w:firstColumn="0" w:lastColumn="0" w:oddVBand="0" w:evenVBand="0" w:oddHBand="1" w:evenHBand="0" w:firstRowFirstColumn="0" w:firstRowLastColumn="0" w:lastRowFirstColumn="0" w:lastRowLastColumn="0"/>
              <w:rPr>
                <w:sz w:val="18"/>
                <w:szCs w:val="18"/>
              </w:rPr>
            </w:pPr>
            <w:r w:rsidRPr="00642F08">
              <w:rPr>
                <w:sz w:val="18"/>
                <w:szCs w:val="18"/>
              </w:rPr>
              <w:t>"Longitude</w:t>
            </w:r>
            <w:proofErr w:type="gramStart"/>
            <w:r w:rsidRPr="00642F08">
              <w:rPr>
                <w:sz w:val="18"/>
                <w:szCs w:val="18"/>
              </w:rPr>
              <w:t>" :</w:t>
            </w:r>
            <w:proofErr w:type="gramEnd"/>
            <w:r w:rsidRPr="00642F08">
              <w:rPr>
                <w:sz w:val="18"/>
                <w:szCs w:val="18"/>
              </w:rPr>
              <w:t xml:space="preserve"> double</w:t>
            </w:r>
          </w:p>
          <w:p w14:paraId="45635840" w14:textId="77777777" w:rsidR="005B5D09" w:rsidRPr="000C1E5B" w:rsidRDefault="005B5D09" w:rsidP="004750BE">
            <w:pPr>
              <w:jc w:val="both"/>
              <w:cnfStyle w:val="000000100000" w:firstRow="0" w:lastRow="0" w:firstColumn="0" w:lastColumn="0" w:oddVBand="0" w:evenVBand="0" w:oddHBand="1" w:evenHBand="0" w:firstRowFirstColumn="0" w:firstRowLastColumn="0" w:lastRowFirstColumn="0" w:lastRowLastColumn="0"/>
              <w:rPr>
                <w:sz w:val="18"/>
                <w:szCs w:val="18"/>
              </w:rPr>
            </w:pPr>
            <w:r w:rsidRPr="000C1E5B">
              <w:rPr>
                <w:sz w:val="18"/>
                <w:szCs w:val="18"/>
              </w:rPr>
              <w:t>"Status": "Earthquake</w:t>
            </w:r>
            <w:r>
              <w:rPr>
                <w:sz w:val="18"/>
                <w:szCs w:val="18"/>
              </w:rPr>
              <w:t xml:space="preserve">” </w:t>
            </w:r>
            <w:r w:rsidRPr="000C1E5B">
              <w:rPr>
                <w:sz w:val="18"/>
                <w:szCs w:val="18"/>
              </w:rPr>
              <w:t>/</w:t>
            </w:r>
            <w:r>
              <w:rPr>
                <w:sz w:val="18"/>
                <w:szCs w:val="18"/>
              </w:rPr>
              <w:t xml:space="preserve"> “</w:t>
            </w:r>
            <w:r w:rsidRPr="000C1E5B">
              <w:rPr>
                <w:sz w:val="18"/>
                <w:szCs w:val="18"/>
              </w:rPr>
              <w:t>Low battery</w:t>
            </w:r>
            <w:r>
              <w:rPr>
                <w:sz w:val="18"/>
                <w:szCs w:val="18"/>
              </w:rPr>
              <w:t xml:space="preserve">” </w:t>
            </w:r>
            <w:r w:rsidRPr="000C1E5B">
              <w:rPr>
                <w:sz w:val="18"/>
                <w:szCs w:val="18"/>
              </w:rPr>
              <w:t>/</w:t>
            </w:r>
            <w:r>
              <w:rPr>
                <w:sz w:val="18"/>
                <w:szCs w:val="18"/>
              </w:rPr>
              <w:t xml:space="preserve"> “</w:t>
            </w:r>
            <w:r w:rsidRPr="000C1E5B">
              <w:rPr>
                <w:sz w:val="18"/>
                <w:szCs w:val="18"/>
              </w:rPr>
              <w:t>Sample overflow"</w:t>
            </w:r>
            <w:r w:rsidR="005A6E26">
              <w:rPr>
                <w:sz w:val="18"/>
                <w:szCs w:val="18"/>
              </w:rPr>
              <w:t xml:space="preserve"> “Timeout”</w:t>
            </w:r>
          </w:p>
          <w:p w14:paraId="0F3D5E74" w14:textId="77777777" w:rsidR="005B5D09" w:rsidRPr="000C1E5B" w:rsidRDefault="005B5D09" w:rsidP="004750BE">
            <w:pPr>
              <w:jc w:val="both"/>
              <w:cnfStyle w:val="000000100000" w:firstRow="0" w:lastRow="0" w:firstColumn="0" w:lastColumn="0" w:oddVBand="0" w:evenVBand="0" w:oddHBand="1" w:evenHBand="0" w:firstRowFirstColumn="0" w:firstRowLastColumn="0" w:lastRowFirstColumn="0" w:lastRowLastColumn="0"/>
              <w:rPr>
                <w:sz w:val="18"/>
                <w:szCs w:val="18"/>
              </w:rPr>
            </w:pPr>
          </w:p>
        </w:tc>
      </w:tr>
      <w:tr w:rsidR="005B5D09" w:rsidRPr="000F5FD3" w14:paraId="137F43FA" w14:textId="77777777" w:rsidTr="00E6776B">
        <w:trPr>
          <w:trHeight w:val="566"/>
        </w:trPr>
        <w:tc>
          <w:tcPr>
            <w:cnfStyle w:val="001000000000" w:firstRow="0" w:lastRow="0" w:firstColumn="1" w:lastColumn="0" w:oddVBand="0" w:evenVBand="0" w:oddHBand="0" w:evenHBand="0" w:firstRowFirstColumn="0" w:firstRowLastColumn="0" w:lastRowFirstColumn="0" w:lastRowLastColumn="0"/>
            <w:tcW w:w="1838" w:type="dxa"/>
            <w:vMerge/>
          </w:tcPr>
          <w:p w14:paraId="53BC4E75" w14:textId="77777777" w:rsidR="005B5D09" w:rsidRPr="000F5FD3" w:rsidRDefault="005B5D09" w:rsidP="004750BE">
            <w:pPr>
              <w:jc w:val="both"/>
            </w:pPr>
          </w:p>
        </w:tc>
        <w:tc>
          <w:tcPr>
            <w:tcW w:w="2410" w:type="dxa"/>
            <w:shd w:val="clear" w:color="auto" w:fill="C1BEE2" w:themeFill="accent4" w:themeFillTint="66"/>
          </w:tcPr>
          <w:p w14:paraId="7A1AC441" w14:textId="77777777" w:rsidR="005B5D09" w:rsidRPr="000C1E5B" w:rsidRDefault="005B5D09" w:rsidP="004750BE">
            <w:pPr>
              <w:jc w:val="both"/>
              <w:cnfStyle w:val="000000000000" w:firstRow="0" w:lastRow="0" w:firstColumn="0" w:lastColumn="0" w:oddVBand="0" w:evenVBand="0" w:oddHBand="0" w:evenHBand="0" w:firstRowFirstColumn="0" w:firstRowLastColumn="0" w:lastRowFirstColumn="0" w:lastRowLastColumn="0"/>
              <w:rPr>
                <w:sz w:val="18"/>
                <w:szCs w:val="18"/>
              </w:rPr>
            </w:pPr>
            <w:r w:rsidRPr="000C1E5B">
              <w:rPr>
                <w:sz w:val="18"/>
                <w:szCs w:val="18"/>
              </w:rPr>
              <w:t>Real-time monitoring: Emergency notification</w:t>
            </w:r>
          </w:p>
        </w:tc>
        <w:tc>
          <w:tcPr>
            <w:tcW w:w="1559" w:type="dxa"/>
            <w:shd w:val="clear" w:color="auto" w:fill="C1BEE2" w:themeFill="accent4" w:themeFillTint="66"/>
          </w:tcPr>
          <w:p w14:paraId="6FE7E513" w14:textId="77777777" w:rsidR="005B5D09" w:rsidRPr="000C1E5B" w:rsidRDefault="005B5D09" w:rsidP="004750BE">
            <w:pPr>
              <w:jc w:val="both"/>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Node-RED</w:t>
            </w:r>
          </w:p>
          <w:p w14:paraId="2E4C06A9" w14:textId="77777777" w:rsidR="005B5D09" w:rsidRPr="000C1E5B" w:rsidRDefault="005B5D09" w:rsidP="004750BE">
            <w:pPr>
              <w:jc w:val="both"/>
              <w:cnfStyle w:val="000000000000" w:firstRow="0" w:lastRow="0" w:firstColumn="0" w:lastColumn="0" w:oddVBand="0" w:evenVBand="0" w:oddHBand="0" w:evenHBand="0" w:firstRowFirstColumn="0" w:firstRowLastColumn="0" w:lastRowFirstColumn="0" w:lastRowLastColumn="0"/>
              <w:rPr>
                <w:sz w:val="18"/>
                <w:szCs w:val="18"/>
              </w:rPr>
            </w:pPr>
          </w:p>
        </w:tc>
        <w:tc>
          <w:tcPr>
            <w:tcW w:w="5387" w:type="dxa"/>
            <w:vMerge/>
          </w:tcPr>
          <w:p w14:paraId="35A84581" w14:textId="77777777" w:rsidR="005B5D09" w:rsidRPr="000C1E5B" w:rsidRDefault="005B5D09" w:rsidP="004750BE">
            <w:pPr>
              <w:jc w:val="both"/>
              <w:cnfStyle w:val="000000000000" w:firstRow="0" w:lastRow="0" w:firstColumn="0" w:lastColumn="0" w:oddVBand="0" w:evenVBand="0" w:oddHBand="0" w:evenHBand="0" w:firstRowFirstColumn="0" w:firstRowLastColumn="0" w:lastRowFirstColumn="0" w:lastRowLastColumn="0"/>
              <w:rPr>
                <w:sz w:val="18"/>
                <w:szCs w:val="18"/>
              </w:rPr>
            </w:pPr>
          </w:p>
        </w:tc>
      </w:tr>
      <w:tr w:rsidR="005B5D09" w:rsidRPr="000F5FD3" w14:paraId="672549A0" w14:textId="77777777" w:rsidTr="00E6776B">
        <w:trPr>
          <w:cnfStyle w:val="000000100000" w:firstRow="0" w:lastRow="0" w:firstColumn="0" w:lastColumn="0" w:oddVBand="0" w:evenVBand="0" w:oddHBand="1" w:evenHBand="0" w:firstRowFirstColumn="0" w:firstRowLastColumn="0" w:lastRowFirstColumn="0" w:lastRowLastColumn="0"/>
          <w:trHeight w:val="558"/>
        </w:trPr>
        <w:tc>
          <w:tcPr>
            <w:cnfStyle w:val="001000000000" w:firstRow="0" w:lastRow="0" w:firstColumn="1" w:lastColumn="0" w:oddVBand="0" w:evenVBand="0" w:oddHBand="0" w:evenHBand="0" w:firstRowFirstColumn="0" w:firstRowLastColumn="0" w:lastRowFirstColumn="0" w:lastRowLastColumn="0"/>
            <w:tcW w:w="1838" w:type="dxa"/>
            <w:vMerge/>
          </w:tcPr>
          <w:p w14:paraId="145F86B2" w14:textId="77777777" w:rsidR="005B5D09" w:rsidRPr="000F5FD3" w:rsidRDefault="005B5D09" w:rsidP="004750BE">
            <w:pPr>
              <w:jc w:val="both"/>
            </w:pPr>
          </w:p>
        </w:tc>
        <w:tc>
          <w:tcPr>
            <w:tcW w:w="2410" w:type="dxa"/>
          </w:tcPr>
          <w:p w14:paraId="2FBF08F9" w14:textId="77777777" w:rsidR="005B5D09" w:rsidRPr="000C1E5B" w:rsidRDefault="005B5D09" w:rsidP="004750BE">
            <w:pPr>
              <w:jc w:val="both"/>
              <w:cnfStyle w:val="000000100000" w:firstRow="0" w:lastRow="0" w:firstColumn="0" w:lastColumn="0" w:oddVBand="0" w:evenVBand="0" w:oddHBand="1" w:evenHBand="0" w:firstRowFirstColumn="0" w:firstRowLastColumn="0" w:lastRowFirstColumn="0" w:lastRowLastColumn="0"/>
              <w:rPr>
                <w:sz w:val="18"/>
                <w:szCs w:val="18"/>
              </w:rPr>
            </w:pPr>
            <w:r w:rsidRPr="000C1E5B">
              <w:rPr>
                <w:sz w:val="18"/>
                <w:szCs w:val="18"/>
              </w:rPr>
              <w:t>Emergency data sharing</w:t>
            </w:r>
          </w:p>
        </w:tc>
        <w:tc>
          <w:tcPr>
            <w:tcW w:w="1559" w:type="dxa"/>
          </w:tcPr>
          <w:p w14:paraId="4EC7F5AC" w14:textId="77777777" w:rsidR="005B5D09" w:rsidRPr="000C1E5B" w:rsidRDefault="005B5D09" w:rsidP="004750BE">
            <w:pPr>
              <w:jc w:val="both"/>
              <w:cnfStyle w:val="000000100000" w:firstRow="0" w:lastRow="0" w:firstColumn="0" w:lastColumn="0" w:oddVBand="0" w:evenVBand="0" w:oddHBand="1" w:evenHBand="0" w:firstRowFirstColumn="0" w:firstRowLastColumn="0" w:lastRowFirstColumn="0" w:lastRowLastColumn="0"/>
              <w:rPr>
                <w:sz w:val="18"/>
                <w:szCs w:val="18"/>
              </w:rPr>
            </w:pPr>
            <w:proofErr w:type="spellStart"/>
            <w:r w:rsidRPr="000C1E5B">
              <w:rPr>
                <w:sz w:val="18"/>
                <w:szCs w:val="18"/>
              </w:rPr>
              <w:t>SensorRover</w:t>
            </w:r>
            <w:proofErr w:type="spellEnd"/>
          </w:p>
          <w:p w14:paraId="6828B0AE" w14:textId="77777777" w:rsidR="005B5D09" w:rsidRPr="000C1E5B" w:rsidRDefault="005B5D09" w:rsidP="004750BE">
            <w:pPr>
              <w:jc w:val="both"/>
              <w:cnfStyle w:val="000000100000" w:firstRow="0" w:lastRow="0" w:firstColumn="0" w:lastColumn="0" w:oddVBand="0" w:evenVBand="0" w:oddHBand="1" w:evenHBand="0" w:firstRowFirstColumn="0" w:firstRowLastColumn="0" w:lastRowFirstColumn="0" w:lastRowLastColumn="0"/>
              <w:rPr>
                <w:sz w:val="18"/>
                <w:szCs w:val="18"/>
              </w:rPr>
            </w:pPr>
            <w:proofErr w:type="spellStart"/>
            <w:r w:rsidRPr="000C1E5B">
              <w:rPr>
                <w:sz w:val="18"/>
                <w:szCs w:val="18"/>
              </w:rPr>
              <w:t>ActuatorRover</w:t>
            </w:r>
            <w:proofErr w:type="spellEnd"/>
          </w:p>
        </w:tc>
        <w:tc>
          <w:tcPr>
            <w:tcW w:w="5387" w:type="dxa"/>
            <w:vMerge/>
          </w:tcPr>
          <w:p w14:paraId="7C0F044F" w14:textId="77777777" w:rsidR="005B5D09" w:rsidRPr="000C1E5B" w:rsidRDefault="005B5D09" w:rsidP="004750BE">
            <w:pPr>
              <w:jc w:val="both"/>
              <w:cnfStyle w:val="000000100000" w:firstRow="0" w:lastRow="0" w:firstColumn="0" w:lastColumn="0" w:oddVBand="0" w:evenVBand="0" w:oddHBand="1" w:evenHBand="0" w:firstRowFirstColumn="0" w:firstRowLastColumn="0" w:lastRowFirstColumn="0" w:lastRowLastColumn="0"/>
              <w:rPr>
                <w:sz w:val="18"/>
                <w:szCs w:val="18"/>
              </w:rPr>
            </w:pPr>
          </w:p>
        </w:tc>
      </w:tr>
      <w:tr w:rsidR="005B5D09" w:rsidRPr="000F5FD3" w14:paraId="651D1447" w14:textId="77777777" w:rsidTr="00E6776B">
        <w:trPr>
          <w:trHeight w:val="269"/>
        </w:trPr>
        <w:tc>
          <w:tcPr>
            <w:cnfStyle w:val="001000000000" w:firstRow="0" w:lastRow="0" w:firstColumn="1" w:lastColumn="0" w:oddVBand="0" w:evenVBand="0" w:oddHBand="0" w:evenHBand="0" w:firstRowFirstColumn="0" w:firstRowLastColumn="0" w:lastRowFirstColumn="0" w:lastRowLastColumn="0"/>
            <w:tcW w:w="1838" w:type="dxa"/>
            <w:vMerge w:val="restart"/>
          </w:tcPr>
          <w:p w14:paraId="1C8673F1" w14:textId="77777777" w:rsidR="005B5D09" w:rsidRPr="000F5FD3" w:rsidRDefault="005B5D09" w:rsidP="004750BE">
            <w:pPr>
              <w:jc w:val="both"/>
            </w:pPr>
            <w:r w:rsidRPr="000F5FD3">
              <w:t>Command</w:t>
            </w:r>
            <w:r>
              <w:rPr>
                <w:rStyle w:val="Refdenotaalpie"/>
              </w:rPr>
              <w:footnoteReference w:id="3"/>
            </w:r>
          </w:p>
        </w:tc>
        <w:tc>
          <w:tcPr>
            <w:tcW w:w="2410" w:type="dxa"/>
          </w:tcPr>
          <w:p w14:paraId="6D1A9ED8" w14:textId="77777777" w:rsidR="005B5D09" w:rsidRPr="000C1E5B" w:rsidRDefault="005B5D09" w:rsidP="004750BE">
            <w:pPr>
              <w:jc w:val="both"/>
              <w:cnfStyle w:val="000000000000" w:firstRow="0" w:lastRow="0" w:firstColumn="0" w:lastColumn="0" w:oddVBand="0" w:evenVBand="0" w:oddHBand="0" w:evenHBand="0" w:firstRowFirstColumn="0" w:firstRowLastColumn="0" w:lastRowFirstColumn="0" w:lastRowLastColumn="0"/>
              <w:rPr>
                <w:sz w:val="18"/>
                <w:szCs w:val="18"/>
              </w:rPr>
            </w:pPr>
          </w:p>
        </w:tc>
        <w:tc>
          <w:tcPr>
            <w:tcW w:w="1559" w:type="dxa"/>
          </w:tcPr>
          <w:p w14:paraId="314CAA73" w14:textId="77777777" w:rsidR="005B5D09" w:rsidRPr="000C1E5B" w:rsidRDefault="005B5D09" w:rsidP="004750BE">
            <w:pPr>
              <w:jc w:val="both"/>
              <w:cnfStyle w:val="000000000000" w:firstRow="0" w:lastRow="0" w:firstColumn="0" w:lastColumn="0" w:oddVBand="0" w:evenVBand="0" w:oddHBand="0" w:evenHBand="0" w:firstRowFirstColumn="0" w:firstRowLastColumn="0" w:lastRowFirstColumn="0" w:lastRowLastColumn="0"/>
              <w:rPr>
                <w:sz w:val="18"/>
                <w:szCs w:val="18"/>
              </w:rPr>
            </w:pPr>
            <w:r w:rsidRPr="000C1E5B">
              <w:rPr>
                <w:sz w:val="18"/>
                <w:szCs w:val="18"/>
              </w:rPr>
              <w:t>Central</w:t>
            </w:r>
          </w:p>
        </w:tc>
        <w:tc>
          <w:tcPr>
            <w:tcW w:w="5387" w:type="dxa"/>
            <w:vMerge w:val="restart"/>
          </w:tcPr>
          <w:p w14:paraId="6533B97E" w14:textId="77777777" w:rsidR="005B5D09" w:rsidRPr="000C1E5B" w:rsidRDefault="005B5D09" w:rsidP="004750BE">
            <w:pPr>
              <w:jc w:val="both"/>
              <w:cnfStyle w:val="000000000000" w:firstRow="0" w:lastRow="0" w:firstColumn="0" w:lastColumn="0" w:oddVBand="0" w:evenVBand="0" w:oddHBand="0" w:evenHBand="0" w:firstRowFirstColumn="0" w:firstRowLastColumn="0" w:lastRowFirstColumn="0" w:lastRowLastColumn="0"/>
              <w:rPr>
                <w:sz w:val="18"/>
                <w:szCs w:val="18"/>
              </w:rPr>
            </w:pPr>
            <w:r w:rsidRPr="000C1E5B">
              <w:rPr>
                <w:sz w:val="18"/>
                <w:szCs w:val="18"/>
              </w:rPr>
              <w:t>"Sender":"</w:t>
            </w:r>
            <w:proofErr w:type="spellStart"/>
            <w:r w:rsidRPr="000C1E5B">
              <w:rPr>
                <w:sz w:val="18"/>
                <w:szCs w:val="18"/>
              </w:rPr>
              <w:t>SensorRover</w:t>
            </w:r>
            <w:proofErr w:type="spellEnd"/>
            <w:r>
              <w:rPr>
                <w:sz w:val="18"/>
                <w:szCs w:val="18"/>
              </w:rPr>
              <w:t>”</w:t>
            </w:r>
            <w:proofErr w:type="gramStart"/>
            <w:r w:rsidRPr="000C1E5B">
              <w:rPr>
                <w:sz w:val="18"/>
                <w:szCs w:val="18"/>
              </w:rPr>
              <w:t>/</w:t>
            </w:r>
            <w:r>
              <w:rPr>
                <w:sz w:val="18"/>
                <w:szCs w:val="18"/>
              </w:rPr>
              <w:t>”</w:t>
            </w:r>
            <w:proofErr w:type="spellStart"/>
            <w:r w:rsidRPr="000C1E5B">
              <w:rPr>
                <w:sz w:val="18"/>
                <w:szCs w:val="18"/>
              </w:rPr>
              <w:t>ActuatorRover</w:t>
            </w:r>
            <w:proofErr w:type="spellEnd"/>
            <w:proofErr w:type="gramEnd"/>
            <w:r>
              <w:rPr>
                <w:sz w:val="18"/>
                <w:szCs w:val="18"/>
              </w:rPr>
              <w:t>”</w:t>
            </w:r>
            <w:r w:rsidRPr="000C1E5B">
              <w:rPr>
                <w:sz w:val="18"/>
                <w:szCs w:val="18"/>
              </w:rPr>
              <w:t>/</w:t>
            </w:r>
            <w:r>
              <w:rPr>
                <w:sz w:val="18"/>
                <w:szCs w:val="18"/>
              </w:rPr>
              <w:t>”</w:t>
            </w:r>
            <w:r w:rsidRPr="000C1E5B">
              <w:rPr>
                <w:sz w:val="18"/>
                <w:szCs w:val="18"/>
              </w:rPr>
              <w:t>Auto</w:t>
            </w:r>
            <w:r>
              <w:rPr>
                <w:sz w:val="18"/>
                <w:szCs w:val="18"/>
              </w:rPr>
              <w:t>”</w:t>
            </w:r>
            <w:r w:rsidRPr="000C1E5B">
              <w:rPr>
                <w:sz w:val="18"/>
                <w:szCs w:val="18"/>
              </w:rPr>
              <w:t>/</w:t>
            </w:r>
            <w:r>
              <w:rPr>
                <w:sz w:val="18"/>
                <w:szCs w:val="18"/>
              </w:rPr>
              <w:t>”</w:t>
            </w:r>
            <w:r w:rsidRPr="000C1E5B">
              <w:rPr>
                <w:sz w:val="18"/>
                <w:szCs w:val="18"/>
              </w:rPr>
              <w:t>Central</w:t>
            </w:r>
            <w:r>
              <w:rPr>
                <w:sz w:val="18"/>
                <w:szCs w:val="18"/>
              </w:rPr>
              <w:t>”</w:t>
            </w:r>
            <w:r w:rsidRPr="000C1E5B">
              <w:rPr>
                <w:sz w:val="18"/>
                <w:szCs w:val="18"/>
              </w:rPr>
              <w:t>/</w:t>
            </w:r>
            <w:r>
              <w:rPr>
                <w:sz w:val="18"/>
                <w:szCs w:val="18"/>
              </w:rPr>
              <w:t>”</w:t>
            </w:r>
            <w:r w:rsidRPr="000C1E5B">
              <w:rPr>
                <w:sz w:val="18"/>
                <w:szCs w:val="18"/>
              </w:rPr>
              <w:t>User",</w:t>
            </w:r>
          </w:p>
          <w:p w14:paraId="0C600E10" w14:textId="77777777" w:rsidR="005B5D09" w:rsidRPr="000C1E5B" w:rsidRDefault="005B5D09" w:rsidP="004750BE">
            <w:pPr>
              <w:jc w:val="both"/>
              <w:cnfStyle w:val="000000000000" w:firstRow="0" w:lastRow="0" w:firstColumn="0" w:lastColumn="0" w:oddVBand="0" w:evenVBand="0" w:oddHBand="0" w:evenHBand="0" w:firstRowFirstColumn="0" w:firstRowLastColumn="0" w:lastRowFirstColumn="0" w:lastRowLastColumn="0"/>
              <w:rPr>
                <w:sz w:val="18"/>
                <w:szCs w:val="18"/>
              </w:rPr>
            </w:pPr>
            <w:r w:rsidRPr="000C1E5B">
              <w:rPr>
                <w:sz w:val="18"/>
                <w:szCs w:val="18"/>
              </w:rPr>
              <w:t>"</w:t>
            </w:r>
            <w:proofErr w:type="spellStart"/>
            <w:r w:rsidRPr="000C1E5B">
              <w:rPr>
                <w:sz w:val="18"/>
                <w:szCs w:val="18"/>
              </w:rPr>
              <w:t>RoverId</w:t>
            </w:r>
            <w:proofErr w:type="spellEnd"/>
            <w:r w:rsidRPr="000C1E5B">
              <w:rPr>
                <w:sz w:val="18"/>
                <w:szCs w:val="18"/>
              </w:rPr>
              <w:t>":"</w:t>
            </w:r>
            <w:proofErr w:type="spellStart"/>
            <w:r w:rsidRPr="000C1E5B">
              <w:rPr>
                <w:sz w:val="18"/>
                <w:szCs w:val="18"/>
              </w:rPr>
              <w:t>SensorRover</w:t>
            </w:r>
            <w:proofErr w:type="spellEnd"/>
            <w:r w:rsidRPr="000C1E5B">
              <w:rPr>
                <w:sz w:val="18"/>
                <w:szCs w:val="18"/>
              </w:rPr>
              <w:t>/</w:t>
            </w:r>
            <w:proofErr w:type="spellStart"/>
            <w:r w:rsidRPr="000C1E5B">
              <w:rPr>
                <w:sz w:val="18"/>
                <w:szCs w:val="18"/>
              </w:rPr>
              <w:t>ActuatorRover</w:t>
            </w:r>
            <w:proofErr w:type="spellEnd"/>
            <w:r w:rsidRPr="000C1E5B">
              <w:rPr>
                <w:sz w:val="18"/>
                <w:szCs w:val="18"/>
              </w:rPr>
              <w:t>",</w:t>
            </w:r>
          </w:p>
          <w:p w14:paraId="5C0835E1" w14:textId="77777777" w:rsidR="005B5D09" w:rsidRPr="000C1E5B" w:rsidRDefault="005B5D09" w:rsidP="004750BE">
            <w:pPr>
              <w:spacing w:line="276" w:lineRule="auto"/>
              <w:jc w:val="both"/>
              <w:cnfStyle w:val="000000000000" w:firstRow="0" w:lastRow="0" w:firstColumn="0" w:lastColumn="0" w:oddVBand="0" w:evenVBand="0" w:oddHBand="0" w:evenHBand="0" w:firstRowFirstColumn="0" w:firstRowLastColumn="0" w:lastRowFirstColumn="0" w:lastRowLastColumn="0"/>
              <w:rPr>
                <w:sz w:val="18"/>
                <w:szCs w:val="18"/>
              </w:rPr>
            </w:pPr>
            <w:r w:rsidRPr="000C1E5B">
              <w:rPr>
                <w:sz w:val="18"/>
                <w:szCs w:val="18"/>
              </w:rPr>
              <w:t>"Timestamp”: integer,</w:t>
            </w:r>
          </w:p>
          <w:p w14:paraId="4207F02D" w14:textId="77777777" w:rsidR="005B5D09" w:rsidRPr="000C1E5B" w:rsidRDefault="005B5D09" w:rsidP="004750BE">
            <w:pPr>
              <w:jc w:val="both"/>
              <w:cnfStyle w:val="000000000000" w:firstRow="0" w:lastRow="0" w:firstColumn="0" w:lastColumn="0" w:oddVBand="0" w:evenVBand="0" w:oddHBand="0" w:evenHBand="0" w:firstRowFirstColumn="0" w:firstRowLastColumn="0" w:lastRowFirstColumn="0" w:lastRowLastColumn="0"/>
              <w:rPr>
                <w:sz w:val="18"/>
                <w:szCs w:val="18"/>
              </w:rPr>
            </w:pPr>
            <w:r w:rsidRPr="000C1E5B">
              <w:rPr>
                <w:sz w:val="18"/>
                <w:szCs w:val="18"/>
              </w:rPr>
              <w:t>"Latitude”: double</w:t>
            </w:r>
          </w:p>
          <w:p w14:paraId="4595B65B" w14:textId="77777777" w:rsidR="005B5D09" w:rsidRPr="000C1E5B" w:rsidRDefault="005B5D09" w:rsidP="004750BE">
            <w:pPr>
              <w:jc w:val="both"/>
              <w:cnfStyle w:val="000000000000" w:firstRow="0" w:lastRow="0" w:firstColumn="0" w:lastColumn="0" w:oddVBand="0" w:evenVBand="0" w:oddHBand="0" w:evenHBand="0" w:firstRowFirstColumn="0" w:firstRowLastColumn="0" w:lastRowFirstColumn="0" w:lastRowLastColumn="0"/>
              <w:rPr>
                <w:sz w:val="18"/>
                <w:szCs w:val="18"/>
              </w:rPr>
            </w:pPr>
            <w:r w:rsidRPr="000C1E5B">
              <w:rPr>
                <w:sz w:val="18"/>
                <w:szCs w:val="18"/>
              </w:rPr>
              <w:t>"Longitude”: double</w:t>
            </w:r>
          </w:p>
          <w:p w14:paraId="1B8189E4" w14:textId="77777777" w:rsidR="005B5D09" w:rsidRPr="000C1E5B" w:rsidRDefault="005B5D09" w:rsidP="004750BE">
            <w:pPr>
              <w:jc w:val="both"/>
              <w:cnfStyle w:val="000000000000" w:firstRow="0" w:lastRow="0" w:firstColumn="0" w:lastColumn="0" w:oddVBand="0" w:evenVBand="0" w:oddHBand="0" w:evenHBand="0" w:firstRowFirstColumn="0" w:firstRowLastColumn="0" w:lastRowFirstColumn="0" w:lastRowLastColumn="0"/>
              <w:rPr>
                <w:sz w:val="18"/>
                <w:szCs w:val="18"/>
              </w:rPr>
            </w:pPr>
            <w:r w:rsidRPr="000C1E5B">
              <w:rPr>
                <w:sz w:val="18"/>
                <w:szCs w:val="18"/>
              </w:rPr>
              <w:t>"Priority": 1,</w:t>
            </w:r>
          </w:p>
          <w:p w14:paraId="5393B895" w14:textId="77777777" w:rsidR="005B5D09" w:rsidRPr="000C1E5B" w:rsidRDefault="005B5D09" w:rsidP="004750BE">
            <w:pPr>
              <w:spacing w:line="276" w:lineRule="auto"/>
              <w:jc w:val="both"/>
              <w:cnfStyle w:val="000000000000" w:firstRow="0" w:lastRow="0" w:firstColumn="0" w:lastColumn="0" w:oddVBand="0" w:evenVBand="0" w:oddHBand="0" w:evenHBand="0" w:firstRowFirstColumn="0" w:firstRowLastColumn="0" w:lastRowFirstColumn="0" w:lastRowLastColumn="0"/>
              <w:rPr>
                <w:sz w:val="18"/>
                <w:szCs w:val="18"/>
              </w:rPr>
            </w:pPr>
            <w:r w:rsidRPr="000C1E5B">
              <w:rPr>
                <w:sz w:val="18"/>
                <w:szCs w:val="18"/>
              </w:rPr>
              <w:t>"Timeout": integer</w:t>
            </w:r>
          </w:p>
        </w:tc>
      </w:tr>
      <w:tr w:rsidR="005B5D09" w:rsidRPr="000F5FD3" w14:paraId="2EDB3AB5" w14:textId="77777777" w:rsidTr="00E6776B">
        <w:trPr>
          <w:cnfStyle w:val="000000100000" w:firstRow="0" w:lastRow="0" w:firstColumn="0" w:lastColumn="0" w:oddVBand="0" w:evenVBand="0" w:oddHBand="1" w:evenHBand="0" w:firstRowFirstColumn="0" w:firstRowLastColumn="0" w:lastRowFirstColumn="0" w:lastRowLastColumn="0"/>
          <w:trHeight w:val="1171"/>
        </w:trPr>
        <w:tc>
          <w:tcPr>
            <w:cnfStyle w:val="001000000000" w:firstRow="0" w:lastRow="0" w:firstColumn="1" w:lastColumn="0" w:oddVBand="0" w:evenVBand="0" w:oddHBand="0" w:evenHBand="0" w:firstRowFirstColumn="0" w:firstRowLastColumn="0" w:lastRowFirstColumn="0" w:lastRowLastColumn="0"/>
            <w:tcW w:w="1838" w:type="dxa"/>
            <w:vMerge/>
          </w:tcPr>
          <w:p w14:paraId="279FD411" w14:textId="77777777" w:rsidR="005B5D09" w:rsidRPr="000F5FD3" w:rsidRDefault="005B5D09" w:rsidP="004750BE">
            <w:pPr>
              <w:jc w:val="both"/>
            </w:pPr>
          </w:p>
        </w:tc>
        <w:tc>
          <w:tcPr>
            <w:tcW w:w="2410" w:type="dxa"/>
          </w:tcPr>
          <w:p w14:paraId="399755B6" w14:textId="77777777" w:rsidR="005B5D09" w:rsidRPr="000C1E5B" w:rsidRDefault="005B5D09" w:rsidP="004750BE">
            <w:pPr>
              <w:jc w:val="both"/>
              <w:cnfStyle w:val="000000100000" w:firstRow="0" w:lastRow="0" w:firstColumn="0" w:lastColumn="0" w:oddVBand="0" w:evenVBand="0" w:oddHBand="1" w:evenHBand="0" w:firstRowFirstColumn="0" w:firstRowLastColumn="0" w:lastRowFirstColumn="0" w:lastRowLastColumn="0"/>
              <w:rPr>
                <w:sz w:val="18"/>
                <w:szCs w:val="18"/>
              </w:rPr>
            </w:pPr>
            <w:r w:rsidRPr="000C1E5B">
              <w:rPr>
                <w:sz w:val="18"/>
                <w:szCs w:val="18"/>
              </w:rPr>
              <w:t>Remote control: waypoint sending</w:t>
            </w:r>
          </w:p>
        </w:tc>
        <w:tc>
          <w:tcPr>
            <w:tcW w:w="1559" w:type="dxa"/>
          </w:tcPr>
          <w:p w14:paraId="7DBFF02B" w14:textId="77777777" w:rsidR="005B5D09" w:rsidRPr="000C1E5B" w:rsidRDefault="005B5D09" w:rsidP="004750BE">
            <w:pPr>
              <w:jc w:val="both"/>
              <w:cnfStyle w:val="000000100000" w:firstRow="0" w:lastRow="0" w:firstColumn="0" w:lastColumn="0" w:oddVBand="0" w:evenVBand="0" w:oddHBand="1" w:evenHBand="0" w:firstRowFirstColumn="0" w:firstRowLastColumn="0" w:lastRowFirstColumn="0" w:lastRowLastColumn="0"/>
              <w:rPr>
                <w:sz w:val="18"/>
                <w:szCs w:val="18"/>
              </w:rPr>
            </w:pPr>
            <w:proofErr w:type="spellStart"/>
            <w:r w:rsidRPr="000C1E5B">
              <w:rPr>
                <w:sz w:val="18"/>
                <w:szCs w:val="18"/>
              </w:rPr>
              <w:t>SensorRover</w:t>
            </w:r>
            <w:proofErr w:type="spellEnd"/>
          </w:p>
          <w:p w14:paraId="476DA5A5" w14:textId="77777777" w:rsidR="005B5D09" w:rsidRPr="000C1E5B" w:rsidRDefault="005B5D09" w:rsidP="004750BE">
            <w:pPr>
              <w:jc w:val="both"/>
              <w:cnfStyle w:val="000000100000" w:firstRow="0" w:lastRow="0" w:firstColumn="0" w:lastColumn="0" w:oddVBand="0" w:evenVBand="0" w:oddHBand="1" w:evenHBand="0" w:firstRowFirstColumn="0" w:firstRowLastColumn="0" w:lastRowFirstColumn="0" w:lastRowLastColumn="0"/>
              <w:rPr>
                <w:sz w:val="18"/>
                <w:szCs w:val="18"/>
              </w:rPr>
            </w:pPr>
            <w:proofErr w:type="spellStart"/>
            <w:r w:rsidRPr="000C1E5B">
              <w:rPr>
                <w:sz w:val="18"/>
                <w:szCs w:val="18"/>
              </w:rPr>
              <w:t>ActuatorRover</w:t>
            </w:r>
            <w:proofErr w:type="spellEnd"/>
          </w:p>
        </w:tc>
        <w:tc>
          <w:tcPr>
            <w:tcW w:w="5387" w:type="dxa"/>
            <w:vMerge/>
          </w:tcPr>
          <w:p w14:paraId="547886E1" w14:textId="77777777" w:rsidR="005B5D09" w:rsidRPr="000C1E5B" w:rsidRDefault="005B5D09" w:rsidP="004750BE">
            <w:pPr>
              <w:jc w:val="both"/>
              <w:cnfStyle w:val="000000100000" w:firstRow="0" w:lastRow="0" w:firstColumn="0" w:lastColumn="0" w:oddVBand="0" w:evenVBand="0" w:oddHBand="1" w:evenHBand="0" w:firstRowFirstColumn="0" w:firstRowLastColumn="0" w:lastRowFirstColumn="0" w:lastRowLastColumn="0"/>
              <w:rPr>
                <w:sz w:val="18"/>
                <w:szCs w:val="18"/>
              </w:rPr>
            </w:pPr>
          </w:p>
        </w:tc>
      </w:tr>
      <w:tr w:rsidR="00044A9A" w:rsidRPr="000F5FD3" w14:paraId="6F8FDA1E" w14:textId="77777777" w:rsidTr="00E6776B">
        <w:trPr>
          <w:trHeight w:val="189"/>
        </w:trPr>
        <w:tc>
          <w:tcPr>
            <w:cnfStyle w:val="001000000000" w:firstRow="0" w:lastRow="0" w:firstColumn="1" w:lastColumn="0" w:oddVBand="0" w:evenVBand="0" w:oddHBand="0" w:evenHBand="0" w:firstRowFirstColumn="0" w:firstRowLastColumn="0" w:lastRowFirstColumn="0" w:lastRowLastColumn="0"/>
            <w:tcW w:w="1838" w:type="dxa"/>
            <w:vMerge w:val="restart"/>
          </w:tcPr>
          <w:p w14:paraId="2B680AD8" w14:textId="77777777" w:rsidR="00044A9A" w:rsidRPr="000F5FD3" w:rsidRDefault="00044A9A" w:rsidP="00842CD7">
            <w:pPr>
              <w:jc w:val="both"/>
            </w:pPr>
            <w:r w:rsidRPr="000F5FD3">
              <w:t>II15/</w:t>
            </w:r>
            <w:r>
              <w:t>Commands</w:t>
            </w:r>
          </w:p>
        </w:tc>
        <w:tc>
          <w:tcPr>
            <w:tcW w:w="2410" w:type="dxa"/>
          </w:tcPr>
          <w:p w14:paraId="5174D92F" w14:textId="77777777" w:rsidR="00044A9A" w:rsidRPr="000C1E5B" w:rsidRDefault="00044A9A" w:rsidP="00842CD7">
            <w:pPr>
              <w:jc w:val="both"/>
              <w:cnfStyle w:val="000000000000" w:firstRow="0" w:lastRow="0" w:firstColumn="0" w:lastColumn="0" w:oddVBand="0" w:evenVBand="0" w:oddHBand="0" w:evenHBand="0" w:firstRowFirstColumn="0" w:firstRowLastColumn="0" w:lastRowFirstColumn="0" w:lastRowLastColumn="0"/>
              <w:rPr>
                <w:sz w:val="18"/>
                <w:szCs w:val="18"/>
              </w:rPr>
            </w:pPr>
          </w:p>
        </w:tc>
        <w:tc>
          <w:tcPr>
            <w:tcW w:w="1559" w:type="dxa"/>
          </w:tcPr>
          <w:p w14:paraId="0ABCBC51" w14:textId="77777777" w:rsidR="00044A9A" w:rsidRPr="000C1E5B" w:rsidRDefault="00044A9A" w:rsidP="00842CD7">
            <w:pPr>
              <w:jc w:val="both"/>
              <w:cnfStyle w:val="000000000000" w:firstRow="0" w:lastRow="0" w:firstColumn="0" w:lastColumn="0" w:oddVBand="0" w:evenVBand="0" w:oddHBand="0" w:evenHBand="0" w:firstRowFirstColumn="0" w:firstRowLastColumn="0" w:lastRowFirstColumn="0" w:lastRowLastColumn="0"/>
              <w:rPr>
                <w:sz w:val="18"/>
                <w:szCs w:val="18"/>
              </w:rPr>
            </w:pPr>
            <w:r w:rsidRPr="000C1E5B">
              <w:rPr>
                <w:sz w:val="18"/>
                <w:szCs w:val="18"/>
              </w:rPr>
              <w:t>Central</w:t>
            </w:r>
          </w:p>
        </w:tc>
        <w:tc>
          <w:tcPr>
            <w:tcW w:w="5387" w:type="dxa"/>
            <w:vMerge w:val="restart"/>
            <w:shd w:val="clear" w:color="auto" w:fill="C1BEE2" w:themeFill="accent4" w:themeFillTint="66"/>
          </w:tcPr>
          <w:p w14:paraId="0591138C" w14:textId="77777777" w:rsidR="00044A9A" w:rsidRPr="000C1E5B" w:rsidRDefault="00044A9A" w:rsidP="00842CD7">
            <w:pPr>
              <w:jc w:val="both"/>
              <w:cnfStyle w:val="000000000000" w:firstRow="0" w:lastRow="0" w:firstColumn="0" w:lastColumn="0" w:oddVBand="0" w:evenVBand="0" w:oddHBand="0" w:evenHBand="0" w:firstRowFirstColumn="0" w:firstRowLastColumn="0" w:lastRowFirstColumn="0" w:lastRowLastColumn="0"/>
              <w:rPr>
                <w:sz w:val="18"/>
                <w:szCs w:val="18"/>
              </w:rPr>
            </w:pPr>
            <w:r w:rsidRPr="000C1E5B">
              <w:rPr>
                <w:sz w:val="18"/>
                <w:szCs w:val="18"/>
              </w:rPr>
              <w:t>"Sender":"</w:t>
            </w:r>
            <w:proofErr w:type="spellStart"/>
            <w:r w:rsidRPr="000C1E5B">
              <w:rPr>
                <w:sz w:val="18"/>
                <w:szCs w:val="18"/>
              </w:rPr>
              <w:t>SensorRover</w:t>
            </w:r>
            <w:proofErr w:type="spellEnd"/>
            <w:r>
              <w:rPr>
                <w:sz w:val="18"/>
                <w:szCs w:val="18"/>
              </w:rPr>
              <w:t>”</w:t>
            </w:r>
            <w:proofErr w:type="gramStart"/>
            <w:r w:rsidRPr="000C1E5B">
              <w:rPr>
                <w:sz w:val="18"/>
                <w:szCs w:val="18"/>
              </w:rPr>
              <w:t>/</w:t>
            </w:r>
            <w:r>
              <w:rPr>
                <w:sz w:val="18"/>
                <w:szCs w:val="18"/>
              </w:rPr>
              <w:t>”</w:t>
            </w:r>
            <w:proofErr w:type="spellStart"/>
            <w:r w:rsidRPr="000C1E5B">
              <w:rPr>
                <w:sz w:val="18"/>
                <w:szCs w:val="18"/>
              </w:rPr>
              <w:t>ActuatorRover</w:t>
            </w:r>
            <w:proofErr w:type="spellEnd"/>
            <w:proofErr w:type="gramEnd"/>
            <w:r>
              <w:rPr>
                <w:sz w:val="18"/>
                <w:szCs w:val="18"/>
              </w:rPr>
              <w:t>”</w:t>
            </w:r>
            <w:r w:rsidRPr="000C1E5B">
              <w:rPr>
                <w:sz w:val="18"/>
                <w:szCs w:val="18"/>
              </w:rPr>
              <w:t>/</w:t>
            </w:r>
            <w:r>
              <w:rPr>
                <w:sz w:val="18"/>
                <w:szCs w:val="18"/>
              </w:rPr>
              <w:t>”</w:t>
            </w:r>
            <w:r w:rsidRPr="000C1E5B">
              <w:rPr>
                <w:sz w:val="18"/>
                <w:szCs w:val="18"/>
              </w:rPr>
              <w:t>Auto</w:t>
            </w:r>
            <w:r>
              <w:rPr>
                <w:sz w:val="18"/>
                <w:szCs w:val="18"/>
              </w:rPr>
              <w:t>”</w:t>
            </w:r>
            <w:r w:rsidRPr="000C1E5B">
              <w:rPr>
                <w:sz w:val="18"/>
                <w:szCs w:val="18"/>
              </w:rPr>
              <w:t>/</w:t>
            </w:r>
            <w:r>
              <w:rPr>
                <w:sz w:val="18"/>
                <w:szCs w:val="18"/>
              </w:rPr>
              <w:t>”</w:t>
            </w:r>
            <w:r w:rsidRPr="000C1E5B">
              <w:rPr>
                <w:sz w:val="18"/>
                <w:szCs w:val="18"/>
              </w:rPr>
              <w:t>Central</w:t>
            </w:r>
            <w:r>
              <w:rPr>
                <w:sz w:val="18"/>
                <w:szCs w:val="18"/>
              </w:rPr>
              <w:t>”</w:t>
            </w:r>
            <w:r w:rsidRPr="000C1E5B">
              <w:rPr>
                <w:sz w:val="18"/>
                <w:szCs w:val="18"/>
              </w:rPr>
              <w:t>/</w:t>
            </w:r>
            <w:r>
              <w:rPr>
                <w:sz w:val="18"/>
                <w:szCs w:val="18"/>
              </w:rPr>
              <w:t>”</w:t>
            </w:r>
            <w:r w:rsidRPr="000C1E5B">
              <w:rPr>
                <w:sz w:val="18"/>
                <w:szCs w:val="18"/>
              </w:rPr>
              <w:t>User",</w:t>
            </w:r>
          </w:p>
          <w:p w14:paraId="29A7841A" w14:textId="77777777" w:rsidR="00044A9A" w:rsidRPr="000C1E5B" w:rsidRDefault="00044A9A" w:rsidP="00842CD7">
            <w:pPr>
              <w:jc w:val="both"/>
              <w:cnfStyle w:val="000000000000" w:firstRow="0" w:lastRow="0" w:firstColumn="0" w:lastColumn="0" w:oddVBand="0" w:evenVBand="0" w:oddHBand="0" w:evenHBand="0" w:firstRowFirstColumn="0" w:firstRowLastColumn="0" w:lastRowFirstColumn="0" w:lastRowLastColumn="0"/>
              <w:rPr>
                <w:sz w:val="18"/>
                <w:szCs w:val="18"/>
              </w:rPr>
            </w:pPr>
            <w:r w:rsidRPr="000C1E5B">
              <w:rPr>
                <w:sz w:val="18"/>
                <w:szCs w:val="18"/>
              </w:rPr>
              <w:t>"</w:t>
            </w:r>
            <w:proofErr w:type="spellStart"/>
            <w:r w:rsidRPr="000C1E5B">
              <w:rPr>
                <w:sz w:val="18"/>
                <w:szCs w:val="18"/>
              </w:rPr>
              <w:t>RoverId</w:t>
            </w:r>
            <w:proofErr w:type="spellEnd"/>
            <w:r w:rsidRPr="000C1E5B">
              <w:rPr>
                <w:sz w:val="18"/>
                <w:szCs w:val="18"/>
              </w:rPr>
              <w:t>":"</w:t>
            </w:r>
            <w:proofErr w:type="spellStart"/>
            <w:r w:rsidRPr="000C1E5B">
              <w:rPr>
                <w:sz w:val="18"/>
                <w:szCs w:val="18"/>
              </w:rPr>
              <w:t>SensorRover</w:t>
            </w:r>
            <w:proofErr w:type="spellEnd"/>
            <w:r w:rsidRPr="000C1E5B">
              <w:rPr>
                <w:sz w:val="18"/>
                <w:szCs w:val="18"/>
              </w:rPr>
              <w:t>/</w:t>
            </w:r>
            <w:proofErr w:type="spellStart"/>
            <w:r w:rsidRPr="000C1E5B">
              <w:rPr>
                <w:sz w:val="18"/>
                <w:szCs w:val="18"/>
              </w:rPr>
              <w:t>ActuatorRover</w:t>
            </w:r>
            <w:proofErr w:type="spellEnd"/>
            <w:r w:rsidRPr="000C1E5B">
              <w:rPr>
                <w:sz w:val="18"/>
                <w:szCs w:val="18"/>
              </w:rPr>
              <w:t>",</w:t>
            </w:r>
          </w:p>
          <w:p w14:paraId="1A83B3A9" w14:textId="77777777" w:rsidR="00044A9A" w:rsidRPr="000C1E5B" w:rsidRDefault="00044A9A" w:rsidP="00842CD7">
            <w:pPr>
              <w:spacing w:line="276" w:lineRule="auto"/>
              <w:jc w:val="both"/>
              <w:cnfStyle w:val="000000000000" w:firstRow="0" w:lastRow="0" w:firstColumn="0" w:lastColumn="0" w:oddVBand="0" w:evenVBand="0" w:oddHBand="0" w:evenHBand="0" w:firstRowFirstColumn="0" w:firstRowLastColumn="0" w:lastRowFirstColumn="0" w:lastRowLastColumn="0"/>
              <w:rPr>
                <w:sz w:val="18"/>
                <w:szCs w:val="18"/>
              </w:rPr>
            </w:pPr>
            <w:r w:rsidRPr="000C1E5B">
              <w:rPr>
                <w:sz w:val="18"/>
                <w:szCs w:val="18"/>
              </w:rPr>
              <w:t>"Timestamp”: integer,</w:t>
            </w:r>
          </w:p>
          <w:p w14:paraId="4990288B" w14:textId="77777777" w:rsidR="00044A9A" w:rsidRPr="000C1E5B" w:rsidRDefault="00044A9A" w:rsidP="00842CD7">
            <w:pPr>
              <w:jc w:val="both"/>
              <w:cnfStyle w:val="000000000000" w:firstRow="0" w:lastRow="0" w:firstColumn="0" w:lastColumn="0" w:oddVBand="0" w:evenVBand="0" w:oddHBand="0" w:evenHBand="0" w:firstRowFirstColumn="0" w:firstRowLastColumn="0" w:lastRowFirstColumn="0" w:lastRowLastColumn="0"/>
              <w:rPr>
                <w:sz w:val="18"/>
                <w:szCs w:val="18"/>
              </w:rPr>
            </w:pPr>
            <w:r w:rsidRPr="000C1E5B">
              <w:rPr>
                <w:sz w:val="18"/>
                <w:szCs w:val="18"/>
              </w:rPr>
              <w:t>"Latitude”: double</w:t>
            </w:r>
          </w:p>
          <w:p w14:paraId="3A7047A5" w14:textId="77777777" w:rsidR="00044A9A" w:rsidRPr="000C1E5B" w:rsidRDefault="00044A9A" w:rsidP="00842CD7">
            <w:pPr>
              <w:jc w:val="both"/>
              <w:cnfStyle w:val="000000000000" w:firstRow="0" w:lastRow="0" w:firstColumn="0" w:lastColumn="0" w:oddVBand="0" w:evenVBand="0" w:oddHBand="0" w:evenHBand="0" w:firstRowFirstColumn="0" w:firstRowLastColumn="0" w:lastRowFirstColumn="0" w:lastRowLastColumn="0"/>
              <w:rPr>
                <w:sz w:val="18"/>
                <w:szCs w:val="18"/>
              </w:rPr>
            </w:pPr>
            <w:r w:rsidRPr="000C1E5B">
              <w:rPr>
                <w:sz w:val="18"/>
                <w:szCs w:val="18"/>
              </w:rPr>
              <w:t>"Longitude”: double</w:t>
            </w:r>
          </w:p>
          <w:p w14:paraId="0079550B" w14:textId="77777777" w:rsidR="00044A9A" w:rsidRPr="000C1E5B" w:rsidRDefault="00044A9A" w:rsidP="00842CD7">
            <w:pPr>
              <w:jc w:val="both"/>
              <w:cnfStyle w:val="000000000000" w:firstRow="0" w:lastRow="0" w:firstColumn="0" w:lastColumn="0" w:oddVBand="0" w:evenVBand="0" w:oddHBand="0" w:evenHBand="0" w:firstRowFirstColumn="0" w:firstRowLastColumn="0" w:lastRowFirstColumn="0" w:lastRowLastColumn="0"/>
              <w:rPr>
                <w:sz w:val="18"/>
                <w:szCs w:val="18"/>
              </w:rPr>
            </w:pPr>
            <w:r w:rsidRPr="000C1E5B">
              <w:rPr>
                <w:sz w:val="18"/>
                <w:szCs w:val="18"/>
              </w:rPr>
              <w:t>"Priority": 1</w:t>
            </w:r>
            <w:r>
              <w:rPr>
                <w:sz w:val="18"/>
                <w:szCs w:val="18"/>
              </w:rPr>
              <w:t xml:space="preserve"> </w:t>
            </w:r>
            <w:r w:rsidRPr="000C1E5B">
              <w:rPr>
                <w:sz w:val="18"/>
                <w:szCs w:val="18"/>
              </w:rPr>
              <w:t>/</w:t>
            </w:r>
            <w:r>
              <w:rPr>
                <w:sz w:val="18"/>
                <w:szCs w:val="18"/>
              </w:rPr>
              <w:t xml:space="preserve"> </w:t>
            </w:r>
            <w:r w:rsidRPr="000C1E5B">
              <w:rPr>
                <w:sz w:val="18"/>
                <w:szCs w:val="18"/>
              </w:rPr>
              <w:t>2</w:t>
            </w:r>
            <w:r>
              <w:rPr>
                <w:sz w:val="18"/>
                <w:szCs w:val="18"/>
              </w:rPr>
              <w:t xml:space="preserve"> </w:t>
            </w:r>
            <w:r w:rsidRPr="000C1E5B">
              <w:rPr>
                <w:sz w:val="18"/>
                <w:szCs w:val="18"/>
              </w:rPr>
              <w:t>/</w:t>
            </w:r>
            <w:r>
              <w:rPr>
                <w:sz w:val="18"/>
                <w:szCs w:val="18"/>
              </w:rPr>
              <w:t xml:space="preserve"> </w:t>
            </w:r>
            <w:r w:rsidRPr="000C1E5B">
              <w:rPr>
                <w:sz w:val="18"/>
                <w:szCs w:val="18"/>
              </w:rPr>
              <w:t>3…</w:t>
            </w:r>
          </w:p>
          <w:p w14:paraId="49C04124" w14:textId="77777777" w:rsidR="00044A9A" w:rsidRPr="000C1E5B" w:rsidRDefault="00044A9A" w:rsidP="00842CD7">
            <w:pPr>
              <w:jc w:val="both"/>
              <w:cnfStyle w:val="000000000000" w:firstRow="0" w:lastRow="0" w:firstColumn="0" w:lastColumn="0" w:oddVBand="0" w:evenVBand="0" w:oddHBand="0" w:evenHBand="0" w:firstRowFirstColumn="0" w:firstRowLastColumn="0" w:lastRowFirstColumn="0" w:lastRowLastColumn="0"/>
              <w:rPr>
                <w:sz w:val="18"/>
                <w:szCs w:val="18"/>
              </w:rPr>
            </w:pPr>
            <w:r w:rsidRPr="000C1E5B">
              <w:rPr>
                <w:sz w:val="18"/>
                <w:szCs w:val="18"/>
              </w:rPr>
              <w:t>"Timeout": integer</w:t>
            </w:r>
          </w:p>
        </w:tc>
      </w:tr>
      <w:tr w:rsidR="00044A9A" w:rsidRPr="000F5FD3" w14:paraId="0DE52D3C" w14:textId="77777777" w:rsidTr="00E6776B">
        <w:trPr>
          <w:cnfStyle w:val="000000100000" w:firstRow="0" w:lastRow="0" w:firstColumn="0" w:lastColumn="0" w:oddVBand="0" w:evenVBand="0" w:oddHBand="1" w:evenHBand="0" w:firstRowFirstColumn="0" w:firstRowLastColumn="0" w:lastRowFirstColumn="0" w:lastRowLastColumn="0"/>
          <w:trHeight w:val="660"/>
        </w:trPr>
        <w:tc>
          <w:tcPr>
            <w:cnfStyle w:val="001000000000" w:firstRow="0" w:lastRow="0" w:firstColumn="1" w:lastColumn="0" w:oddVBand="0" w:evenVBand="0" w:oddHBand="0" w:evenHBand="0" w:firstRowFirstColumn="0" w:firstRowLastColumn="0" w:lastRowFirstColumn="0" w:lastRowLastColumn="0"/>
            <w:tcW w:w="1838" w:type="dxa"/>
            <w:vMerge/>
          </w:tcPr>
          <w:p w14:paraId="7CAFA69B" w14:textId="77777777" w:rsidR="00044A9A" w:rsidRPr="000F5FD3" w:rsidRDefault="00044A9A" w:rsidP="00044A9A">
            <w:pPr>
              <w:jc w:val="both"/>
            </w:pPr>
          </w:p>
        </w:tc>
        <w:tc>
          <w:tcPr>
            <w:tcW w:w="2410" w:type="dxa"/>
          </w:tcPr>
          <w:p w14:paraId="7997964B" w14:textId="77777777" w:rsidR="00044A9A" w:rsidRPr="000C1E5B" w:rsidRDefault="00044A9A" w:rsidP="00044A9A">
            <w:pPr>
              <w:jc w:val="both"/>
              <w:cnfStyle w:val="000000100000" w:firstRow="0" w:lastRow="0" w:firstColumn="0" w:lastColumn="0" w:oddVBand="0" w:evenVBand="0" w:oddHBand="1" w:evenHBand="0" w:firstRowFirstColumn="0" w:firstRowLastColumn="0" w:lastRowFirstColumn="0" w:lastRowLastColumn="0"/>
              <w:rPr>
                <w:sz w:val="18"/>
                <w:szCs w:val="18"/>
              </w:rPr>
            </w:pPr>
            <w:r w:rsidRPr="000C1E5B">
              <w:rPr>
                <w:sz w:val="18"/>
                <w:szCs w:val="18"/>
              </w:rPr>
              <w:t>Commands table</w:t>
            </w:r>
          </w:p>
        </w:tc>
        <w:tc>
          <w:tcPr>
            <w:tcW w:w="1559" w:type="dxa"/>
          </w:tcPr>
          <w:p w14:paraId="476DC38A" w14:textId="77777777" w:rsidR="00044A9A" w:rsidRPr="000C1E5B" w:rsidRDefault="00044A9A" w:rsidP="00044A9A">
            <w:pPr>
              <w:jc w:val="both"/>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Node-RED</w:t>
            </w:r>
          </w:p>
        </w:tc>
        <w:tc>
          <w:tcPr>
            <w:tcW w:w="5387" w:type="dxa"/>
            <w:vMerge/>
          </w:tcPr>
          <w:p w14:paraId="58F36E8E" w14:textId="77777777" w:rsidR="00044A9A" w:rsidRPr="000C1E5B" w:rsidRDefault="00044A9A" w:rsidP="00044A9A">
            <w:pPr>
              <w:jc w:val="both"/>
              <w:cnfStyle w:val="000000100000" w:firstRow="0" w:lastRow="0" w:firstColumn="0" w:lastColumn="0" w:oddVBand="0" w:evenVBand="0" w:oddHBand="1" w:evenHBand="0" w:firstRowFirstColumn="0" w:firstRowLastColumn="0" w:lastRowFirstColumn="0" w:lastRowLastColumn="0"/>
              <w:rPr>
                <w:sz w:val="18"/>
                <w:szCs w:val="18"/>
              </w:rPr>
            </w:pPr>
          </w:p>
        </w:tc>
      </w:tr>
      <w:tr w:rsidR="00044A9A" w:rsidRPr="000F5FD3" w14:paraId="7883BACB" w14:textId="77777777" w:rsidTr="00142B68">
        <w:tblPrEx>
          <w:tblW w:w="11194" w:type="dxa"/>
          <w:tblLayout w:type="fixed"/>
          <w:tblPrExChange w:id="20" w:author="Microsoft Word" w:date="2024-01-04T19:55:00Z">
            <w:tblPrEx>
              <w:tblW w:w="11194" w:type="dxa"/>
              <w:tblLayout w:type="fixed"/>
            </w:tblPrEx>
          </w:tblPrExChange>
        </w:tblPrEx>
        <w:trPr>
          <w:trHeight w:val="229"/>
          <w:trPrChange w:id="21" w:author="Microsoft Word" w:date="2024-01-04T19:55:00Z">
            <w:trPr>
              <w:trHeight w:val="229"/>
            </w:trPr>
          </w:trPrChange>
        </w:trPr>
        <w:tc>
          <w:tcPr>
            <w:cnfStyle w:val="001000000000" w:firstRow="0" w:lastRow="0" w:firstColumn="1" w:lastColumn="0" w:oddVBand="0" w:evenVBand="0" w:oddHBand="0" w:evenHBand="0" w:firstRowFirstColumn="0" w:firstRowLastColumn="0" w:lastRowFirstColumn="0" w:lastRowLastColumn="0"/>
            <w:tcW w:w="1838" w:type="dxa"/>
            <w:vMerge w:val="restart"/>
            <w:tcPrChange w:id="22" w:author="Microsoft Word" w:date="2024-01-04T19:55:00Z">
              <w:tcPr>
                <w:tcW w:w="1838" w:type="dxa"/>
                <w:vMerge w:val="restart"/>
              </w:tcPr>
            </w:tcPrChange>
          </w:tcPr>
          <w:p w14:paraId="2C04FCA3" w14:textId="77777777" w:rsidR="00044A9A" w:rsidRPr="000F5FD3" w:rsidRDefault="00D44AD9" w:rsidP="00044A9A">
            <w:pPr>
              <w:jc w:val="both"/>
            </w:pPr>
            <w:r>
              <w:t>II15/Waypoint</w:t>
            </w:r>
          </w:p>
        </w:tc>
        <w:tc>
          <w:tcPr>
            <w:tcW w:w="2410" w:type="dxa"/>
            <w:tcPrChange w:id="23" w:author="Microsoft Word" w:date="2024-01-04T19:55:00Z">
              <w:tcPr>
                <w:tcW w:w="2410" w:type="dxa"/>
              </w:tcPr>
            </w:tcPrChange>
          </w:tcPr>
          <w:p w14:paraId="565CC8A3" w14:textId="77777777" w:rsidR="00044A9A" w:rsidRPr="000C1E5B" w:rsidRDefault="00044A9A" w:rsidP="00044A9A">
            <w:pPr>
              <w:jc w:val="both"/>
              <w:cnfStyle w:val="000000000000" w:firstRow="0" w:lastRow="0" w:firstColumn="0" w:lastColumn="0" w:oddVBand="0" w:evenVBand="0" w:oddHBand="0" w:evenHBand="0" w:firstRowFirstColumn="0" w:firstRowLastColumn="0" w:lastRowFirstColumn="0" w:lastRowLastColumn="0"/>
              <w:rPr>
                <w:sz w:val="18"/>
                <w:szCs w:val="18"/>
              </w:rPr>
            </w:pPr>
          </w:p>
        </w:tc>
        <w:tc>
          <w:tcPr>
            <w:tcW w:w="1559" w:type="dxa"/>
            <w:tcPrChange w:id="24" w:author="Microsoft Word" w:date="2024-01-04T19:55:00Z">
              <w:tcPr>
                <w:tcW w:w="1559" w:type="dxa"/>
              </w:tcPr>
            </w:tcPrChange>
          </w:tcPr>
          <w:p w14:paraId="408A03BC" w14:textId="77777777" w:rsidR="00044A9A" w:rsidRPr="000C1E5B" w:rsidRDefault="00D44AD9" w:rsidP="00044A9A">
            <w:pPr>
              <w:jc w:val="both"/>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Node-RED</w:t>
            </w:r>
          </w:p>
        </w:tc>
        <w:tc>
          <w:tcPr>
            <w:tcW w:w="5387" w:type="dxa"/>
            <w:vMerge w:val="restart"/>
            <w:shd w:val="clear" w:color="auto" w:fill="C1BEE2" w:themeFill="accent4" w:themeFillTint="66"/>
            <w:tcPrChange w:id="25" w:author="Microsoft Word" w:date="2024-01-04T19:55:00Z">
              <w:tcPr>
                <w:tcW w:w="5387" w:type="dxa"/>
                <w:vMerge w:val="restart"/>
                <w:shd w:val="clear" w:color="auto" w:fill="C1BEE2" w:themeFill="accent4" w:themeFillTint="66"/>
              </w:tcPr>
            </w:tcPrChange>
          </w:tcPr>
          <w:p w14:paraId="09BE1A11" w14:textId="77777777" w:rsidR="00F01E54" w:rsidRPr="000C1E5B" w:rsidRDefault="00F01E54" w:rsidP="00F01E54">
            <w:pPr>
              <w:jc w:val="both"/>
              <w:cnfStyle w:val="000000000000" w:firstRow="0" w:lastRow="0" w:firstColumn="0" w:lastColumn="0" w:oddVBand="0" w:evenVBand="0" w:oddHBand="0" w:evenHBand="0" w:firstRowFirstColumn="0" w:firstRowLastColumn="0" w:lastRowFirstColumn="0" w:lastRowLastColumn="0"/>
              <w:rPr>
                <w:sz w:val="18"/>
                <w:szCs w:val="18"/>
              </w:rPr>
            </w:pPr>
            <w:r w:rsidRPr="000C1E5B">
              <w:rPr>
                <w:sz w:val="18"/>
                <w:szCs w:val="18"/>
              </w:rPr>
              <w:t>"Sender":"</w:t>
            </w:r>
            <w:proofErr w:type="spellStart"/>
            <w:r w:rsidRPr="000C1E5B">
              <w:rPr>
                <w:sz w:val="18"/>
                <w:szCs w:val="18"/>
              </w:rPr>
              <w:t>SensorRover</w:t>
            </w:r>
            <w:proofErr w:type="spellEnd"/>
            <w:r>
              <w:rPr>
                <w:sz w:val="18"/>
                <w:szCs w:val="18"/>
              </w:rPr>
              <w:t>”</w:t>
            </w:r>
            <w:proofErr w:type="gramStart"/>
            <w:r w:rsidRPr="000C1E5B">
              <w:rPr>
                <w:sz w:val="18"/>
                <w:szCs w:val="18"/>
              </w:rPr>
              <w:t>/</w:t>
            </w:r>
            <w:r>
              <w:rPr>
                <w:sz w:val="18"/>
                <w:szCs w:val="18"/>
              </w:rPr>
              <w:t>”</w:t>
            </w:r>
            <w:proofErr w:type="spellStart"/>
            <w:r w:rsidRPr="000C1E5B">
              <w:rPr>
                <w:sz w:val="18"/>
                <w:szCs w:val="18"/>
              </w:rPr>
              <w:t>ActuatorRover</w:t>
            </w:r>
            <w:proofErr w:type="spellEnd"/>
            <w:proofErr w:type="gramEnd"/>
            <w:r>
              <w:rPr>
                <w:sz w:val="18"/>
                <w:szCs w:val="18"/>
              </w:rPr>
              <w:t>”</w:t>
            </w:r>
            <w:r w:rsidRPr="000C1E5B">
              <w:rPr>
                <w:sz w:val="18"/>
                <w:szCs w:val="18"/>
              </w:rPr>
              <w:t>/</w:t>
            </w:r>
            <w:r>
              <w:rPr>
                <w:sz w:val="18"/>
                <w:szCs w:val="18"/>
              </w:rPr>
              <w:t>”</w:t>
            </w:r>
            <w:r w:rsidRPr="000C1E5B">
              <w:rPr>
                <w:sz w:val="18"/>
                <w:szCs w:val="18"/>
              </w:rPr>
              <w:t>Auto</w:t>
            </w:r>
            <w:r>
              <w:rPr>
                <w:sz w:val="18"/>
                <w:szCs w:val="18"/>
              </w:rPr>
              <w:t>”</w:t>
            </w:r>
            <w:r w:rsidRPr="000C1E5B">
              <w:rPr>
                <w:sz w:val="18"/>
                <w:szCs w:val="18"/>
              </w:rPr>
              <w:t>/</w:t>
            </w:r>
            <w:r>
              <w:rPr>
                <w:sz w:val="18"/>
                <w:szCs w:val="18"/>
              </w:rPr>
              <w:t>”</w:t>
            </w:r>
            <w:r w:rsidRPr="000C1E5B">
              <w:rPr>
                <w:sz w:val="18"/>
                <w:szCs w:val="18"/>
              </w:rPr>
              <w:t>Central</w:t>
            </w:r>
            <w:r>
              <w:rPr>
                <w:sz w:val="18"/>
                <w:szCs w:val="18"/>
              </w:rPr>
              <w:t>”</w:t>
            </w:r>
            <w:r w:rsidRPr="000C1E5B">
              <w:rPr>
                <w:sz w:val="18"/>
                <w:szCs w:val="18"/>
              </w:rPr>
              <w:t>/</w:t>
            </w:r>
            <w:r>
              <w:rPr>
                <w:sz w:val="18"/>
                <w:szCs w:val="18"/>
              </w:rPr>
              <w:t>”</w:t>
            </w:r>
            <w:r w:rsidRPr="000C1E5B">
              <w:rPr>
                <w:sz w:val="18"/>
                <w:szCs w:val="18"/>
              </w:rPr>
              <w:t>User",</w:t>
            </w:r>
          </w:p>
          <w:p w14:paraId="5CFABEB0" w14:textId="77777777" w:rsidR="00F01E54" w:rsidRPr="000C1E5B" w:rsidRDefault="00F01E54" w:rsidP="00F01E54">
            <w:pPr>
              <w:jc w:val="both"/>
              <w:cnfStyle w:val="000000000000" w:firstRow="0" w:lastRow="0" w:firstColumn="0" w:lastColumn="0" w:oddVBand="0" w:evenVBand="0" w:oddHBand="0" w:evenHBand="0" w:firstRowFirstColumn="0" w:firstRowLastColumn="0" w:lastRowFirstColumn="0" w:lastRowLastColumn="0"/>
              <w:rPr>
                <w:sz w:val="18"/>
                <w:szCs w:val="18"/>
              </w:rPr>
            </w:pPr>
            <w:r w:rsidRPr="000C1E5B">
              <w:rPr>
                <w:sz w:val="18"/>
                <w:szCs w:val="18"/>
              </w:rPr>
              <w:t>"</w:t>
            </w:r>
            <w:proofErr w:type="spellStart"/>
            <w:r w:rsidRPr="000C1E5B">
              <w:rPr>
                <w:sz w:val="18"/>
                <w:szCs w:val="18"/>
              </w:rPr>
              <w:t>RoverId</w:t>
            </w:r>
            <w:proofErr w:type="spellEnd"/>
            <w:r w:rsidRPr="000C1E5B">
              <w:rPr>
                <w:sz w:val="18"/>
                <w:szCs w:val="18"/>
              </w:rPr>
              <w:t>":"</w:t>
            </w:r>
            <w:proofErr w:type="spellStart"/>
            <w:r w:rsidRPr="000C1E5B">
              <w:rPr>
                <w:sz w:val="18"/>
                <w:szCs w:val="18"/>
              </w:rPr>
              <w:t>SensorRover</w:t>
            </w:r>
            <w:proofErr w:type="spellEnd"/>
            <w:r w:rsidRPr="000C1E5B">
              <w:rPr>
                <w:sz w:val="18"/>
                <w:szCs w:val="18"/>
              </w:rPr>
              <w:t>/</w:t>
            </w:r>
            <w:proofErr w:type="spellStart"/>
            <w:r w:rsidRPr="000C1E5B">
              <w:rPr>
                <w:sz w:val="18"/>
                <w:szCs w:val="18"/>
              </w:rPr>
              <w:t>ActuatorRover</w:t>
            </w:r>
            <w:proofErr w:type="spellEnd"/>
            <w:r w:rsidRPr="000C1E5B">
              <w:rPr>
                <w:sz w:val="18"/>
                <w:szCs w:val="18"/>
              </w:rPr>
              <w:t>",</w:t>
            </w:r>
          </w:p>
          <w:p w14:paraId="1A724ED7" w14:textId="77777777" w:rsidR="00F01E54" w:rsidRPr="000C1E5B" w:rsidRDefault="00F01E54" w:rsidP="00F01E54">
            <w:pPr>
              <w:spacing w:line="276" w:lineRule="auto"/>
              <w:jc w:val="both"/>
              <w:cnfStyle w:val="000000000000" w:firstRow="0" w:lastRow="0" w:firstColumn="0" w:lastColumn="0" w:oddVBand="0" w:evenVBand="0" w:oddHBand="0" w:evenHBand="0" w:firstRowFirstColumn="0" w:firstRowLastColumn="0" w:lastRowFirstColumn="0" w:lastRowLastColumn="0"/>
              <w:rPr>
                <w:sz w:val="18"/>
                <w:szCs w:val="18"/>
              </w:rPr>
            </w:pPr>
            <w:r w:rsidRPr="000C1E5B">
              <w:rPr>
                <w:sz w:val="18"/>
                <w:szCs w:val="18"/>
              </w:rPr>
              <w:t>"Timestamp”: integer,</w:t>
            </w:r>
          </w:p>
          <w:p w14:paraId="2E474CF9" w14:textId="77777777" w:rsidR="00F01E54" w:rsidRPr="000C1E5B" w:rsidRDefault="00F01E54" w:rsidP="00F01E54">
            <w:pPr>
              <w:jc w:val="both"/>
              <w:cnfStyle w:val="000000000000" w:firstRow="0" w:lastRow="0" w:firstColumn="0" w:lastColumn="0" w:oddVBand="0" w:evenVBand="0" w:oddHBand="0" w:evenHBand="0" w:firstRowFirstColumn="0" w:firstRowLastColumn="0" w:lastRowFirstColumn="0" w:lastRowLastColumn="0"/>
              <w:rPr>
                <w:sz w:val="18"/>
                <w:szCs w:val="18"/>
              </w:rPr>
            </w:pPr>
            <w:r w:rsidRPr="000C1E5B">
              <w:rPr>
                <w:sz w:val="18"/>
                <w:szCs w:val="18"/>
              </w:rPr>
              <w:t>"Latitude”: double</w:t>
            </w:r>
          </w:p>
          <w:p w14:paraId="0060AF26" w14:textId="77777777" w:rsidR="00F01E54" w:rsidRPr="000C1E5B" w:rsidRDefault="00F01E54" w:rsidP="00F01E54">
            <w:pPr>
              <w:jc w:val="both"/>
              <w:cnfStyle w:val="000000000000" w:firstRow="0" w:lastRow="0" w:firstColumn="0" w:lastColumn="0" w:oddVBand="0" w:evenVBand="0" w:oddHBand="0" w:evenHBand="0" w:firstRowFirstColumn="0" w:firstRowLastColumn="0" w:lastRowFirstColumn="0" w:lastRowLastColumn="0"/>
              <w:rPr>
                <w:sz w:val="18"/>
                <w:szCs w:val="18"/>
              </w:rPr>
            </w:pPr>
            <w:r w:rsidRPr="000C1E5B">
              <w:rPr>
                <w:sz w:val="18"/>
                <w:szCs w:val="18"/>
              </w:rPr>
              <w:t>"Longitude”: double</w:t>
            </w:r>
          </w:p>
          <w:p w14:paraId="182BEB3F" w14:textId="77777777" w:rsidR="00F01E54" w:rsidRPr="000C1E5B" w:rsidRDefault="00F01E54" w:rsidP="00F01E54">
            <w:pPr>
              <w:jc w:val="both"/>
              <w:cnfStyle w:val="000000000000" w:firstRow="0" w:lastRow="0" w:firstColumn="0" w:lastColumn="0" w:oddVBand="0" w:evenVBand="0" w:oddHBand="0" w:evenHBand="0" w:firstRowFirstColumn="0" w:firstRowLastColumn="0" w:lastRowFirstColumn="0" w:lastRowLastColumn="0"/>
              <w:rPr>
                <w:sz w:val="18"/>
                <w:szCs w:val="18"/>
              </w:rPr>
            </w:pPr>
            <w:r w:rsidRPr="000C1E5B">
              <w:rPr>
                <w:sz w:val="18"/>
                <w:szCs w:val="18"/>
              </w:rPr>
              <w:t>"Priority": 1,</w:t>
            </w:r>
          </w:p>
          <w:p w14:paraId="67EC8A55" w14:textId="77777777" w:rsidR="00044A9A" w:rsidRPr="000C1E5B" w:rsidRDefault="00F01E54" w:rsidP="00F01E54">
            <w:pPr>
              <w:spacing w:line="276" w:lineRule="auto"/>
              <w:jc w:val="both"/>
              <w:cnfStyle w:val="000000000000" w:firstRow="0" w:lastRow="0" w:firstColumn="0" w:lastColumn="0" w:oddVBand="0" w:evenVBand="0" w:oddHBand="0" w:evenHBand="0" w:firstRowFirstColumn="0" w:firstRowLastColumn="0" w:lastRowFirstColumn="0" w:lastRowLastColumn="0"/>
              <w:rPr>
                <w:sz w:val="18"/>
                <w:szCs w:val="18"/>
              </w:rPr>
            </w:pPr>
            <w:r w:rsidRPr="000C1E5B">
              <w:rPr>
                <w:sz w:val="18"/>
                <w:szCs w:val="18"/>
              </w:rPr>
              <w:t>"Timeout": integer</w:t>
            </w:r>
          </w:p>
        </w:tc>
      </w:tr>
      <w:tr w:rsidR="00044A9A" w:rsidRPr="000F5FD3" w14:paraId="3C55C7F0" w14:textId="77777777" w:rsidTr="00E6776B">
        <w:trPr>
          <w:cnfStyle w:val="000000100000" w:firstRow="0" w:lastRow="0" w:firstColumn="0" w:lastColumn="0" w:oddVBand="0" w:evenVBand="0" w:oddHBand="1" w:evenHBand="0" w:firstRowFirstColumn="0" w:firstRowLastColumn="0" w:lastRowFirstColumn="0" w:lastRowLastColumn="0"/>
          <w:trHeight w:val="1072"/>
        </w:trPr>
        <w:tc>
          <w:tcPr>
            <w:cnfStyle w:val="001000000000" w:firstRow="0" w:lastRow="0" w:firstColumn="1" w:lastColumn="0" w:oddVBand="0" w:evenVBand="0" w:oddHBand="0" w:evenHBand="0" w:firstRowFirstColumn="0" w:firstRowLastColumn="0" w:lastRowFirstColumn="0" w:lastRowLastColumn="0"/>
            <w:tcW w:w="1838" w:type="dxa"/>
            <w:vMerge/>
          </w:tcPr>
          <w:p w14:paraId="70A200F1" w14:textId="77777777" w:rsidR="00044A9A" w:rsidRPr="000F5FD3" w:rsidRDefault="00044A9A" w:rsidP="00044A9A">
            <w:pPr>
              <w:jc w:val="both"/>
            </w:pPr>
          </w:p>
        </w:tc>
        <w:tc>
          <w:tcPr>
            <w:tcW w:w="2410" w:type="dxa"/>
          </w:tcPr>
          <w:p w14:paraId="120B1FDB" w14:textId="77777777" w:rsidR="00044A9A" w:rsidRPr="000C1E5B" w:rsidRDefault="00D44AD9" w:rsidP="00044A9A">
            <w:pPr>
              <w:jc w:val="both"/>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User</w:t>
            </w:r>
            <w:r w:rsidR="00F01E54">
              <w:rPr>
                <w:sz w:val="18"/>
                <w:szCs w:val="18"/>
              </w:rPr>
              <w:t xml:space="preserve"> prompts: scientists’ waypoints</w:t>
            </w:r>
          </w:p>
        </w:tc>
        <w:tc>
          <w:tcPr>
            <w:tcW w:w="1559" w:type="dxa"/>
          </w:tcPr>
          <w:p w14:paraId="4FD1C33D" w14:textId="77777777" w:rsidR="00044A9A" w:rsidRPr="000C1E5B" w:rsidRDefault="00D44AD9" w:rsidP="00044A9A">
            <w:pPr>
              <w:jc w:val="both"/>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Central</w:t>
            </w:r>
          </w:p>
        </w:tc>
        <w:tc>
          <w:tcPr>
            <w:tcW w:w="5387" w:type="dxa"/>
            <w:vMerge/>
          </w:tcPr>
          <w:p w14:paraId="3D3BDB38" w14:textId="77777777" w:rsidR="00044A9A" w:rsidRPr="000F5FD3" w:rsidRDefault="00044A9A" w:rsidP="00FC5715">
            <w:pPr>
              <w:jc w:val="both"/>
              <w:cnfStyle w:val="000000100000" w:firstRow="0" w:lastRow="0" w:firstColumn="0" w:lastColumn="0" w:oddVBand="0" w:evenVBand="0" w:oddHBand="1" w:evenHBand="0" w:firstRowFirstColumn="0" w:firstRowLastColumn="0" w:lastRowFirstColumn="0" w:lastRowLastColumn="0"/>
            </w:pPr>
          </w:p>
        </w:tc>
      </w:tr>
    </w:tbl>
    <w:p w14:paraId="240884FD" w14:textId="2CE247DF" w:rsidR="004B15AC" w:rsidRPr="00A83C99" w:rsidRDefault="004B15AC" w:rsidP="004B15AC">
      <w:pPr>
        <w:pStyle w:val="Descripcin"/>
        <w:framePr w:w="4546" w:hSpace="180" w:wrap="around" w:vAnchor="page" w:hAnchor="page" w:x="526" w:y="11686"/>
      </w:pPr>
      <w:bookmarkStart w:id="26" w:name="_Toc155291579"/>
      <w:r w:rsidRPr="002A4D3D">
        <w:rPr>
          <w:lang w:val="es-ES"/>
        </w:rPr>
        <w:t xml:space="preserve">Tabla </w:t>
      </w:r>
      <w:r>
        <w:fldChar w:fldCharType="begin"/>
      </w:r>
      <w:r w:rsidRPr="002A4D3D">
        <w:rPr>
          <w:lang w:val="es-ES"/>
        </w:rPr>
        <w:instrText xml:space="preserve"> SEQ Tabla \* ARABIC </w:instrText>
      </w:r>
      <w:r>
        <w:fldChar w:fldCharType="separate"/>
      </w:r>
      <w:r w:rsidR="00DA2C59">
        <w:rPr>
          <w:noProof/>
          <w:lang w:val="es-ES"/>
        </w:rPr>
        <w:t>2</w:t>
      </w:r>
      <w:r>
        <w:fldChar w:fldCharType="end"/>
      </w:r>
      <w:r w:rsidRPr="002A4D3D">
        <w:rPr>
          <w:lang w:val="es-ES"/>
        </w:rPr>
        <w:t>. Tramas de comunicación</w:t>
      </w:r>
      <w:bookmarkEnd w:id="26"/>
    </w:p>
    <w:p w14:paraId="31039938" w14:textId="4ABB6578" w:rsidR="005406F0" w:rsidRDefault="005406F0" w:rsidP="002A4D3D">
      <w:pPr>
        <w:pStyle w:val="Descripcin"/>
        <w:framePr w:w="4546" w:hSpace="180" w:wrap="around" w:vAnchor="page" w:hAnchor="page" w:x="511" w:y="12256"/>
        <w:rPr>
          <w:lang w:val="es-ES"/>
        </w:rPr>
      </w:pPr>
    </w:p>
    <w:p w14:paraId="1066945B" w14:textId="77777777" w:rsidR="005406F0" w:rsidRDefault="005406F0" w:rsidP="004750BE">
      <w:pPr>
        <w:jc w:val="both"/>
        <w:rPr>
          <w:lang w:val="es-ES"/>
        </w:rPr>
      </w:pPr>
    </w:p>
    <w:p w14:paraId="34ECEA39" w14:textId="2C493AEE" w:rsidR="004750BE" w:rsidRPr="004750BE" w:rsidRDefault="00164D90" w:rsidP="004750BE">
      <w:pPr>
        <w:jc w:val="both"/>
        <w:rPr>
          <w:lang w:val="es-ES"/>
        </w:rPr>
      </w:pPr>
      <w:r>
        <w:rPr>
          <w:lang w:val="es-ES"/>
        </w:rPr>
        <w:t xml:space="preserve"> </w:t>
      </w:r>
      <w:r w:rsidR="0063069D">
        <w:rPr>
          <w:lang w:val="es-ES"/>
        </w:rPr>
        <w:t xml:space="preserve">En síntesis, </w:t>
      </w:r>
      <w:proofErr w:type="spellStart"/>
      <w:r w:rsidR="0063069D">
        <w:rPr>
          <w:lang w:val="es-ES"/>
        </w:rPr>
        <w:t>Rovers</w:t>
      </w:r>
      <w:proofErr w:type="spellEnd"/>
      <w:r w:rsidR="0063069D">
        <w:rPr>
          <w:lang w:val="es-ES"/>
        </w:rPr>
        <w:t xml:space="preserve"> transmite el estado de los </w:t>
      </w:r>
      <w:proofErr w:type="spellStart"/>
      <w:r w:rsidR="0063069D">
        <w:rPr>
          <w:lang w:val="es-ES"/>
        </w:rPr>
        <w:t>rovers</w:t>
      </w:r>
      <w:proofErr w:type="spellEnd"/>
      <w:r w:rsidR="0063069D">
        <w:rPr>
          <w:lang w:val="es-ES"/>
        </w:rPr>
        <w:t xml:space="preserve"> y sus coordenadas, </w:t>
      </w:r>
      <w:proofErr w:type="spellStart"/>
      <w:r w:rsidR="0063069D">
        <w:rPr>
          <w:lang w:val="es-ES"/>
        </w:rPr>
        <w:t>Sensors</w:t>
      </w:r>
      <w:proofErr w:type="spellEnd"/>
      <w:r w:rsidR="0063069D">
        <w:rPr>
          <w:lang w:val="es-ES"/>
        </w:rPr>
        <w:t xml:space="preserve"> el valor de los sensores y si se encuentra alguna ubicación de interés, </w:t>
      </w:r>
      <w:proofErr w:type="spellStart"/>
      <w:r w:rsidR="0063069D">
        <w:rPr>
          <w:lang w:val="es-ES"/>
        </w:rPr>
        <w:t>Emergency</w:t>
      </w:r>
      <w:proofErr w:type="spellEnd"/>
      <w:r w:rsidR="0063069D">
        <w:rPr>
          <w:lang w:val="es-ES"/>
        </w:rPr>
        <w:t xml:space="preserve"> la ubicación y motivo de la emergencia, </w:t>
      </w:r>
      <w:proofErr w:type="spellStart"/>
      <w:r w:rsidR="0063069D">
        <w:rPr>
          <w:lang w:val="es-ES"/>
        </w:rPr>
        <w:t>Commands</w:t>
      </w:r>
      <w:proofErr w:type="spellEnd"/>
      <w:r w:rsidR="0063069D">
        <w:rPr>
          <w:lang w:val="es-ES"/>
        </w:rPr>
        <w:t xml:space="preserve"> las nuevas ubicaciones de destino y el creador de estas, y Table exporta la </w:t>
      </w:r>
      <w:r w:rsidR="001673DB">
        <w:rPr>
          <w:lang w:val="es-ES"/>
        </w:rPr>
        <w:t>t</w:t>
      </w:r>
      <w:r w:rsidR="0063069D">
        <w:rPr>
          <w:lang w:val="es-ES"/>
        </w:rPr>
        <w:t xml:space="preserve">abla de </w:t>
      </w:r>
      <w:r w:rsidR="0063069D">
        <w:rPr>
          <w:lang w:val="es-ES"/>
        </w:rPr>
        <w:lastRenderedPageBreak/>
        <w:t xml:space="preserve">comandos completa. De manera adicional, se envía el archivo </w:t>
      </w:r>
      <w:proofErr w:type="spellStart"/>
      <w:r w:rsidR="0063069D">
        <w:rPr>
          <w:lang w:val="es-ES"/>
        </w:rPr>
        <w:t>html</w:t>
      </w:r>
      <w:proofErr w:type="spellEnd"/>
      <w:r w:rsidR="0063069D">
        <w:rPr>
          <w:lang w:val="es-ES"/>
        </w:rPr>
        <w:t xml:space="preserve"> del render por MQTT de la Central a </w:t>
      </w:r>
      <w:proofErr w:type="spellStart"/>
      <w:r w:rsidR="000D044D">
        <w:rPr>
          <w:lang w:val="es-ES"/>
        </w:rPr>
        <w:t>Node</w:t>
      </w:r>
      <w:proofErr w:type="spellEnd"/>
      <w:r w:rsidR="000D044D">
        <w:rPr>
          <w:lang w:val="es-ES"/>
        </w:rPr>
        <w:t>-RED</w:t>
      </w:r>
      <w:r w:rsidR="0063069D">
        <w:rPr>
          <w:lang w:val="es-ES"/>
        </w:rPr>
        <w:t xml:space="preserve">. </w:t>
      </w:r>
    </w:p>
    <w:p w14:paraId="46B32885" w14:textId="567DE387" w:rsidR="00E959DE" w:rsidRDefault="00D320FA" w:rsidP="004750BE">
      <w:pPr>
        <w:pStyle w:val="Ttulo2"/>
        <w:jc w:val="both"/>
        <w:rPr>
          <w:lang w:val="es-ES"/>
        </w:rPr>
      </w:pPr>
      <w:bookmarkStart w:id="27" w:name="_Toc155266746"/>
      <w:bookmarkStart w:id="28" w:name="_Toc155292128"/>
      <w:proofErr w:type="spellStart"/>
      <w:r>
        <w:rPr>
          <w:lang w:val="es-ES"/>
        </w:rPr>
        <w:t>Mini</w:t>
      </w:r>
      <w:r w:rsidR="00D86A48">
        <w:rPr>
          <w:lang w:val="es-ES"/>
        </w:rPr>
        <w:t>Rover</w:t>
      </w:r>
      <w:r>
        <w:rPr>
          <w:lang w:val="es-ES"/>
        </w:rPr>
        <w:t>s</w:t>
      </w:r>
      <w:bookmarkEnd w:id="27"/>
      <w:bookmarkEnd w:id="28"/>
      <w:proofErr w:type="spellEnd"/>
    </w:p>
    <w:p w14:paraId="7580637C" w14:textId="10D8414F" w:rsidR="00D86A48" w:rsidRDefault="00E829C7" w:rsidP="004750BE">
      <w:pPr>
        <w:jc w:val="both"/>
        <w:rPr>
          <w:lang w:val="es-ES"/>
        </w:rPr>
      </w:pPr>
      <w:r>
        <w:rPr>
          <w:lang w:val="es-ES"/>
        </w:rPr>
        <w:t>Nuestra prueba consiste en dos</w:t>
      </w:r>
      <w:r w:rsidR="00D320FA">
        <w:rPr>
          <w:lang w:val="es-ES"/>
        </w:rPr>
        <w:t xml:space="preserve"> </w:t>
      </w:r>
      <w:proofErr w:type="spellStart"/>
      <w:r w:rsidR="00D320FA">
        <w:rPr>
          <w:lang w:val="es-ES"/>
        </w:rPr>
        <w:t>MiniR</w:t>
      </w:r>
      <w:r>
        <w:rPr>
          <w:lang w:val="es-ES"/>
        </w:rPr>
        <w:t>overs</w:t>
      </w:r>
      <w:proofErr w:type="spellEnd"/>
      <w:r>
        <w:rPr>
          <w:lang w:val="es-ES"/>
        </w:rPr>
        <w:t xml:space="preserve"> similares en morfología, pero de distinta funcionalidad. </w:t>
      </w:r>
    </w:p>
    <w:p w14:paraId="165F893E" w14:textId="6A20C924" w:rsidR="005560B2" w:rsidRDefault="00E829C7" w:rsidP="004750BE">
      <w:pPr>
        <w:pStyle w:val="Ttulo3"/>
        <w:jc w:val="both"/>
        <w:rPr>
          <w:lang w:val="es-ES"/>
        </w:rPr>
      </w:pPr>
      <w:bookmarkStart w:id="29" w:name="_Toc155266747"/>
      <w:bookmarkStart w:id="30" w:name="_Toc155292129"/>
      <w:r>
        <w:rPr>
          <w:lang w:val="es-ES"/>
        </w:rPr>
        <w:t>Hardware</w:t>
      </w:r>
      <w:bookmarkEnd w:id="29"/>
      <w:bookmarkEnd w:id="30"/>
    </w:p>
    <w:p w14:paraId="28828663" w14:textId="64A90913" w:rsidR="004C0424" w:rsidRPr="004C0424" w:rsidRDefault="00323868" w:rsidP="004750BE">
      <w:pPr>
        <w:jc w:val="both"/>
        <w:rPr>
          <w:lang w:val="es-ES"/>
        </w:rPr>
      </w:pPr>
      <w:r>
        <w:rPr>
          <w:lang w:val="es-ES"/>
        </w:rPr>
        <w:t xml:space="preserve">Los </w:t>
      </w:r>
      <w:proofErr w:type="spellStart"/>
      <w:r>
        <w:rPr>
          <w:lang w:val="es-ES"/>
        </w:rPr>
        <w:t>Rovers</w:t>
      </w:r>
      <w:proofErr w:type="spellEnd"/>
      <w:r>
        <w:rPr>
          <w:lang w:val="es-ES"/>
        </w:rPr>
        <w:t xml:space="preserve"> cuentan con sensores, actuadores, módulos de comunicación y un multiplexor</w:t>
      </w:r>
      <w:r w:rsidR="002033DC">
        <w:rPr>
          <w:lang w:val="es-ES"/>
        </w:rPr>
        <w:t xml:space="preserve">. Todos ellos son controlados por una ESP32, que es el núcleo del </w:t>
      </w:r>
      <w:proofErr w:type="spellStart"/>
      <w:r w:rsidR="002033DC">
        <w:rPr>
          <w:lang w:val="es-ES"/>
        </w:rPr>
        <w:t>rover</w:t>
      </w:r>
      <w:proofErr w:type="spellEnd"/>
      <w:r w:rsidR="002033DC">
        <w:rPr>
          <w:lang w:val="es-ES"/>
        </w:rPr>
        <w:t xml:space="preserve">. </w:t>
      </w:r>
    </w:p>
    <w:p w14:paraId="22F2FA6B" w14:textId="69EF02D8" w:rsidR="005560B2" w:rsidRDefault="005560B2" w:rsidP="004750BE">
      <w:pPr>
        <w:pStyle w:val="Ttulo4"/>
        <w:jc w:val="both"/>
        <w:rPr>
          <w:lang w:val="es-ES"/>
        </w:rPr>
      </w:pPr>
      <w:r>
        <w:rPr>
          <w:lang w:val="es-ES"/>
        </w:rPr>
        <w:t>Sensores</w:t>
      </w:r>
    </w:p>
    <w:p w14:paraId="62EF77CE" w14:textId="37AE5A25" w:rsidR="00DA7737" w:rsidRPr="00DA7737" w:rsidRDefault="005560B2" w:rsidP="004750BE">
      <w:pPr>
        <w:jc w:val="both"/>
        <w:rPr>
          <w:lang w:val="es-ES"/>
        </w:rPr>
      </w:pPr>
      <w:r>
        <w:rPr>
          <w:lang w:val="es-ES"/>
        </w:rPr>
        <w:t>En el caso concreto del sensor, se han empleado varios módulos</w:t>
      </w:r>
      <w:r w:rsidR="004C0424">
        <w:rPr>
          <w:rStyle w:val="Refdenotaalpie"/>
          <w:lang w:val="es-ES"/>
        </w:rPr>
        <w:footnoteReference w:id="4"/>
      </w:r>
      <w:r>
        <w:rPr>
          <w:lang w:val="es-ES"/>
        </w:rPr>
        <w:t xml:space="preserve"> para medir distintos valores ambientales que permitan definir umbrales </w:t>
      </w:r>
      <w:r w:rsidR="00DA7737">
        <w:rPr>
          <w:lang w:val="es-ES"/>
        </w:rPr>
        <w:t>de interés</w:t>
      </w:r>
      <w:r w:rsidR="004C0424">
        <w:rPr>
          <w:rStyle w:val="Refdenotaalpie"/>
          <w:lang w:val="es-ES"/>
        </w:rPr>
        <w:footnoteReference w:id="5"/>
      </w:r>
      <w:r w:rsidR="00DA7737">
        <w:rPr>
          <w:lang w:val="es-ES"/>
        </w:rPr>
        <w:t xml:space="preserve">. Dichos módulos son: </w:t>
      </w:r>
    </w:p>
    <w:p w14:paraId="1C669C14" w14:textId="4F776802" w:rsidR="0011249E" w:rsidRPr="0011249E" w:rsidRDefault="0011249E" w:rsidP="0011249E">
      <w:pPr>
        <w:pStyle w:val="Prrafodelista"/>
        <w:numPr>
          <w:ilvl w:val="0"/>
          <w:numId w:val="5"/>
        </w:numPr>
        <w:jc w:val="both"/>
        <w:rPr>
          <w:lang w:val="es-ES"/>
        </w:rPr>
      </w:pPr>
      <w:r>
        <w:rPr>
          <w:lang w:val="es-ES"/>
        </w:rPr>
        <w:t xml:space="preserve">DHT11: sensor de temperatura y humedad </w:t>
      </w:r>
      <w:r w:rsidR="00BC3EC6">
        <w:rPr>
          <w:lang w:val="es-ES"/>
        </w:rPr>
        <w:t xml:space="preserve">que utiliza un sensor capacitivo </w:t>
      </w:r>
      <w:r w:rsidR="00D06A7E">
        <w:rPr>
          <w:lang w:val="es-ES"/>
        </w:rPr>
        <w:t xml:space="preserve">de humedad y </w:t>
      </w:r>
      <w:r w:rsidR="00302E5D">
        <w:rPr>
          <w:lang w:val="es-ES"/>
        </w:rPr>
        <w:t xml:space="preserve">un termistor para medir el aire </w:t>
      </w:r>
      <w:r w:rsidR="00DC106D">
        <w:rPr>
          <w:lang w:val="es-ES"/>
        </w:rPr>
        <w:t xml:space="preserve">que </w:t>
      </w:r>
      <w:proofErr w:type="gramStart"/>
      <w:r w:rsidR="00DC106D">
        <w:rPr>
          <w:lang w:val="es-ES"/>
        </w:rPr>
        <w:t>circula</w:t>
      </w:r>
      <w:r w:rsidR="00302E5D">
        <w:rPr>
          <w:lang w:val="es-ES"/>
        </w:rPr>
        <w:t xml:space="preserve"> </w:t>
      </w:r>
      <w:r w:rsidR="00A96E08">
        <w:rPr>
          <w:lang w:val="es-ES"/>
        </w:rPr>
        <w:t>.</w:t>
      </w:r>
      <w:proofErr w:type="gramEnd"/>
    </w:p>
    <w:p w14:paraId="672A6342" w14:textId="70A7D138" w:rsidR="00DA7737" w:rsidRPr="00323868" w:rsidRDefault="00DA7737" w:rsidP="004750BE">
      <w:pPr>
        <w:pStyle w:val="Prrafodelista"/>
        <w:numPr>
          <w:ilvl w:val="0"/>
          <w:numId w:val="5"/>
        </w:numPr>
        <w:jc w:val="both"/>
        <w:rPr>
          <w:lang w:val="es-ES"/>
        </w:rPr>
      </w:pPr>
      <w:r>
        <w:rPr>
          <w:lang w:val="es-ES"/>
        </w:rPr>
        <w:t xml:space="preserve">BMP180: sensor de presión que utiliza un transductor </w:t>
      </w:r>
      <w:proofErr w:type="spellStart"/>
      <w:r>
        <w:rPr>
          <w:lang w:val="es-ES"/>
        </w:rPr>
        <w:t>piezorresistivo</w:t>
      </w:r>
      <w:proofErr w:type="spellEnd"/>
      <w:r>
        <w:rPr>
          <w:lang w:val="es-ES"/>
        </w:rPr>
        <w:t xml:space="preserve"> para convertir la presión en una señal eléctrica. Esta señal es procesada por un circuito de acondicionamiento para obtener la lectura de presión.</w:t>
      </w:r>
      <w:r w:rsidR="004C0424">
        <w:rPr>
          <w:lang w:val="es-ES"/>
        </w:rPr>
        <w:t xml:space="preserve"> El umbral definido es de 1033 hPa.</w:t>
      </w:r>
    </w:p>
    <w:p w14:paraId="53FC4C95" w14:textId="3DD6A135" w:rsidR="00DA7737" w:rsidRPr="00323868" w:rsidRDefault="00DA7737" w:rsidP="004750BE">
      <w:pPr>
        <w:pStyle w:val="Prrafodelista"/>
        <w:numPr>
          <w:ilvl w:val="0"/>
          <w:numId w:val="5"/>
        </w:numPr>
        <w:jc w:val="both"/>
        <w:rPr>
          <w:lang w:val="es-ES"/>
        </w:rPr>
      </w:pPr>
      <w:r w:rsidRPr="00DA7737">
        <w:rPr>
          <w:lang w:val="es-ES"/>
        </w:rPr>
        <w:t xml:space="preserve">MPU-6050: sensor inercial que utiliza un conjunto de </w:t>
      </w:r>
      <w:proofErr w:type="spellStart"/>
      <w:r w:rsidRPr="00DA7737">
        <w:rPr>
          <w:lang w:val="es-ES"/>
        </w:rPr>
        <w:t>microelectromecanismos</w:t>
      </w:r>
      <w:proofErr w:type="spellEnd"/>
      <w:r w:rsidRPr="00DA7737">
        <w:rPr>
          <w:lang w:val="es-ES"/>
        </w:rPr>
        <w:t xml:space="preserve"> (MEMS) para medir la velocidad angular (giroscopio) y la aceleración lineal (acelerómetro). Estos MEMS están conectados a un circuito de acondicionamiento que traduce los movimientos físicos en señales eléctricas.</w:t>
      </w:r>
      <w:r w:rsidR="004C0424">
        <w:rPr>
          <w:lang w:val="es-ES"/>
        </w:rPr>
        <w:t xml:space="preserve"> El umbral definido es una aceleración superior a 1</w:t>
      </w:r>
      <w:r w:rsidR="004920B6">
        <w:rPr>
          <w:lang w:val="es-ES"/>
        </w:rPr>
        <w:t>2</w:t>
      </w:r>
      <w:r w:rsidR="004C0424">
        <w:rPr>
          <w:lang w:val="es-ES"/>
        </w:rPr>
        <w:t xml:space="preserve"> m/s</w:t>
      </w:r>
      <w:r w:rsidR="004920B6">
        <w:rPr>
          <w:vertAlign w:val="superscript"/>
          <w:lang w:val="es-ES"/>
        </w:rPr>
        <w:t>2</w:t>
      </w:r>
      <w:r w:rsidR="004920B6">
        <w:rPr>
          <w:lang w:val="es-ES"/>
        </w:rPr>
        <w:t>.</w:t>
      </w:r>
    </w:p>
    <w:p w14:paraId="61674857" w14:textId="21758DF7" w:rsidR="004C0424" w:rsidRPr="002033DC" w:rsidRDefault="00DA7737" w:rsidP="004750BE">
      <w:pPr>
        <w:pStyle w:val="Prrafodelista"/>
        <w:numPr>
          <w:ilvl w:val="0"/>
          <w:numId w:val="5"/>
        </w:numPr>
        <w:jc w:val="both"/>
        <w:rPr>
          <w:lang w:val="es-ES"/>
        </w:rPr>
      </w:pPr>
      <w:r>
        <w:rPr>
          <w:lang w:val="es-ES"/>
        </w:rPr>
        <w:t>GUVA-S12SD: sensor de radiación ultravioleta que utiliza un fotodiodo sensible a la radiación UV. Cuando la radiación UV incide sobre el fotodiodo, se generan corrientes eléctricas proporcionales a la intensidad de la radiación. Estas corrientes son amplificadas y convertidas en señales digitales mediante un circuito de acondicionamiento.</w:t>
      </w:r>
    </w:p>
    <w:p w14:paraId="444010E4" w14:textId="607F0C7C" w:rsidR="004C0424" w:rsidRDefault="004C0424" w:rsidP="004750BE">
      <w:pPr>
        <w:pStyle w:val="Ttulo4"/>
        <w:jc w:val="both"/>
        <w:rPr>
          <w:lang w:val="es-ES"/>
        </w:rPr>
      </w:pPr>
      <w:r>
        <w:rPr>
          <w:lang w:val="es-ES"/>
        </w:rPr>
        <w:t>Actuadores</w:t>
      </w:r>
    </w:p>
    <w:p w14:paraId="24EEA81A" w14:textId="7E3A6A4D" w:rsidR="004C0424" w:rsidRPr="004C0424" w:rsidRDefault="004C0424" w:rsidP="004750BE">
      <w:pPr>
        <w:jc w:val="both"/>
        <w:rPr>
          <w:lang w:val="es-ES"/>
        </w:rPr>
      </w:pPr>
      <w:r>
        <w:rPr>
          <w:lang w:val="es-ES"/>
        </w:rPr>
        <w:t xml:space="preserve">Para mostrar una demo, se ha utilizado un montaje simple de dos motores con ruedas y </w:t>
      </w:r>
      <w:r w:rsidR="002033DC">
        <w:rPr>
          <w:lang w:val="es-ES"/>
        </w:rPr>
        <w:t>el módulo L298N, un controlador de motor dual que utiliza puentes H para controlar la dirección y velocidad de los motores de corriente continua o paso a paso. Permite control bidireccional y regulación de la velocidad mediante señales PWM.</w:t>
      </w:r>
    </w:p>
    <w:p w14:paraId="0BC482D2" w14:textId="1ACF55E2" w:rsidR="002033DC" w:rsidRDefault="004C0424" w:rsidP="004750BE">
      <w:pPr>
        <w:jc w:val="both"/>
        <w:rPr>
          <w:lang w:val="es-ES"/>
        </w:rPr>
      </w:pPr>
      <w:r>
        <w:rPr>
          <w:lang w:val="es-ES"/>
        </w:rPr>
        <w:t xml:space="preserve">Para ejemplificar la extracción de muestras, se emplea un led que </w:t>
      </w:r>
      <w:r w:rsidR="002033DC">
        <w:rPr>
          <w:lang w:val="es-ES"/>
        </w:rPr>
        <w:t xml:space="preserve">se encenderá cuando la extracción esté en curso. </w:t>
      </w:r>
    </w:p>
    <w:p w14:paraId="597A9C73" w14:textId="35C67F1F" w:rsidR="00323868" w:rsidRDefault="00323868" w:rsidP="004750BE">
      <w:pPr>
        <w:pStyle w:val="Ttulo4"/>
        <w:jc w:val="both"/>
        <w:rPr>
          <w:lang w:val="es-ES"/>
        </w:rPr>
      </w:pPr>
      <w:r>
        <w:rPr>
          <w:lang w:val="es-ES"/>
        </w:rPr>
        <w:t>Módulos de Comunicación</w:t>
      </w:r>
    </w:p>
    <w:p w14:paraId="1DAD8057" w14:textId="77777777" w:rsidR="00323868" w:rsidRDefault="00323868" w:rsidP="004750BE">
      <w:pPr>
        <w:pStyle w:val="Prrafodelista"/>
        <w:numPr>
          <w:ilvl w:val="0"/>
          <w:numId w:val="5"/>
        </w:numPr>
        <w:jc w:val="both"/>
        <w:rPr>
          <w:lang w:val="es-ES"/>
        </w:rPr>
      </w:pPr>
      <w:r>
        <w:rPr>
          <w:lang w:val="es-ES"/>
        </w:rPr>
        <w:t>P</w:t>
      </w:r>
      <w:r w:rsidRPr="00323868">
        <w:rPr>
          <w:lang w:val="es-ES"/>
        </w:rPr>
        <w:t xml:space="preserve">ara obtener la ubicación del </w:t>
      </w:r>
      <w:proofErr w:type="spellStart"/>
      <w:r w:rsidRPr="00323868">
        <w:rPr>
          <w:lang w:val="es-ES"/>
        </w:rPr>
        <w:t>rover</w:t>
      </w:r>
      <w:proofErr w:type="spellEnd"/>
      <w:r w:rsidRPr="00323868">
        <w:rPr>
          <w:lang w:val="es-ES"/>
        </w:rPr>
        <w:t xml:space="preserve"> en coordenadas (latitud y longitud), se ha empleado el NEO-6M: módulo GPS que contiene un receptor GPS y un circuito de procesamiento. El receptor GPS se comunica con múltiples satélites para obtener señales de posicionamiento. Estas señales son procesadas por el circuito, que determina la ubicación geográfica en función de la información recibida de los satélites. </w:t>
      </w:r>
    </w:p>
    <w:p w14:paraId="71012833" w14:textId="4635618A" w:rsidR="00323868" w:rsidRDefault="00323868" w:rsidP="004750BE">
      <w:pPr>
        <w:pStyle w:val="Prrafodelista"/>
        <w:numPr>
          <w:ilvl w:val="0"/>
          <w:numId w:val="5"/>
        </w:numPr>
        <w:jc w:val="both"/>
        <w:rPr>
          <w:lang w:val="es-ES"/>
        </w:rPr>
      </w:pPr>
      <w:r w:rsidRPr="00323868">
        <w:rPr>
          <w:lang w:val="es-ES"/>
        </w:rPr>
        <w:lastRenderedPageBreak/>
        <w:t xml:space="preserve">La transmisión por </w:t>
      </w:r>
      <w:proofErr w:type="spellStart"/>
      <w:r w:rsidRPr="00323868">
        <w:rPr>
          <w:lang w:val="es-ES"/>
        </w:rPr>
        <w:t>LoRa</w:t>
      </w:r>
      <w:proofErr w:type="spellEnd"/>
      <w:r w:rsidRPr="00323868">
        <w:rPr>
          <w:lang w:val="es-ES"/>
        </w:rPr>
        <w:t xml:space="preserve"> ha sido posible gracias al módulo SX1278, un transceptor de largo alcance que </w:t>
      </w:r>
      <w:r>
        <w:rPr>
          <w:lang w:val="es-ES"/>
        </w:rPr>
        <w:t xml:space="preserve">recibe datos por </w:t>
      </w:r>
      <w:proofErr w:type="spellStart"/>
      <w:r>
        <w:rPr>
          <w:lang w:val="es-ES"/>
        </w:rPr>
        <w:t>LoRa</w:t>
      </w:r>
      <w:proofErr w:type="spellEnd"/>
      <w:r>
        <w:rPr>
          <w:lang w:val="es-ES"/>
        </w:rPr>
        <w:t xml:space="preserve"> y los transmite a la ESP gracias al protocolo SPI</w:t>
      </w:r>
      <w:r w:rsidR="357C84C5" w:rsidRPr="357C84C5">
        <w:rPr>
          <w:lang w:val="es-ES"/>
        </w:rPr>
        <w:t>.</w:t>
      </w:r>
    </w:p>
    <w:p w14:paraId="1CE5885B" w14:textId="1F7582C2" w:rsidR="00323868" w:rsidRPr="00323868" w:rsidRDefault="00323868" w:rsidP="004750BE">
      <w:pPr>
        <w:pStyle w:val="Prrafodelista"/>
        <w:numPr>
          <w:ilvl w:val="0"/>
          <w:numId w:val="5"/>
        </w:numPr>
        <w:jc w:val="both"/>
        <w:rPr>
          <w:lang w:val="es-ES"/>
        </w:rPr>
      </w:pPr>
      <w:r>
        <w:rPr>
          <w:lang w:val="es-ES"/>
        </w:rPr>
        <w:t xml:space="preserve">Para evitar la saturación del puerto I2C de la placa, se ha empleado un multiplexor I2C que conmute el sensor de lectura. </w:t>
      </w:r>
    </w:p>
    <w:p w14:paraId="6F98B5FB" w14:textId="700E1802" w:rsidR="00B3765E" w:rsidRDefault="009142E3" w:rsidP="004750BE">
      <w:pPr>
        <w:pStyle w:val="Ttulo3"/>
        <w:jc w:val="both"/>
        <w:rPr>
          <w:lang w:val="es-ES"/>
        </w:rPr>
      </w:pPr>
      <w:bookmarkStart w:id="31" w:name="_Toc155266748"/>
      <w:bookmarkStart w:id="32" w:name="_Toc155292130"/>
      <w:r>
        <w:rPr>
          <w:lang w:val="es-ES"/>
        </w:rPr>
        <w:t>Comunicaciones</w:t>
      </w:r>
      <w:bookmarkEnd w:id="31"/>
      <w:bookmarkEnd w:id="32"/>
    </w:p>
    <w:p w14:paraId="1829A8FA" w14:textId="5AE211F0" w:rsidR="002033DC" w:rsidRPr="002033DC" w:rsidRDefault="002033DC" w:rsidP="004750BE">
      <w:pPr>
        <w:jc w:val="both"/>
        <w:rPr>
          <w:lang w:val="es-ES"/>
        </w:rPr>
      </w:pPr>
      <w:r>
        <w:rPr>
          <w:lang w:val="es-ES"/>
        </w:rPr>
        <w:t xml:space="preserve">Como se muestra en el diagrama, nuestro sistema emplea diversos protocolos simultáneos, cada uno con un fin específico. Esto ha supuesto un reto técnico, pues la ESP32 sólo dispone de una antena </w:t>
      </w:r>
      <w:proofErr w:type="spellStart"/>
      <w:r>
        <w:rPr>
          <w:lang w:val="es-ES"/>
        </w:rPr>
        <w:t>WiFi</w:t>
      </w:r>
      <w:proofErr w:type="spellEnd"/>
      <w:r w:rsidR="00323868">
        <w:rPr>
          <w:lang w:val="es-ES"/>
        </w:rPr>
        <w:t xml:space="preserve"> (</w:t>
      </w:r>
      <w:r>
        <w:rPr>
          <w:lang w:val="es-ES"/>
        </w:rPr>
        <w:t>por la cual hay que enviar parte de la información por dos protocolos diferentes</w:t>
      </w:r>
      <w:r w:rsidR="00323868">
        <w:rPr>
          <w:lang w:val="es-ES"/>
        </w:rPr>
        <w:t xml:space="preserve">) y los tiempos de latencia son críticos (ya que el </w:t>
      </w:r>
      <w:proofErr w:type="spellStart"/>
      <w:r w:rsidR="00323868">
        <w:rPr>
          <w:lang w:val="es-ES"/>
        </w:rPr>
        <w:t>rover</w:t>
      </w:r>
      <w:proofErr w:type="spellEnd"/>
      <w:r w:rsidR="00323868">
        <w:rPr>
          <w:lang w:val="es-ES"/>
        </w:rPr>
        <w:t xml:space="preserve"> debe estar escuchando casi en tiempo real a muchos emisores).</w:t>
      </w:r>
      <w:r>
        <w:rPr>
          <w:lang w:val="es-ES"/>
        </w:rPr>
        <w:t xml:space="preserve">  A continuación, se describen los protocolos usados, así como los elementos más </w:t>
      </w:r>
      <w:r w:rsidR="00323868">
        <w:rPr>
          <w:lang w:val="es-ES"/>
        </w:rPr>
        <w:t>destacables</w:t>
      </w:r>
      <w:r>
        <w:rPr>
          <w:lang w:val="es-ES"/>
        </w:rPr>
        <w:t xml:space="preserve"> del código. </w:t>
      </w:r>
    </w:p>
    <w:p w14:paraId="6DF05563" w14:textId="1B92D777" w:rsidR="00435AFC" w:rsidRDefault="00435AFC" w:rsidP="004750BE">
      <w:pPr>
        <w:pStyle w:val="Ttulo4"/>
        <w:ind w:left="720" w:hanging="720"/>
        <w:jc w:val="both"/>
        <w:rPr>
          <w:lang w:val="es-ES"/>
        </w:rPr>
      </w:pPr>
      <w:r>
        <w:rPr>
          <w:lang w:val="es-ES"/>
        </w:rPr>
        <w:t>ESP</w:t>
      </w:r>
      <w:r w:rsidR="00A2797F">
        <w:rPr>
          <w:lang w:val="es-ES"/>
        </w:rPr>
        <w:t>-</w:t>
      </w:r>
      <w:r>
        <w:rPr>
          <w:lang w:val="es-ES"/>
        </w:rPr>
        <w:t>NOW</w:t>
      </w:r>
    </w:p>
    <w:p w14:paraId="507B6D1E" w14:textId="31E171BC" w:rsidR="00323868" w:rsidRDefault="00323868" w:rsidP="004750BE">
      <w:pPr>
        <w:jc w:val="both"/>
        <w:rPr>
          <w:lang w:val="es-ES"/>
        </w:rPr>
      </w:pPr>
      <w:r>
        <w:rPr>
          <w:lang w:val="es-ES"/>
        </w:rPr>
        <w:t xml:space="preserve">La comunicación básica con </w:t>
      </w:r>
      <w:r w:rsidR="00A2797F">
        <w:rPr>
          <w:lang w:val="es-ES"/>
        </w:rPr>
        <w:t>ESP-NOW</w:t>
      </w:r>
      <w:r>
        <w:rPr>
          <w:lang w:val="es-ES"/>
        </w:rPr>
        <w:t xml:space="preserve"> </w:t>
      </w:r>
      <w:r w:rsidR="00593BB8">
        <w:rPr>
          <w:lang w:val="es-ES"/>
        </w:rPr>
        <w:t xml:space="preserve">emplea una MAC, que se puede obtener fácilmente con funciones de la librería. Dicha MAC, introducida en </w:t>
      </w:r>
      <w:proofErr w:type="spellStart"/>
      <w:r w:rsidR="00593BB8">
        <w:rPr>
          <w:lang w:val="es-ES"/>
        </w:rPr>
        <w:t>Esp_now_peer_info_t</w:t>
      </w:r>
      <w:proofErr w:type="spellEnd"/>
      <w:r w:rsidR="00593BB8">
        <w:rPr>
          <w:lang w:val="es-ES"/>
        </w:rPr>
        <w:t xml:space="preserve">, devuelve todos los datos necesarios para una correcta comunicación entre dos placas ESP32. </w:t>
      </w:r>
    </w:p>
    <w:p w14:paraId="5AC1D298" w14:textId="1CBDB27A" w:rsidR="00593BB8" w:rsidRDefault="00593BB8" w:rsidP="004750BE">
      <w:pPr>
        <w:jc w:val="both"/>
        <w:rPr>
          <w:lang w:val="es-ES"/>
        </w:rPr>
      </w:pPr>
      <w:r>
        <w:rPr>
          <w:lang w:val="es-ES"/>
        </w:rPr>
        <w:t xml:space="preserve">Se han definido dos funciones de </w:t>
      </w:r>
      <w:proofErr w:type="spellStart"/>
      <w:r>
        <w:rPr>
          <w:lang w:val="es-ES"/>
        </w:rPr>
        <w:t>callback</w:t>
      </w:r>
      <w:proofErr w:type="spellEnd"/>
      <w:r>
        <w:rPr>
          <w:lang w:val="es-ES"/>
        </w:rPr>
        <w:t xml:space="preserve">, una para el envío y otra para la recepción de datos, que facilitan la labor de identificar fallos de transmisión de datos. En la </w:t>
      </w:r>
      <w:proofErr w:type="spellStart"/>
      <w:r>
        <w:rPr>
          <w:lang w:val="es-ES"/>
        </w:rPr>
        <w:t>callback</w:t>
      </w:r>
      <w:proofErr w:type="spellEnd"/>
      <w:r>
        <w:rPr>
          <w:lang w:val="es-ES"/>
        </w:rPr>
        <w:t xml:space="preserve"> de recepción, se ha introducido una función de </w:t>
      </w:r>
      <w:proofErr w:type="spellStart"/>
      <w:proofErr w:type="gramStart"/>
      <w:r>
        <w:rPr>
          <w:lang w:val="es-ES"/>
        </w:rPr>
        <w:t>memcpy</w:t>
      </w:r>
      <w:proofErr w:type="spellEnd"/>
      <w:r>
        <w:rPr>
          <w:lang w:val="es-ES"/>
        </w:rPr>
        <w:t>(</w:t>
      </w:r>
      <w:proofErr w:type="gramEnd"/>
      <w:r>
        <w:rPr>
          <w:lang w:val="es-ES"/>
        </w:rPr>
        <w:t xml:space="preserve">), que almacena los datos recibidos en una variable de la placa. </w:t>
      </w:r>
    </w:p>
    <w:p w14:paraId="7E7301F4" w14:textId="78C80224" w:rsidR="00593BB8" w:rsidRDefault="00593BB8" w:rsidP="004750BE">
      <w:pPr>
        <w:jc w:val="both"/>
        <w:rPr>
          <w:lang w:val="es-ES"/>
        </w:rPr>
      </w:pPr>
      <w:r>
        <w:rPr>
          <w:lang w:val="es-ES"/>
        </w:rPr>
        <w:t xml:space="preserve">A continuación, basta con inicializar el módulo y, en el bucle principal del programa, enviar los datos pertinentes con </w:t>
      </w:r>
      <w:proofErr w:type="spellStart"/>
      <w:r>
        <w:rPr>
          <w:lang w:val="es-ES"/>
        </w:rPr>
        <w:t>Esp_now_</w:t>
      </w:r>
      <w:proofErr w:type="gramStart"/>
      <w:r>
        <w:rPr>
          <w:lang w:val="es-ES"/>
        </w:rPr>
        <w:t>send</w:t>
      </w:r>
      <w:proofErr w:type="spellEnd"/>
      <w:r>
        <w:rPr>
          <w:lang w:val="es-ES"/>
        </w:rPr>
        <w:t>(</w:t>
      </w:r>
      <w:proofErr w:type="gramEnd"/>
      <w:r>
        <w:rPr>
          <w:lang w:val="es-ES"/>
        </w:rPr>
        <w:t xml:space="preserve">). Nótese que, para el envío en </w:t>
      </w:r>
      <w:r w:rsidR="00A2797F">
        <w:rPr>
          <w:lang w:val="es-ES"/>
        </w:rPr>
        <w:t>ESP-NOW</w:t>
      </w:r>
      <w:r>
        <w:rPr>
          <w:lang w:val="es-ES"/>
        </w:rPr>
        <w:t xml:space="preserve">, es necesario indicar la longitud del mensaje. </w:t>
      </w:r>
    </w:p>
    <w:p w14:paraId="45E9D9DF" w14:textId="7CF3445E" w:rsidR="00435AFC" w:rsidRDefault="00435AFC" w:rsidP="004750BE">
      <w:pPr>
        <w:pStyle w:val="Ttulo4"/>
        <w:jc w:val="both"/>
        <w:rPr>
          <w:lang w:val="es-ES"/>
        </w:rPr>
      </w:pPr>
      <w:proofErr w:type="spellStart"/>
      <w:r>
        <w:rPr>
          <w:lang w:val="es-ES"/>
        </w:rPr>
        <w:t>W</w:t>
      </w:r>
      <w:r w:rsidR="00A2797F">
        <w:rPr>
          <w:lang w:val="es-ES"/>
        </w:rPr>
        <w:t>iFi</w:t>
      </w:r>
      <w:proofErr w:type="spellEnd"/>
    </w:p>
    <w:p w14:paraId="067EADA3" w14:textId="166A8240" w:rsidR="00593BB8" w:rsidRDefault="00593BB8" w:rsidP="004750BE">
      <w:pPr>
        <w:jc w:val="both"/>
        <w:rPr>
          <w:lang w:val="es-ES"/>
        </w:rPr>
      </w:pPr>
      <w:r>
        <w:rPr>
          <w:lang w:val="es-ES"/>
        </w:rPr>
        <w:t xml:space="preserve">El protocolo </w:t>
      </w:r>
      <w:proofErr w:type="spellStart"/>
      <w:r>
        <w:rPr>
          <w:lang w:val="es-ES"/>
        </w:rPr>
        <w:t>WiFi</w:t>
      </w:r>
      <w:proofErr w:type="spellEnd"/>
      <w:r>
        <w:rPr>
          <w:lang w:val="es-ES"/>
        </w:rPr>
        <w:t xml:space="preserve">, realmente, se emplea para usar MQTT. Dado que este formato de comunicación se ha usado con asiduidad a lo largo de la asignatura, no se explicará en detalle el código asociado. </w:t>
      </w:r>
    </w:p>
    <w:p w14:paraId="7BE2F936" w14:textId="7CE99F64" w:rsidR="00593BB8" w:rsidRDefault="00593BB8" w:rsidP="004750BE">
      <w:pPr>
        <w:jc w:val="both"/>
        <w:rPr>
          <w:lang w:val="es-ES"/>
        </w:rPr>
      </w:pPr>
      <w:r>
        <w:rPr>
          <w:lang w:val="es-ES"/>
        </w:rPr>
        <w:t xml:space="preserve">No obstante, sí cabe destacar que, en </w:t>
      </w:r>
      <w:proofErr w:type="spellStart"/>
      <w:r>
        <w:rPr>
          <w:lang w:val="es-ES"/>
        </w:rPr>
        <w:t>WiFi</w:t>
      </w:r>
      <w:proofErr w:type="spellEnd"/>
      <w:r>
        <w:rPr>
          <w:lang w:val="es-ES"/>
        </w:rPr>
        <w:t xml:space="preserve">, existen varias configuraciones de conexión: </w:t>
      </w:r>
    </w:p>
    <w:p w14:paraId="4AD51288" w14:textId="220E3D3E" w:rsidR="00593BB8" w:rsidRPr="00593BB8" w:rsidRDefault="00593BB8" w:rsidP="004750BE">
      <w:pPr>
        <w:pStyle w:val="Prrafodelista"/>
        <w:numPr>
          <w:ilvl w:val="0"/>
          <w:numId w:val="5"/>
        </w:numPr>
        <w:jc w:val="both"/>
        <w:rPr>
          <w:lang w:val="es-ES"/>
        </w:rPr>
      </w:pPr>
      <w:proofErr w:type="spellStart"/>
      <w:r>
        <w:rPr>
          <w:lang w:val="es-ES"/>
        </w:rPr>
        <w:t>S</w:t>
      </w:r>
      <w:r w:rsidR="00A2797F">
        <w:rPr>
          <w:lang w:val="es-ES"/>
        </w:rPr>
        <w:t>tation</w:t>
      </w:r>
      <w:proofErr w:type="spellEnd"/>
      <w:r>
        <w:rPr>
          <w:lang w:val="es-ES"/>
        </w:rPr>
        <w:t xml:space="preserve">: permite que el dispositivo se conecte a una red </w:t>
      </w:r>
      <w:proofErr w:type="spellStart"/>
      <w:r>
        <w:rPr>
          <w:lang w:val="es-ES"/>
        </w:rPr>
        <w:t>WiFi</w:t>
      </w:r>
      <w:proofErr w:type="spellEnd"/>
      <w:r>
        <w:rPr>
          <w:lang w:val="es-ES"/>
        </w:rPr>
        <w:t xml:space="preserve"> existente como cliente.</w:t>
      </w:r>
    </w:p>
    <w:p w14:paraId="008691B1" w14:textId="43E50069" w:rsidR="00435AFC" w:rsidRDefault="00A2797F" w:rsidP="004750BE">
      <w:pPr>
        <w:pStyle w:val="Prrafodelista"/>
        <w:numPr>
          <w:ilvl w:val="0"/>
          <w:numId w:val="5"/>
        </w:numPr>
        <w:jc w:val="both"/>
        <w:rPr>
          <w:lang w:val="es-ES"/>
        </w:rPr>
      </w:pPr>
      <w:r>
        <w:rPr>
          <w:lang w:val="es-ES"/>
        </w:rPr>
        <w:t xml:space="preserve">Access Point: permite que el dispositivo cree su propia red </w:t>
      </w:r>
      <w:proofErr w:type="spellStart"/>
      <w:r>
        <w:rPr>
          <w:lang w:val="es-ES"/>
        </w:rPr>
        <w:t>WiFi</w:t>
      </w:r>
      <w:proofErr w:type="spellEnd"/>
      <w:r>
        <w:rPr>
          <w:lang w:val="es-ES"/>
        </w:rPr>
        <w:t xml:space="preserve"> a la cual otros dispositivos se pueden conectar.</w:t>
      </w:r>
    </w:p>
    <w:p w14:paraId="100472CE" w14:textId="617CEDEF" w:rsidR="00A2797F" w:rsidRDefault="00A2797F" w:rsidP="004750BE">
      <w:pPr>
        <w:pStyle w:val="Prrafodelista"/>
        <w:numPr>
          <w:ilvl w:val="0"/>
          <w:numId w:val="5"/>
        </w:numPr>
        <w:jc w:val="both"/>
        <w:rPr>
          <w:lang w:val="es-ES"/>
        </w:rPr>
      </w:pPr>
      <w:r>
        <w:rPr>
          <w:lang w:val="es-ES"/>
        </w:rPr>
        <w:t xml:space="preserve">APSTA: fusiona ambas funcionalidades simultáneamente. </w:t>
      </w:r>
    </w:p>
    <w:p w14:paraId="4EDFB9C4" w14:textId="296751F9" w:rsidR="00A2797F" w:rsidRDefault="00A2797F" w:rsidP="004750BE">
      <w:pPr>
        <w:jc w:val="both"/>
        <w:rPr>
          <w:lang w:val="es-ES"/>
        </w:rPr>
      </w:pPr>
      <w:r>
        <w:rPr>
          <w:lang w:val="es-ES"/>
        </w:rPr>
        <w:t xml:space="preserve">Dada la naturaleza concurrente del proyecto, para hacer funcionar MQTT y ESP-NOW simultáneamente era necesario emplear el modo APSTA. </w:t>
      </w:r>
    </w:p>
    <w:p w14:paraId="032E3D7B" w14:textId="5D1A4DC8" w:rsidR="00A2797F" w:rsidRPr="00A2797F" w:rsidRDefault="00A2797F" w:rsidP="004750BE">
      <w:pPr>
        <w:pStyle w:val="Ttulo5"/>
        <w:jc w:val="both"/>
        <w:rPr>
          <w:lang w:val="es-ES"/>
        </w:rPr>
      </w:pPr>
      <w:r>
        <w:rPr>
          <w:lang w:val="es-ES"/>
        </w:rPr>
        <w:t>HANDLE NETWORK</w:t>
      </w:r>
    </w:p>
    <w:p w14:paraId="1077A960" w14:textId="3472A48C" w:rsidR="00A2797F" w:rsidRDefault="00A2797F" w:rsidP="004750BE">
      <w:pPr>
        <w:jc w:val="both"/>
        <w:rPr>
          <w:lang w:val="es-ES"/>
        </w:rPr>
      </w:pPr>
      <w:r>
        <w:rPr>
          <w:lang w:val="es-ES"/>
        </w:rPr>
        <w:t xml:space="preserve">El punto más interesante de este binomio de protocolos es que, como bien se ha dicho previamente, sólo se dispone de una antena </w:t>
      </w:r>
      <w:proofErr w:type="spellStart"/>
      <w:r>
        <w:rPr>
          <w:lang w:val="es-ES"/>
        </w:rPr>
        <w:t>WiFi</w:t>
      </w:r>
      <w:proofErr w:type="spellEnd"/>
      <w:r>
        <w:rPr>
          <w:lang w:val="es-ES"/>
        </w:rPr>
        <w:t xml:space="preserve"> para transmitir dos protocolos simultáneos. Eso implica que, si la conexión del protocolo </w:t>
      </w:r>
      <w:proofErr w:type="spellStart"/>
      <w:r>
        <w:rPr>
          <w:lang w:val="es-ES"/>
        </w:rPr>
        <w:t>WiFi</w:t>
      </w:r>
      <w:proofErr w:type="spellEnd"/>
      <w:r>
        <w:rPr>
          <w:lang w:val="es-ES"/>
        </w:rPr>
        <w:t xml:space="preserve"> fallase, automáticamente se perdería la conexión en ESP-NOW. Para evitarlo, se ha definido un flujo para habilitar ESP-NOW sin </w:t>
      </w:r>
      <w:proofErr w:type="spellStart"/>
      <w:r>
        <w:rPr>
          <w:lang w:val="es-ES"/>
        </w:rPr>
        <w:t>WiFi</w:t>
      </w:r>
      <w:proofErr w:type="spellEnd"/>
      <w:r>
        <w:rPr>
          <w:lang w:val="es-ES"/>
        </w:rPr>
        <w:t xml:space="preserve">, y sin tener que reiniciar la placa. </w:t>
      </w:r>
    </w:p>
    <w:p w14:paraId="57DD695C" w14:textId="77777777" w:rsidR="004F74D0" w:rsidRPr="008656F7" w:rsidRDefault="004F74D0" w:rsidP="004F74D0">
      <w:pPr>
        <w:shd w:val="clear" w:color="auto" w:fill="1F272A"/>
        <w:spacing w:after="0" w:line="285" w:lineRule="atLeast"/>
        <w:rPr>
          <w:rFonts w:ascii="Consolas" w:eastAsia="Times New Roman" w:hAnsi="Consolas" w:cs="Times New Roman"/>
          <w:color w:val="DAE3E3"/>
          <w:lang w:val="en-GB" w:eastAsia="es-ES"/>
        </w:rPr>
      </w:pPr>
      <w:r w:rsidRPr="004F74D0">
        <w:rPr>
          <w:rFonts w:ascii="Consolas" w:eastAsia="Times New Roman" w:hAnsi="Consolas" w:cs="Times New Roman"/>
          <w:color w:val="DAE3E3"/>
          <w:lang w:val="es-ES" w:eastAsia="es-ES"/>
        </w:rPr>
        <w:t xml:space="preserve">  </w:t>
      </w:r>
      <w:r w:rsidRPr="008656F7">
        <w:rPr>
          <w:rFonts w:ascii="Consolas" w:eastAsia="Times New Roman" w:hAnsi="Consolas" w:cs="Times New Roman"/>
          <w:color w:val="0CA1A6"/>
          <w:lang w:val="en-GB" w:eastAsia="es-ES"/>
        </w:rPr>
        <w:t>void</w:t>
      </w:r>
      <w:r w:rsidRPr="008656F7">
        <w:rPr>
          <w:rFonts w:ascii="Consolas" w:eastAsia="Times New Roman" w:hAnsi="Consolas" w:cs="Times New Roman"/>
          <w:color w:val="DAE3E3"/>
          <w:lang w:val="en-GB" w:eastAsia="es-ES"/>
        </w:rPr>
        <w:t xml:space="preserve"> </w:t>
      </w:r>
      <w:proofErr w:type="spellStart"/>
      <w:r w:rsidRPr="008656F7">
        <w:rPr>
          <w:rFonts w:ascii="Consolas" w:eastAsia="Times New Roman" w:hAnsi="Consolas" w:cs="Times New Roman"/>
          <w:color w:val="F39C12"/>
          <w:lang w:val="en-GB" w:eastAsia="es-ES"/>
        </w:rPr>
        <w:t>handle_network</w:t>
      </w:r>
      <w:proofErr w:type="spellEnd"/>
      <w:r w:rsidRPr="008656F7">
        <w:rPr>
          <w:rFonts w:ascii="Consolas" w:eastAsia="Times New Roman" w:hAnsi="Consolas" w:cs="Times New Roman"/>
          <w:color w:val="DAE3E3"/>
          <w:lang w:val="en-GB" w:eastAsia="es-ES"/>
        </w:rPr>
        <w:t>(</w:t>
      </w:r>
      <w:r w:rsidRPr="008656F7">
        <w:rPr>
          <w:rFonts w:ascii="Consolas" w:eastAsia="Times New Roman" w:hAnsi="Consolas" w:cs="Times New Roman"/>
          <w:color w:val="0CA1A6"/>
          <w:lang w:val="en-GB" w:eastAsia="es-ES"/>
        </w:rPr>
        <w:t>void</w:t>
      </w:r>
      <w:r w:rsidRPr="008656F7">
        <w:rPr>
          <w:rFonts w:ascii="Consolas" w:eastAsia="Times New Roman" w:hAnsi="Consolas" w:cs="Times New Roman"/>
          <w:color w:val="DAE3E3"/>
          <w:lang w:val="en-GB" w:eastAsia="es-ES"/>
        </w:rPr>
        <w:t>) {</w:t>
      </w:r>
    </w:p>
    <w:p w14:paraId="641FE123" w14:textId="77777777" w:rsidR="004F74D0" w:rsidRPr="008656F7" w:rsidRDefault="004F74D0" w:rsidP="004F74D0">
      <w:pPr>
        <w:shd w:val="clear" w:color="auto" w:fill="1F272A"/>
        <w:spacing w:after="0" w:line="285" w:lineRule="atLeast"/>
        <w:rPr>
          <w:rFonts w:ascii="Consolas" w:eastAsia="Times New Roman" w:hAnsi="Consolas" w:cs="Times New Roman"/>
          <w:color w:val="DAE3E3"/>
          <w:lang w:val="en-GB" w:eastAsia="es-ES"/>
        </w:rPr>
      </w:pPr>
    </w:p>
    <w:p w14:paraId="360CD914" w14:textId="77777777" w:rsidR="004F74D0" w:rsidRPr="008656F7" w:rsidRDefault="004F74D0" w:rsidP="004F74D0">
      <w:pPr>
        <w:shd w:val="clear" w:color="auto" w:fill="1F272A"/>
        <w:spacing w:after="0" w:line="285" w:lineRule="atLeast"/>
        <w:rPr>
          <w:rFonts w:ascii="Consolas" w:eastAsia="Times New Roman" w:hAnsi="Consolas" w:cs="Times New Roman"/>
          <w:color w:val="DAE3E3"/>
          <w:lang w:val="en-GB" w:eastAsia="es-ES"/>
        </w:rPr>
      </w:pPr>
      <w:r w:rsidRPr="008656F7">
        <w:rPr>
          <w:rFonts w:ascii="Consolas" w:eastAsia="Times New Roman" w:hAnsi="Consolas" w:cs="Times New Roman"/>
          <w:color w:val="DAE3E3"/>
          <w:lang w:val="en-GB" w:eastAsia="es-ES"/>
        </w:rPr>
        <w:t xml:space="preserve">      </w:t>
      </w:r>
      <w:r w:rsidRPr="008656F7">
        <w:rPr>
          <w:rFonts w:ascii="Consolas" w:eastAsia="Times New Roman" w:hAnsi="Consolas" w:cs="Times New Roman"/>
          <w:color w:val="C586C0"/>
          <w:lang w:val="en-GB" w:eastAsia="es-ES"/>
        </w:rPr>
        <w:t>if</w:t>
      </w:r>
      <w:r w:rsidRPr="008656F7">
        <w:rPr>
          <w:rFonts w:ascii="Consolas" w:eastAsia="Times New Roman" w:hAnsi="Consolas" w:cs="Times New Roman"/>
          <w:color w:val="DAE3E3"/>
          <w:lang w:val="en-GB" w:eastAsia="es-ES"/>
        </w:rPr>
        <w:t xml:space="preserve"> (</w:t>
      </w:r>
      <w:proofErr w:type="spellStart"/>
      <w:r w:rsidRPr="008656F7">
        <w:rPr>
          <w:rFonts w:ascii="Consolas" w:eastAsia="Times New Roman" w:hAnsi="Consolas" w:cs="Times New Roman"/>
          <w:color w:val="F39C12"/>
          <w:lang w:val="en-GB" w:eastAsia="es-ES"/>
        </w:rPr>
        <w:t>WiFi</w:t>
      </w:r>
      <w:r w:rsidRPr="008656F7">
        <w:rPr>
          <w:rFonts w:ascii="Consolas" w:eastAsia="Times New Roman" w:hAnsi="Consolas" w:cs="Times New Roman"/>
          <w:color w:val="DAE3E3"/>
          <w:lang w:val="en-GB" w:eastAsia="es-ES"/>
        </w:rPr>
        <w:t>.</w:t>
      </w:r>
      <w:r w:rsidRPr="008656F7">
        <w:rPr>
          <w:rFonts w:ascii="Consolas" w:eastAsia="Times New Roman" w:hAnsi="Consolas" w:cs="Times New Roman"/>
          <w:color w:val="F39C12"/>
          <w:lang w:val="en-GB" w:eastAsia="es-ES"/>
        </w:rPr>
        <w:t>status</w:t>
      </w:r>
      <w:proofErr w:type="spellEnd"/>
      <w:r w:rsidRPr="008656F7">
        <w:rPr>
          <w:rFonts w:ascii="Consolas" w:eastAsia="Times New Roman" w:hAnsi="Consolas" w:cs="Times New Roman"/>
          <w:color w:val="DAE3E3"/>
          <w:lang w:val="en-GB" w:eastAsia="es-ES"/>
        </w:rPr>
        <w:t>(</w:t>
      </w:r>
      <w:proofErr w:type="gramStart"/>
      <w:r w:rsidRPr="008656F7">
        <w:rPr>
          <w:rFonts w:ascii="Consolas" w:eastAsia="Times New Roman" w:hAnsi="Consolas" w:cs="Times New Roman"/>
          <w:color w:val="DAE3E3"/>
          <w:lang w:val="en-GB" w:eastAsia="es-ES"/>
        </w:rPr>
        <w:t>) !</w:t>
      </w:r>
      <w:proofErr w:type="gramEnd"/>
      <w:r w:rsidRPr="008656F7">
        <w:rPr>
          <w:rFonts w:ascii="Consolas" w:eastAsia="Times New Roman" w:hAnsi="Consolas" w:cs="Times New Roman"/>
          <w:color w:val="DAE3E3"/>
          <w:lang w:val="en-GB" w:eastAsia="es-ES"/>
        </w:rPr>
        <w:t>= WL_CONNECTED) {</w:t>
      </w:r>
    </w:p>
    <w:p w14:paraId="25F0942E" w14:textId="77777777" w:rsidR="004F74D0" w:rsidRPr="008656F7" w:rsidRDefault="004F74D0" w:rsidP="004F74D0">
      <w:pPr>
        <w:shd w:val="clear" w:color="auto" w:fill="1F272A"/>
        <w:spacing w:after="0" w:line="285" w:lineRule="atLeast"/>
        <w:rPr>
          <w:rFonts w:ascii="Consolas" w:eastAsia="Times New Roman" w:hAnsi="Consolas" w:cs="Times New Roman"/>
          <w:color w:val="DAE3E3"/>
          <w:lang w:val="en-GB" w:eastAsia="es-ES"/>
        </w:rPr>
      </w:pPr>
      <w:r w:rsidRPr="008656F7">
        <w:rPr>
          <w:rFonts w:ascii="Consolas" w:eastAsia="Times New Roman" w:hAnsi="Consolas" w:cs="Times New Roman"/>
          <w:color w:val="DAE3E3"/>
          <w:lang w:val="en-GB" w:eastAsia="es-ES"/>
        </w:rPr>
        <w:t xml:space="preserve">          </w:t>
      </w:r>
      <w:r w:rsidRPr="008656F7">
        <w:rPr>
          <w:rFonts w:ascii="Consolas" w:eastAsia="Times New Roman" w:hAnsi="Consolas" w:cs="Times New Roman"/>
          <w:color w:val="C586C0"/>
          <w:lang w:val="en-GB" w:eastAsia="es-ES"/>
        </w:rPr>
        <w:t>if</w:t>
      </w:r>
      <w:r w:rsidRPr="008656F7">
        <w:rPr>
          <w:rFonts w:ascii="Consolas" w:eastAsia="Times New Roman" w:hAnsi="Consolas" w:cs="Times New Roman"/>
          <w:color w:val="DAE3E3"/>
          <w:lang w:val="en-GB" w:eastAsia="es-ES"/>
        </w:rPr>
        <w:t xml:space="preserve"> (</w:t>
      </w:r>
      <w:proofErr w:type="spellStart"/>
      <w:proofErr w:type="gramStart"/>
      <w:r w:rsidRPr="008656F7">
        <w:rPr>
          <w:rFonts w:ascii="Consolas" w:eastAsia="Times New Roman" w:hAnsi="Consolas" w:cs="Times New Roman"/>
          <w:color w:val="F39C12"/>
          <w:lang w:val="en-GB" w:eastAsia="es-ES"/>
        </w:rPr>
        <w:t>millis</w:t>
      </w:r>
      <w:proofErr w:type="spellEnd"/>
      <w:r w:rsidRPr="008656F7">
        <w:rPr>
          <w:rFonts w:ascii="Consolas" w:eastAsia="Times New Roman" w:hAnsi="Consolas" w:cs="Times New Roman"/>
          <w:color w:val="DAE3E3"/>
          <w:lang w:val="en-GB" w:eastAsia="es-ES"/>
        </w:rPr>
        <w:t>(</w:t>
      </w:r>
      <w:proofErr w:type="gramEnd"/>
      <w:r w:rsidRPr="008656F7">
        <w:rPr>
          <w:rFonts w:ascii="Consolas" w:eastAsia="Times New Roman" w:hAnsi="Consolas" w:cs="Times New Roman"/>
          <w:color w:val="DAE3E3"/>
          <w:lang w:val="en-GB" w:eastAsia="es-ES"/>
        </w:rPr>
        <w:t>) - CONNECT_TIMER &gt;= RETRY_TIMEOUT) {</w:t>
      </w:r>
    </w:p>
    <w:p w14:paraId="1971803B" w14:textId="77777777" w:rsidR="004F74D0" w:rsidRPr="008656F7" w:rsidRDefault="004F74D0" w:rsidP="004F74D0">
      <w:pPr>
        <w:shd w:val="clear" w:color="auto" w:fill="1F272A"/>
        <w:spacing w:after="0" w:line="285" w:lineRule="atLeast"/>
        <w:rPr>
          <w:rFonts w:ascii="Consolas" w:eastAsia="Times New Roman" w:hAnsi="Consolas" w:cs="Times New Roman"/>
          <w:color w:val="DAE3E3"/>
          <w:lang w:val="en-GB" w:eastAsia="es-ES"/>
        </w:rPr>
      </w:pPr>
      <w:r w:rsidRPr="008656F7">
        <w:rPr>
          <w:rFonts w:ascii="Consolas" w:eastAsia="Times New Roman" w:hAnsi="Consolas" w:cs="Times New Roman"/>
          <w:color w:val="DAE3E3"/>
          <w:lang w:val="en-GB" w:eastAsia="es-ES"/>
        </w:rPr>
        <w:lastRenderedPageBreak/>
        <w:t xml:space="preserve">              CONNECT_TIMER = </w:t>
      </w:r>
      <w:proofErr w:type="spellStart"/>
      <w:proofErr w:type="gramStart"/>
      <w:r w:rsidRPr="008656F7">
        <w:rPr>
          <w:rFonts w:ascii="Consolas" w:eastAsia="Times New Roman" w:hAnsi="Consolas" w:cs="Times New Roman"/>
          <w:color w:val="F39C12"/>
          <w:lang w:val="en-GB" w:eastAsia="es-ES"/>
        </w:rPr>
        <w:t>millis</w:t>
      </w:r>
      <w:proofErr w:type="spellEnd"/>
      <w:r w:rsidRPr="008656F7">
        <w:rPr>
          <w:rFonts w:ascii="Consolas" w:eastAsia="Times New Roman" w:hAnsi="Consolas" w:cs="Times New Roman"/>
          <w:color w:val="DAE3E3"/>
          <w:lang w:val="en-GB" w:eastAsia="es-ES"/>
        </w:rPr>
        <w:t>(</w:t>
      </w:r>
      <w:proofErr w:type="gramEnd"/>
      <w:r w:rsidRPr="008656F7">
        <w:rPr>
          <w:rFonts w:ascii="Consolas" w:eastAsia="Times New Roman" w:hAnsi="Consolas" w:cs="Times New Roman"/>
          <w:color w:val="DAE3E3"/>
          <w:lang w:val="en-GB" w:eastAsia="es-ES"/>
        </w:rPr>
        <w:t>);</w:t>
      </w:r>
    </w:p>
    <w:p w14:paraId="325110E8" w14:textId="77777777" w:rsidR="004F74D0" w:rsidRPr="008656F7" w:rsidRDefault="004F74D0" w:rsidP="004F74D0">
      <w:pPr>
        <w:shd w:val="clear" w:color="auto" w:fill="1F272A"/>
        <w:spacing w:after="0" w:line="285" w:lineRule="atLeast"/>
        <w:rPr>
          <w:rFonts w:ascii="Consolas" w:eastAsia="Times New Roman" w:hAnsi="Consolas" w:cs="Times New Roman"/>
          <w:color w:val="DAE3E3"/>
          <w:lang w:val="en-GB" w:eastAsia="es-ES"/>
        </w:rPr>
      </w:pPr>
      <w:r w:rsidRPr="008656F7">
        <w:rPr>
          <w:rFonts w:ascii="Consolas" w:eastAsia="Times New Roman" w:hAnsi="Consolas" w:cs="Times New Roman"/>
          <w:color w:val="DAE3E3"/>
          <w:lang w:val="en-GB" w:eastAsia="es-ES"/>
        </w:rPr>
        <w:t xml:space="preserve">              </w:t>
      </w:r>
      <w:proofErr w:type="spellStart"/>
      <w:r w:rsidRPr="008656F7">
        <w:rPr>
          <w:rFonts w:ascii="Consolas" w:eastAsia="Times New Roman" w:hAnsi="Consolas" w:cs="Times New Roman"/>
          <w:color w:val="F39C12"/>
          <w:lang w:val="en-GB" w:eastAsia="es-ES"/>
        </w:rPr>
        <w:t>init_</w:t>
      </w:r>
      <w:proofErr w:type="gramStart"/>
      <w:r w:rsidRPr="008656F7">
        <w:rPr>
          <w:rFonts w:ascii="Consolas" w:eastAsia="Times New Roman" w:hAnsi="Consolas" w:cs="Times New Roman"/>
          <w:color w:val="F39C12"/>
          <w:lang w:val="en-GB" w:eastAsia="es-ES"/>
        </w:rPr>
        <w:t>wifi</w:t>
      </w:r>
      <w:proofErr w:type="spellEnd"/>
      <w:r w:rsidRPr="008656F7">
        <w:rPr>
          <w:rFonts w:ascii="Consolas" w:eastAsia="Times New Roman" w:hAnsi="Consolas" w:cs="Times New Roman"/>
          <w:color w:val="DAE3E3"/>
          <w:lang w:val="en-GB" w:eastAsia="es-ES"/>
        </w:rPr>
        <w:t>(</w:t>
      </w:r>
      <w:proofErr w:type="gramEnd"/>
      <w:r w:rsidRPr="008656F7">
        <w:rPr>
          <w:rFonts w:ascii="Consolas" w:eastAsia="Times New Roman" w:hAnsi="Consolas" w:cs="Times New Roman"/>
          <w:color w:val="DAE3E3"/>
          <w:lang w:val="en-GB" w:eastAsia="es-ES"/>
        </w:rPr>
        <w:t>);</w:t>
      </w:r>
    </w:p>
    <w:p w14:paraId="6B0253F8" w14:textId="77777777" w:rsidR="004F74D0" w:rsidRPr="008656F7" w:rsidRDefault="004F74D0" w:rsidP="004F74D0">
      <w:pPr>
        <w:shd w:val="clear" w:color="auto" w:fill="1F272A"/>
        <w:spacing w:after="0" w:line="285" w:lineRule="atLeast"/>
        <w:rPr>
          <w:rFonts w:ascii="Consolas" w:eastAsia="Times New Roman" w:hAnsi="Consolas" w:cs="Times New Roman"/>
          <w:color w:val="DAE3E3"/>
          <w:lang w:val="en-GB" w:eastAsia="es-ES"/>
        </w:rPr>
      </w:pPr>
    </w:p>
    <w:p w14:paraId="535C3A11" w14:textId="77777777" w:rsidR="004F74D0" w:rsidRPr="008656F7" w:rsidRDefault="004F74D0" w:rsidP="004F74D0">
      <w:pPr>
        <w:shd w:val="clear" w:color="auto" w:fill="1F272A"/>
        <w:spacing w:after="0" w:line="285" w:lineRule="atLeast"/>
        <w:rPr>
          <w:rFonts w:ascii="Consolas" w:eastAsia="Times New Roman" w:hAnsi="Consolas" w:cs="Times New Roman"/>
          <w:color w:val="DAE3E3"/>
          <w:lang w:val="en-GB" w:eastAsia="es-ES"/>
        </w:rPr>
      </w:pPr>
      <w:r w:rsidRPr="008656F7">
        <w:rPr>
          <w:rFonts w:ascii="Consolas" w:eastAsia="Times New Roman" w:hAnsi="Consolas" w:cs="Times New Roman"/>
          <w:color w:val="DAE3E3"/>
          <w:lang w:val="en-GB" w:eastAsia="es-ES"/>
        </w:rPr>
        <w:t xml:space="preserve">          } </w:t>
      </w:r>
      <w:r w:rsidRPr="008656F7">
        <w:rPr>
          <w:rFonts w:ascii="Consolas" w:eastAsia="Times New Roman" w:hAnsi="Consolas" w:cs="Times New Roman"/>
          <w:color w:val="C586C0"/>
          <w:lang w:val="en-GB" w:eastAsia="es-ES"/>
        </w:rPr>
        <w:t>if</w:t>
      </w:r>
      <w:r w:rsidRPr="008656F7">
        <w:rPr>
          <w:rFonts w:ascii="Consolas" w:eastAsia="Times New Roman" w:hAnsi="Consolas" w:cs="Times New Roman"/>
          <w:color w:val="DAE3E3"/>
          <w:lang w:val="en-GB" w:eastAsia="es-ES"/>
        </w:rPr>
        <w:t xml:space="preserve"> (</w:t>
      </w:r>
      <w:proofErr w:type="spellStart"/>
      <w:r w:rsidRPr="008656F7">
        <w:rPr>
          <w:rFonts w:ascii="Consolas" w:eastAsia="Times New Roman" w:hAnsi="Consolas" w:cs="Times New Roman"/>
          <w:color w:val="F39C12"/>
          <w:lang w:val="en-GB" w:eastAsia="es-ES"/>
        </w:rPr>
        <w:t>WiFi</w:t>
      </w:r>
      <w:r w:rsidRPr="008656F7">
        <w:rPr>
          <w:rFonts w:ascii="Consolas" w:eastAsia="Times New Roman" w:hAnsi="Consolas" w:cs="Times New Roman"/>
          <w:color w:val="DAE3E3"/>
          <w:lang w:val="en-GB" w:eastAsia="es-ES"/>
        </w:rPr>
        <w:t>.</w:t>
      </w:r>
      <w:r w:rsidRPr="008656F7">
        <w:rPr>
          <w:rFonts w:ascii="Consolas" w:eastAsia="Times New Roman" w:hAnsi="Consolas" w:cs="Times New Roman"/>
          <w:color w:val="F39C12"/>
          <w:lang w:val="en-GB" w:eastAsia="es-ES"/>
        </w:rPr>
        <w:t>status</w:t>
      </w:r>
      <w:proofErr w:type="spellEnd"/>
      <w:r w:rsidRPr="008656F7">
        <w:rPr>
          <w:rFonts w:ascii="Consolas" w:eastAsia="Times New Roman" w:hAnsi="Consolas" w:cs="Times New Roman"/>
          <w:color w:val="DAE3E3"/>
          <w:lang w:val="en-GB" w:eastAsia="es-ES"/>
        </w:rPr>
        <w:t>(</w:t>
      </w:r>
      <w:proofErr w:type="gramStart"/>
      <w:r w:rsidRPr="008656F7">
        <w:rPr>
          <w:rFonts w:ascii="Consolas" w:eastAsia="Times New Roman" w:hAnsi="Consolas" w:cs="Times New Roman"/>
          <w:color w:val="DAE3E3"/>
          <w:lang w:val="en-GB" w:eastAsia="es-ES"/>
        </w:rPr>
        <w:t>) !</w:t>
      </w:r>
      <w:proofErr w:type="gramEnd"/>
      <w:r w:rsidRPr="008656F7">
        <w:rPr>
          <w:rFonts w:ascii="Consolas" w:eastAsia="Times New Roman" w:hAnsi="Consolas" w:cs="Times New Roman"/>
          <w:color w:val="DAE3E3"/>
          <w:lang w:val="en-GB" w:eastAsia="es-ES"/>
        </w:rPr>
        <w:t>= WL_CONNECTED) {</w:t>
      </w:r>
    </w:p>
    <w:p w14:paraId="142C8A73" w14:textId="77777777" w:rsidR="004F74D0" w:rsidRPr="008656F7" w:rsidRDefault="004F74D0" w:rsidP="004F74D0">
      <w:pPr>
        <w:shd w:val="clear" w:color="auto" w:fill="1F272A"/>
        <w:spacing w:after="0" w:line="285" w:lineRule="atLeast"/>
        <w:rPr>
          <w:rFonts w:ascii="Consolas" w:eastAsia="Times New Roman" w:hAnsi="Consolas" w:cs="Times New Roman"/>
          <w:color w:val="DAE3E3"/>
          <w:lang w:val="en-GB" w:eastAsia="es-ES"/>
        </w:rPr>
      </w:pPr>
      <w:r w:rsidRPr="008656F7">
        <w:rPr>
          <w:rFonts w:ascii="Consolas" w:eastAsia="Times New Roman" w:hAnsi="Consolas" w:cs="Times New Roman"/>
          <w:color w:val="DAE3E3"/>
          <w:lang w:val="en-GB" w:eastAsia="es-ES"/>
        </w:rPr>
        <w:t xml:space="preserve">              </w:t>
      </w:r>
      <w:proofErr w:type="spellStart"/>
      <w:r w:rsidRPr="008656F7">
        <w:rPr>
          <w:rFonts w:ascii="Consolas" w:eastAsia="Times New Roman" w:hAnsi="Consolas" w:cs="Times New Roman"/>
          <w:color w:val="F39C12"/>
          <w:lang w:val="en-GB" w:eastAsia="es-ES"/>
        </w:rPr>
        <w:t>enable_esp_</w:t>
      </w:r>
      <w:proofErr w:type="gramStart"/>
      <w:r w:rsidRPr="008656F7">
        <w:rPr>
          <w:rFonts w:ascii="Consolas" w:eastAsia="Times New Roman" w:hAnsi="Consolas" w:cs="Times New Roman"/>
          <w:color w:val="F39C12"/>
          <w:lang w:val="en-GB" w:eastAsia="es-ES"/>
        </w:rPr>
        <w:t>now</w:t>
      </w:r>
      <w:proofErr w:type="spellEnd"/>
      <w:r w:rsidRPr="008656F7">
        <w:rPr>
          <w:rFonts w:ascii="Consolas" w:eastAsia="Times New Roman" w:hAnsi="Consolas" w:cs="Times New Roman"/>
          <w:color w:val="DAE3E3"/>
          <w:lang w:val="en-GB" w:eastAsia="es-ES"/>
        </w:rPr>
        <w:t>(</w:t>
      </w:r>
      <w:proofErr w:type="gramEnd"/>
      <w:r w:rsidRPr="008656F7">
        <w:rPr>
          <w:rFonts w:ascii="Consolas" w:eastAsia="Times New Roman" w:hAnsi="Consolas" w:cs="Times New Roman"/>
          <w:color w:val="DAE3E3"/>
          <w:lang w:val="en-GB" w:eastAsia="es-ES"/>
        </w:rPr>
        <w:t>);</w:t>
      </w:r>
    </w:p>
    <w:p w14:paraId="0BC82350" w14:textId="77777777" w:rsidR="004F74D0" w:rsidRPr="008656F7" w:rsidRDefault="004F74D0" w:rsidP="004F74D0">
      <w:pPr>
        <w:shd w:val="clear" w:color="auto" w:fill="1F272A"/>
        <w:spacing w:after="0" w:line="285" w:lineRule="atLeast"/>
        <w:rPr>
          <w:rFonts w:ascii="Consolas" w:eastAsia="Times New Roman" w:hAnsi="Consolas" w:cs="Times New Roman"/>
          <w:color w:val="DAE3E3"/>
          <w:lang w:val="en-GB" w:eastAsia="es-ES"/>
        </w:rPr>
      </w:pPr>
    </w:p>
    <w:p w14:paraId="17FF7D1F" w14:textId="77777777" w:rsidR="004F74D0" w:rsidRPr="008656F7" w:rsidRDefault="004F74D0" w:rsidP="004F74D0">
      <w:pPr>
        <w:shd w:val="clear" w:color="auto" w:fill="1F272A"/>
        <w:spacing w:after="0" w:line="285" w:lineRule="atLeast"/>
        <w:rPr>
          <w:rFonts w:ascii="Consolas" w:eastAsia="Times New Roman" w:hAnsi="Consolas" w:cs="Times New Roman"/>
          <w:color w:val="DAE3E3"/>
          <w:lang w:val="en-GB" w:eastAsia="es-ES"/>
        </w:rPr>
      </w:pPr>
      <w:r w:rsidRPr="008656F7">
        <w:rPr>
          <w:rFonts w:ascii="Consolas" w:eastAsia="Times New Roman" w:hAnsi="Consolas" w:cs="Times New Roman"/>
          <w:color w:val="DAE3E3"/>
          <w:lang w:val="en-GB" w:eastAsia="es-ES"/>
        </w:rPr>
        <w:t>          }</w:t>
      </w:r>
    </w:p>
    <w:p w14:paraId="3F6FC58F" w14:textId="77777777" w:rsidR="004F74D0" w:rsidRPr="008656F7" w:rsidRDefault="004F74D0" w:rsidP="004F74D0">
      <w:pPr>
        <w:shd w:val="clear" w:color="auto" w:fill="1F272A"/>
        <w:spacing w:after="0" w:line="285" w:lineRule="atLeast"/>
        <w:rPr>
          <w:rFonts w:ascii="Consolas" w:eastAsia="Times New Roman" w:hAnsi="Consolas" w:cs="Times New Roman"/>
          <w:color w:val="DAE3E3"/>
          <w:lang w:val="en-GB" w:eastAsia="es-ES"/>
        </w:rPr>
      </w:pPr>
    </w:p>
    <w:p w14:paraId="3DFADABD" w14:textId="77777777" w:rsidR="004F74D0" w:rsidRPr="008656F7" w:rsidRDefault="004F74D0" w:rsidP="004F74D0">
      <w:pPr>
        <w:shd w:val="clear" w:color="auto" w:fill="1F272A"/>
        <w:spacing w:after="0" w:line="285" w:lineRule="atLeast"/>
        <w:rPr>
          <w:rFonts w:ascii="Consolas" w:eastAsia="Times New Roman" w:hAnsi="Consolas" w:cs="Times New Roman"/>
          <w:color w:val="DAE3E3"/>
          <w:lang w:val="en-GB" w:eastAsia="es-ES"/>
        </w:rPr>
      </w:pPr>
      <w:r w:rsidRPr="008656F7">
        <w:rPr>
          <w:rFonts w:ascii="Consolas" w:eastAsia="Times New Roman" w:hAnsi="Consolas" w:cs="Times New Roman"/>
          <w:color w:val="DAE3E3"/>
          <w:lang w:val="en-GB" w:eastAsia="es-ES"/>
        </w:rPr>
        <w:t xml:space="preserve">      } </w:t>
      </w:r>
      <w:r w:rsidRPr="008656F7">
        <w:rPr>
          <w:rFonts w:ascii="Consolas" w:eastAsia="Times New Roman" w:hAnsi="Consolas" w:cs="Times New Roman"/>
          <w:color w:val="C586C0"/>
          <w:lang w:val="en-GB" w:eastAsia="es-ES"/>
        </w:rPr>
        <w:t>if</w:t>
      </w:r>
      <w:r w:rsidRPr="008656F7">
        <w:rPr>
          <w:rFonts w:ascii="Consolas" w:eastAsia="Times New Roman" w:hAnsi="Consolas" w:cs="Times New Roman"/>
          <w:color w:val="DAE3E3"/>
          <w:lang w:val="en-GB" w:eastAsia="es-ES"/>
        </w:rPr>
        <w:t xml:space="preserve"> </w:t>
      </w:r>
      <w:proofErr w:type="gramStart"/>
      <w:r w:rsidRPr="008656F7">
        <w:rPr>
          <w:rFonts w:ascii="Consolas" w:eastAsia="Times New Roman" w:hAnsi="Consolas" w:cs="Times New Roman"/>
          <w:color w:val="DAE3E3"/>
          <w:lang w:val="en-GB" w:eastAsia="es-ES"/>
        </w:rPr>
        <w:t>(!</w:t>
      </w:r>
      <w:proofErr w:type="spellStart"/>
      <w:r w:rsidRPr="008656F7">
        <w:rPr>
          <w:rFonts w:ascii="Consolas" w:eastAsia="Times New Roman" w:hAnsi="Consolas" w:cs="Times New Roman"/>
          <w:color w:val="F39C12"/>
          <w:lang w:val="en-GB" w:eastAsia="es-ES"/>
        </w:rPr>
        <w:t>mqtt</w:t>
      </w:r>
      <w:proofErr w:type="gramEnd"/>
      <w:r w:rsidRPr="008656F7">
        <w:rPr>
          <w:rFonts w:ascii="Consolas" w:eastAsia="Times New Roman" w:hAnsi="Consolas" w:cs="Times New Roman"/>
          <w:color w:val="F39C12"/>
          <w:lang w:val="en-GB" w:eastAsia="es-ES"/>
        </w:rPr>
        <w:t>_client</w:t>
      </w:r>
      <w:r w:rsidRPr="008656F7">
        <w:rPr>
          <w:rFonts w:ascii="Consolas" w:eastAsia="Times New Roman" w:hAnsi="Consolas" w:cs="Times New Roman"/>
          <w:color w:val="DAE3E3"/>
          <w:lang w:val="en-GB" w:eastAsia="es-ES"/>
        </w:rPr>
        <w:t>.</w:t>
      </w:r>
      <w:r w:rsidRPr="008656F7">
        <w:rPr>
          <w:rFonts w:ascii="Consolas" w:eastAsia="Times New Roman" w:hAnsi="Consolas" w:cs="Times New Roman"/>
          <w:color w:val="F39C12"/>
          <w:lang w:val="en-GB" w:eastAsia="es-ES"/>
        </w:rPr>
        <w:t>connected</w:t>
      </w:r>
      <w:proofErr w:type="spellEnd"/>
      <w:r w:rsidRPr="008656F7">
        <w:rPr>
          <w:rFonts w:ascii="Consolas" w:eastAsia="Times New Roman" w:hAnsi="Consolas" w:cs="Times New Roman"/>
          <w:color w:val="DAE3E3"/>
          <w:lang w:val="en-GB" w:eastAsia="es-ES"/>
        </w:rPr>
        <w:t>()) {</w:t>
      </w:r>
    </w:p>
    <w:p w14:paraId="5BA64BB1" w14:textId="77777777" w:rsidR="004F74D0" w:rsidRPr="008656F7" w:rsidRDefault="004F74D0" w:rsidP="004F74D0">
      <w:pPr>
        <w:shd w:val="clear" w:color="auto" w:fill="1F272A"/>
        <w:spacing w:after="0" w:line="285" w:lineRule="atLeast"/>
        <w:rPr>
          <w:rFonts w:ascii="Consolas" w:eastAsia="Times New Roman" w:hAnsi="Consolas" w:cs="Times New Roman"/>
          <w:color w:val="DAE3E3"/>
          <w:lang w:val="en-GB" w:eastAsia="es-ES"/>
        </w:rPr>
      </w:pPr>
      <w:r w:rsidRPr="008656F7">
        <w:rPr>
          <w:rFonts w:ascii="Consolas" w:eastAsia="Times New Roman" w:hAnsi="Consolas" w:cs="Times New Roman"/>
          <w:color w:val="DAE3E3"/>
          <w:lang w:val="en-GB" w:eastAsia="es-ES"/>
        </w:rPr>
        <w:t xml:space="preserve">          </w:t>
      </w:r>
      <w:r w:rsidRPr="008656F7">
        <w:rPr>
          <w:rFonts w:ascii="Consolas" w:eastAsia="Times New Roman" w:hAnsi="Consolas" w:cs="Times New Roman"/>
          <w:color w:val="C586C0"/>
          <w:lang w:val="en-GB" w:eastAsia="es-ES"/>
        </w:rPr>
        <w:t>if</w:t>
      </w:r>
      <w:r w:rsidRPr="008656F7">
        <w:rPr>
          <w:rFonts w:ascii="Consolas" w:eastAsia="Times New Roman" w:hAnsi="Consolas" w:cs="Times New Roman"/>
          <w:color w:val="DAE3E3"/>
          <w:lang w:val="en-GB" w:eastAsia="es-ES"/>
        </w:rPr>
        <w:t xml:space="preserve"> (</w:t>
      </w:r>
      <w:proofErr w:type="spellStart"/>
      <w:proofErr w:type="gramStart"/>
      <w:r w:rsidRPr="008656F7">
        <w:rPr>
          <w:rFonts w:ascii="Consolas" w:eastAsia="Times New Roman" w:hAnsi="Consolas" w:cs="Times New Roman"/>
          <w:color w:val="F39C12"/>
          <w:lang w:val="en-GB" w:eastAsia="es-ES"/>
        </w:rPr>
        <w:t>millis</w:t>
      </w:r>
      <w:proofErr w:type="spellEnd"/>
      <w:r w:rsidRPr="008656F7">
        <w:rPr>
          <w:rFonts w:ascii="Consolas" w:eastAsia="Times New Roman" w:hAnsi="Consolas" w:cs="Times New Roman"/>
          <w:color w:val="DAE3E3"/>
          <w:lang w:val="en-GB" w:eastAsia="es-ES"/>
        </w:rPr>
        <w:t>(</w:t>
      </w:r>
      <w:proofErr w:type="gramEnd"/>
      <w:r w:rsidRPr="008656F7">
        <w:rPr>
          <w:rFonts w:ascii="Consolas" w:eastAsia="Times New Roman" w:hAnsi="Consolas" w:cs="Times New Roman"/>
          <w:color w:val="DAE3E3"/>
          <w:lang w:val="en-GB" w:eastAsia="es-ES"/>
        </w:rPr>
        <w:t>) - CONNECT_TIMER &gt;= RETRY_TIMEOUT) {</w:t>
      </w:r>
    </w:p>
    <w:p w14:paraId="15B2A6A3" w14:textId="77777777" w:rsidR="004F74D0" w:rsidRPr="008656F7" w:rsidRDefault="004F74D0" w:rsidP="004F74D0">
      <w:pPr>
        <w:shd w:val="clear" w:color="auto" w:fill="1F272A"/>
        <w:spacing w:after="0" w:line="285" w:lineRule="atLeast"/>
        <w:rPr>
          <w:rFonts w:ascii="Consolas" w:eastAsia="Times New Roman" w:hAnsi="Consolas" w:cs="Times New Roman"/>
          <w:color w:val="DAE3E3"/>
          <w:lang w:val="en-GB" w:eastAsia="es-ES"/>
        </w:rPr>
      </w:pPr>
      <w:r w:rsidRPr="008656F7">
        <w:rPr>
          <w:rFonts w:ascii="Consolas" w:eastAsia="Times New Roman" w:hAnsi="Consolas" w:cs="Times New Roman"/>
          <w:color w:val="DAE3E3"/>
          <w:lang w:val="en-GB" w:eastAsia="es-ES"/>
        </w:rPr>
        <w:t xml:space="preserve">              CONNECT_TIMER = </w:t>
      </w:r>
      <w:proofErr w:type="spellStart"/>
      <w:proofErr w:type="gramStart"/>
      <w:r w:rsidRPr="008656F7">
        <w:rPr>
          <w:rFonts w:ascii="Consolas" w:eastAsia="Times New Roman" w:hAnsi="Consolas" w:cs="Times New Roman"/>
          <w:color w:val="F39C12"/>
          <w:lang w:val="en-GB" w:eastAsia="es-ES"/>
        </w:rPr>
        <w:t>millis</w:t>
      </w:r>
      <w:proofErr w:type="spellEnd"/>
      <w:r w:rsidRPr="008656F7">
        <w:rPr>
          <w:rFonts w:ascii="Consolas" w:eastAsia="Times New Roman" w:hAnsi="Consolas" w:cs="Times New Roman"/>
          <w:color w:val="DAE3E3"/>
          <w:lang w:val="en-GB" w:eastAsia="es-ES"/>
        </w:rPr>
        <w:t>(</w:t>
      </w:r>
      <w:proofErr w:type="gramEnd"/>
      <w:r w:rsidRPr="008656F7">
        <w:rPr>
          <w:rFonts w:ascii="Consolas" w:eastAsia="Times New Roman" w:hAnsi="Consolas" w:cs="Times New Roman"/>
          <w:color w:val="DAE3E3"/>
          <w:lang w:val="en-GB" w:eastAsia="es-ES"/>
        </w:rPr>
        <w:t>);</w:t>
      </w:r>
    </w:p>
    <w:p w14:paraId="01AF6CD2" w14:textId="77777777" w:rsidR="004F74D0" w:rsidRPr="008656F7" w:rsidRDefault="004F74D0" w:rsidP="004F74D0">
      <w:pPr>
        <w:shd w:val="clear" w:color="auto" w:fill="1F272A"/>
        <w:spacing w:after="0" w:line="285" w:lineRule="atLeast"/>
        <w:rPr>
          <w:rFonts w:ascii="Consolas" w:eastAsia="Times New Roman" w:hAnsi="Consolas" w:cs="Times New Roman"/>
          <w:color w:val="DAE3E3"/>
          <w:lang w:val="en-GB" w:eastAsia="es-ES"/>
        </w:rPr>
      </w:pPr>
      <w:r w:rsidRPr="008656F7">
        <w:rPr>
          <w:rFonts w:ascii="Consolas" w:eastAsia="Times New Roman" w:hAnsi="Consolas" w:cs="Times New Roman"/>
          <w:color w:val="DAE3E3"/>
          <w:lang w:val="en-GB" w:eastAsia="es-ES"/>
        </w:rPr>
        <w:t xml:space="preserve">              </w:t>
      </w:r>
      <w:proofErr w:type="spellStart"/>
      <w:r w:rsidRPr="008656F7">
        <w:rPr>
          <w:rFonts w:ascii="Consolas" w:eastAsia="Times New Roman" w:hAnsi="Consolas" w:cs="Times New Roman"/>
          <w:color w:val="F39C12"/>
          <w:lang w:val="en-GB" w:eastAsia="es-ES"/>
        </w:rPr>
        <w:t>init_</w:t>
      </w:r>
      <w:proofErr w:type="gramStart"/>
      <w:r w:rsidRPr="008656F7">
        <w:rPr>
          <w:rFonts w:ascii="Consolas" w:eastAsia="Times New Roman" w:hAnsi="Consolas" w:cs="Times New Roman"/>
          <w:color w:val="F39C12"/>
          <w:lang w:val="en-GB" w:eastAsia="es-ES"/>
        </w:rPr>
        <w:t>mqtt</w:t>
      </w:r>
      <w:proofErr w:type="spellEnd"/>
      <w:r w:rsidRPr="008656F7">
        <w:rPr>
          <w:rFonts w:ascii="Consolas" w:eastAsia="Times New Roman" w:hAnsi="Consolas" w:cs="Times New Roman"/>
          <w:color w:val="DAE3E3"/>
          <w:lang w:val="en-GB" w:eastAsia="es-ES"/>
        </w:rPr>
        <w:t>(</w:t>
      </w:r>
      <w:proofErr w:type="gramEnd"/>
      <w:r w:rsidRPr="008656F7">
        <w:rPr>
          <w:rFonts w:ascii="Consolas" w:eastAsia="Times New Roman" w:hAnsi="Consolas" w:cs="Times New Roman"/>
          <w:color w:val="DAE3E3"/>
          <w:lang w:val="en-GB" w:eastAsia="es-ES"/>
        </w:rPr>
        <w:t>);</w:t>
      </w:r>
    </w:p>
    <w:p w14:paraId="41EE7135" w14:textId="77777777" w:rsidR="004F74D0" w:rsidRPr="008656F7" w:rsidRDefault="004F74D0" w:rsidP="004F74D0">
      <w:pPr>
        <w:shd w:val="clear" w:color="auto" w:fill="1F272A"/>
        <w:spacing w:after="0" w:line="285" w:lineRule="atLeast"/>
        <w:rPr>
          <w:rFonts w:ascii="Consolas" w:eastAsia="Times New Roman" w:hAnsi="Consolas" w:cs="Times New Roman"/>
          <w:color w:val="DAE3E3"/>
          <w:lang w:val="en-GB" w:eastAsia="es-ES"/>
        </w:rPr>
      </w:pPr>
    </w:p>
    <w:p w14:paraId="7379CB94" w14:textId="51D1B663" w:rsidR="004F74D0" w:rsidRPr="008656F7" w:rsidRDefault="004F74D0" w:rsidP="004F74D0">
      <w:pPr>
        <w:shd w:val="clear" w:color="auto" w:fill="1F272A"/>
        <w:spacing w:after="0" w:line="285" w:lineRule="atLeast"/>
        <w:rPr>
          <w:rFonts w:ascii="Consolas" w:eastAsia="Times New Roman" w:hAnsi="Consolas" w:cs="Times New Roman"/>
          <w:color w:val="DAE3E3"/>
          <w:lang w:val="en-GB" w:eastAsia="es-ES"/>
        </w:rPr>
      </w:pPr>
      <w:r w:rsidRPr="008656F7">
        <w:rPr>
          <w:rFonts w:ascii="Consolas" w:eastAsia="Times New Roman" w:hAnsi="Consolas" w:cs="Times New Roman"/>
          <w:color w:val="DAE3E3"/>
          <w:lang w:val="en-GB" w:eastAsia="es-ES"/>
        </w:rPr>
        <w:t xml:space="preserve">              </w:t>
      </w:r>
    </w:p>
    <w:p w14:paraId="2283EEFE" w14:textId="77777777" w:rsidR="004F74D0" w:rsidRPr="008656F7" w:rsidRDefault="004F74D0" w:rsidP="004F74D0">
      <w:pPr>
        <w:shd w:val="clear" w:color="auto" w:fill="1F272A"/>
        <w:spacing w:after="0" w:line="285" w:lineRule="atLeast"/>
        <w:rPr>
          <w:rFonts w:ascii="Consolas" w:eastAsia="Times New Roman" w:hAnsi="Consolas" w:cs="Times New Roman"/>
          <w:color w:val="DAE3E3"/>
          <w:lang w:val="en-GB" w:eastAsia="es-ES"/>
        </w:rPr>
      </w:pPr>
      <w:r w:rsidRPr="008656F7">
        <w:rPr>
          <w:rFonts w:ascii="Consolas" w:eastAsia="Times New Roman" w:hAnsi="Consolas" w:cs="Times New Roman"/>
          <w:color w:val="DAE3E3"/>
          <w:lang w:val="en-GB" w:eastAsia="es-ES"/>
        </w:rPr>
        <w:t xml:space="preserve">                  </w:t>
      </w:r>
      <w:proofErr w:type="spellStart"/>
      <w:r w:rsidRPr="008656F7">
        <w:rPr>
          <w:rFonts w:ascii="Consolas" w:eastAsia="Times New Roman" w:hAnsi="Consolas" w:cs="Times New Roman"/>
          <w:color w:val="F39C12"/>
          <w:lang w:val="en-GB" w:eastAsia="es-ES"/>
        </w:rPr>
        <w:t>enable_esp_</w:t>
      </w:r>
      <w:proofErr w:type="gramStart"/>
      <w:r w:rsidRPr="008656F7">
        <w:rPr>
          <w:rFonts w:ascii="Consolas" w:eastAsia="Times New Roman" w:hAnsi="Consolas" w:cs="Times New Roman"/>
          <w:color w:val="F39C12"/>
          <w:lang w:val="en-GB" w:eastAsia="es-ES"/>
        </w:rPr>
        <w:t>now</w:t>
      </w:r>
      <w:proofErr w:type="spellEnd"/>
      <w:r w:rsidRPr="008656F7">
        <w:rPr>
          <w:rFonts w:ascii="Consolas" w:eastAsia="Times New Roman" w:hAnsi="Consolas" w:cs="Times New Roman"/>
          <w:color w:val="DAE3E3"/>
          <w:lang w:val="en-GB" w:eastAsia="es-ES"/>
        </w:rPr>
        <w:t>(</w:t>
      </w:r>
      <w:proofErr w:type="gramEnd"/>
      <w:r w:rsidRPr="008656F7">
        <w:rPr>
          <w:rFonts w:ascii="Consolas" w:eastAsia="Times New Roman" w:hAnsi="Consolas" w:cs="Times New Roman"/>
          <w:color w:val="DAE3E3"/>
          <w:lang w:val="en-GB" w:eastAsia="es-ES"/>
        </w:rPr>
        <w:t>);</w:t>
      </w:r>
    </w:p>
    <w:p w14:paraId="3A74546D" w14:textId="77777777" w:rsidR="004F74D0" w:rsidRPr="008656F7" w:rsidRDefault="004F74D0" w:rsidP="004F74D0">
      <w:pPr>
        <w:shd w:val="clear" w:color="auto" w:fill="1F272A"/>
        <w:spacing w:after="0" w:line="285" w:lineRule="atLeast"/>
        <w:rPr>
          <w:rFonts w:ascii="Consolas" w:eastAsia="Times New Roman" w:hAnsi="Consolas" w:cs="Times New Roman"/>
          <w:color w:val="DAE3E3"/>
          <w:lang w:val="en-GB" w:eastAsia="es-ES"/>
        </w:rPr>
      </w:pPr>
      <w:r w:rsidRPr="008656F7">
        <w:rPr>
          <w:rFonts w:ascii="Consolas" w:eastAsia="Times New Roman" w:hAnsi="Consolas" w:cs="Times New Roman"/>
          <w:color w:val="DAE3E3"/>
          <w:lang w:val="en-GB" w:eastAsia="es-ES"/>
        </w:rPr>
        <w:t xml:space="preserve">              </w:t>
      </w:r>
    </w:p>
    <w:p w14:paraId="1BD79E62" w14:textId="77777777" w:rsidR="004F74D0" w:rsidRPr="008656F7" w:rsidRDefault="004F74D0" w:rsidP="004F74D0">
      <w:pPr>
        <w:shd w:val="clear" w:color="auto" w:fill="1F272A"/>
        <w:spacing w:after="0" w:line="285" w:lineRule="atLeast"/>
        <w:rPr>
          <w:rFonts w:ascii="Consolas" w:eastAsia="Times New Roman" w:hAnsi="Consolas" w:cs="Times New Roman"/>
          <w:color w:val="DAE3E3"/>
          <w:lang w:val="en-GB" w:eastAsia="es-ES"/>
        </w:rPr>
      </w:pPr>
      <w:r w:rsidRPr="008656F7">
        <w:rPr>
          <w:rFonts w:ascii="Consolas" w:eastAsia="Times New Roman" w:hAnsi="Consolas" w:cs="Times New Roman"/>
          <w:color w:val="DAE3E3"/>
          <w:lang w:val="en-GB" w:eastAsia="es-ES"/>
        </w:rPr>
        <w:t xml:space="preserve">              } </w:t>
      </w:r>
      <w:r w:rsidRPr="008656F7">
        <w:rPr>
          <w:rFonts w:ascii="Consolas" w:eastAsia="Times New Roman" w:hAnsi="Consolas" w:cs="Times New Roman"/>
          <w:color w:val="C586C0"/>
          <w:lang w:val="en-GB" w:eastAsia="es-ES"/>
        </w:rPr>
        <w:t>else</w:t>
      </w:r>
      <w:r w:rsidRPr="008656F7">
        <w:rPr>
          <w:rFonts w:ascii="Consolas" w:eastAsia="Times New Roman" w:hAnsi="Consolas" w:cs="Times New Roman"/>
          <w:color w:val="DAE3E3"/>
          <w:lang w:val="en-GB" w:eastAsia="es-ES"/>
        </w:rPr>
        <w:t xml:space="preserve"> {</w:t>
      </w:r>
    </w:p>
    <w:p w14:paraId="39E3E5B3" w14:textId="77777777" w:rsidR="004F74D0" w:rsidRPr="008656F7" w:rsidRDefault="004F74D0" w:rsidP="004F74D0">
      <w:pPr>
        <w:shd w:val="clear" w:color="auto" w:fill="1F272A"/>
        <w:spacing w:after="0" w:line="285" w:lineRule="atLeast"/>
        <w:rPr>
          <w:rFonts w:ascii="Consolas" w:eastAsia="Times New Roman" w:hAnsi="Consolas" w:cs="Times New Roman"/>
          <w:color w:val="DAE3E3"/>
          <w:lang w:val="en-GB" w:eastAsia="es-ES"/>
        </w:rPr>
      </w:pPr>
      <w:r w:rsidRPr="008656F7">
        <w:rPr>
          <w:rFonts w:ascii="Consolas" w:eastAsia="Times New Roman" w:hAnsi="Consolas" w:cs="Times New Roman"/>
          <w:color w:val="DAE3E3"/>
          <w:lang w:val="en-GB" w:eastAsia="es-ES"/>
        </w:rPr>
        <w:t xml:space="preserve">                  </w:t>
      </w:r>
      <w:proofErr w:type="spellStart"/>
      <w:r w:rsidRPr="008656F7">
        <w:rPr>
          <w:rFonts w:ascii="Consolas" w:eastAsia="Times New Roman" w:hAnsi="Consolas" w:cs="Times New Roman"/>
          <w:color w:val="F39C12"/>
          <w:lang w:val="en-GB" w:eastAsia="es-ES"/>
        </w:rPr>
        <w:t>mqtt_</w:t>
      </w:r>
      <w:proofErr w:type="gramStart"/>
      <w:r w:rsidRPr="008656F7">
        <w:rPr>
          <w:rFonts w:ascii="Consolas" w:eastAsia="Times New Roman" w:hAnsi="Consolas" w:cs="Times New Roman"/>
          <w:color w:val="F39C12"/>
          <w:lang w:val="en-GB" w:eastAsia="es-ES"/>
        </w:rPr>
        <w:t>client</w:t>
      </w:r>
      <w:r w:rsidRPr="008656F7">
        <w:rPr>
          <w:rFonts w:ascii="Consolas" w:eastAsia="Times New Roman" w:hAnsi="Consolas" w:cs="Times New Roman"/>
          <w:color w:val="DAE3E3"/>
          <w:lang w:val="en-GB" w:eastAsia="es-ES"/>
        </w:rPr>
        <w:t>.</w:t>
      </w:r>
      <w:r w:rsidRPr="008656F7">
        <w:rPr>
          <w:rFonts w:ascii="Consolas" w:eastAsia="Times New Roman" w:hAnsi="Consolas" w:cs="Times New Roman"/>
          <w:color w:val="F39C12"/>
          <w:lang w:val="en-GB" w:eastAsia="es-ES"/>
        </w:rPr>
        <w:t>loop</w:t>
      </w:r>
      <w:proofErr w:type="spellEnd"/>
      <w:proofErr w:type="gramEnd"/>
      <w:r w:rsidRPr="008656F7">
        <w:rPr>
          <w:rFonts w:ascii="Consolas" w:eastAsia="Times New Roman" w:hAnsi="Consolas" w:cs="Times New Roman"/>
          <w:color w:val="DAE3E3"/>
          <w:lang w:val="en-GB" w:eastAsia="es-ES"/>
        </w:rPr>
        <w:t>();</w:t>
      </w:r>
    </w:p>
    <w:p w14:paraId="76EFE488" w14:textId="77777777" w:rsidR="004F74D0" w:rsidRPr="008656F7" w:rsidRDefault="004F74D0" w:rsidP="004F74D0">
      <w:pPr>
        <w:shd w:val="clear" w:color="auto" w:fill="1F272A"/>
        <w:spacing w:after="0" w:line="285" w:lineRule="atLeast"/>
        <w:rPr>
          <w:rFonts w:ascii="Consolas" w:eastAsia="Times New Roman" w:hAnsi="Consolas" w:cs="Times New Roman"/>
          <w:color w:val="DAE3E3"/>
          <w:lang w:val="en-GB" w:eastAsia="es-ES"/>
        </w:rPr>
      </w:pPr>
    </w:p>
    <w:p w14:paraId="6C1F33CF" w14:textId="77777777" w:rsidR="004F74D0" w:rsidRPr="008656F7" w:rsidRDefault="004F74D0" w:rsidP="004F74D0">
      <w:pPr>
        <w:shd w:val="clear" w:color="auto" w:fill="1F272A"/>
        <w:spacing w:after="0" w:line="285" w:lineRule="atLeast"/>
        <w:rPr>
          <w:rFonts w:ascii="Consolas" w:eastAsia="Times New Roman" w:hAnsi="Consolas" w:cs="Times New Roman"/>
          <w:color w:val="DAE3E3"/>
          <w:lang w:val="en-GB" w:eastAsia="es-ES"/>
        </w:rPr>
      </w:pPr>
      <w:r w:rsidRPr="008656F7">
        <w:rPr>
          <w:rFonts w:ascii="Consolas" w:eastAsia="Times New Roman" w:hAnsi="Consolas" w:cs="Times New Roman"/>
          <w:color w:val="DAE3E3"/>
          <w:lang w:val="en-GB" w:eastAsia="es-ES"/>
        </w:rPr>
        <w:t xml:space="preserve">              }   </w:t>
      </w:r>
    </w:p>
    <w:p w14:paraId="04137687" w14:textId="77777777" w:rsidR="004F74D0" w:rsidRPr="008656F7" w:rsidRDefault="004F74D0" w:rsidP="004F74D0">
      <w:pPr>
        <w:shd w:val="clear" w:color="auto" w:fill="1F272A"/>
        <w:spacing w:after="0" w:line="285" w:lineRule="atLeast"/>
        <w:rPr>
          <w:rFonts w:ascii="Consolas" w:eastAsia="Times New Roman" w:hAnsi="Consolas" w:cs="Times New Roman"/>
          <w:color w:val="DAE3E3"/>
          <w:lang w:val="en-GB" w:eastAsia="es-ES"/>
        </w:rPr>
      </w:pPr>
      <w:r w:rsidRPr="008656F7">
        <w:rPr>
          <w:rFonts w:ascii="Consolas" w:eastAsia="Times New Roman" w:hAnsi="Consolas" w:cs="Times New Roman"/>
          <w:color w:val="DAE3E3"/>
          <w:lang w:val="en-GB" w:eastAsia="es-ES"/>
        </w:rPr>
        <w:t>          }</w:t>
      </w:r>
    </w:p>
    <w:p w14:paraId="79B6C2ED" w14:textId="77777777" w:rsidR="004F74D0" w:rsidRPr="008656F7" w:rsidRDefault="004F74D0" w:rsidP="004F74D0">
      <w:pPr>
        <w:shd w:val="clear" w:color="auto" w:fill="1F272A"/>
        <w:spacing w:after="0" w:line="285" w:lineRule="atLeast"/>
        <w:rPr>
          <w:rFonts w:ascii="Consolas" w:eastAsia="Times New Roman" w:hAnsi="Consolas" w:cs="Times New Roman"/>
          <w:color w:val="DAE3E3"/>
          <w:lang w:val="en-GB" w:eastAsia="es-ES"/>
        </w:rPr>
      </w:pPr>
      <w:r w:rsidRPr="008656F7">
        <w:rPr>
          <w:rFonts w:ascii="Consolas" w:eastAsia="Times New Roman" w:hAnsi="Consolas" w:cs="Times New Roman"/>
          <w:color w:val="DAE3E3"/>
          <w:lang w:val="en-GB" w:eastAsia="es-ES"/>
        </w:rPr>
        <w:t>      }</w:t>
      </w:r>
    </w:p>
    <w:p w14:paraId="7360EC8A" w14:textId="77777777" w:rsidR="004F74D0" w:rsidRPr="008656F7" w:rsidRDefault="004F74D0" w:rsidP="005F57FC">
      <w:pPr>
        <w:shd w:val="clear" w:color="auto" w:fill="1F272A"/>
        <w:spacing w:after="0" w:line="285" w:lineRule="atLeast"/>
        <w:rPr>
          <w:rFonts w:ascii="Consolas" w:eastAsia="Times New Roman" w:hAnsi="Consolas" w:cs="Times New Roman"/>
          <w:color w:val="DAE3E3"/>
          <w:lang w:val="en-GB" w:eastAsia="es-ES"/>
        </w:rPr>
      </w:pPr>
      <w:r w:rsidRPr="008656F7">
        <w:rPr>
          <w:rFonts w:ascii="Consolas" w:eastAsia="Times New Roman" w:hAnsi="Consolas" w:cs="Times New Roman"/>
          <w:color w:val="DAE3E3"/>
          <w:lang w:val="en-GB" w:eastAsia="es-ES"/>
        </w:rPr>
        <w:t>  }</w:t>
      </w:r>
    </w:p>
    <w:p w14:paraId="685F6071" w14:textId="77777777" w:rsidR="00AB6708" w:rsidRPr="004B15AC" w:rsidRDefault="00AB6708" w:rsidP="004750BE">
      <w:pPr>
        <w:jc w:val="both"/>
        <w:rPr>
          <w:del w:id="33" w:author="Microsoft Word" w:date="2024-01-04T20:14:00Z"/>
          <w:lang w:val="es-ES"/>
        </w:rPr>
      </w:pPr>
    </w:p>
    <w:p w14:paraId="10FAAE22" w14:textId="77777777" w:rsidR="00AB6708" w:rsidRPr="004B15AC" w:rsidRDefault="00AB6708" w:rsidP="004750BE">
      <w:pPr>
        <w:jc w:val="both"/>
        <w:rPr>
          <w:del w:id="34" w:author="Microsoft Word" w:date="2024-01-04T20:14:00Z"/>
          <w:lang w:val="es-ES"/>
        </w:rPr>
      </w:pPr>
      <w:del w:id="35" w:author="Microsoft Word" w:date="2024-01-04T20:14:00Z">
        <w:r w:rsidRPr="00AB6708">
          <w:rPr>
            <w:lang w:val="es-ES"/>
          </w:rPr>
          <w:drawing>
            <wp:inline distT="0" distB="0" distL="0" distR="0" wp14:anchorId="7BF6F89C" wp14:editId="4CAC6398">
              <wp:extent cx="3676650" cy="3647976"/>
              <wp:effectExtent l="0" t="0" r="0" b="0"/>
              <wp:docPr id="943001338" name="Imagen 943001338" descr="Imagen de la pantalla de un computador&#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001338" name="Imagen 1" descr="Imagen de la pantalla de un computador&#10;&#10;Descripción generada automáticamente con confianza baja"/>
                      <pic:cNvPicPr/>
                    </pic:nvPicPr>
                    <pic:blipFill>
                      <a:blip r:embed="rId17"/>
                      <a:stretch>
                        <a:fillRect/>
                      </a:stretch>
                    </pic:blipFill>
                    <pic:spPr>
                      <a:xfrm>
                        <a:off x="0" y="0"/>
                        <a:ext cx="3701166" cy="3672301"/>
                      </a:xfrm>
                      <a:prstGeom prst="rect">
                        <a:avLst/>
                      </a:prstGeom>
                    </pic:spPr>
                  </pic:pic>
                </a:graphicData>
              </a:graphic>
            </wp:inline>
          </w:drawing>
        </w:r>
      </w:del>
    </w:p>
    <w:p w14:paraId="1474649A" w14:textId="3440BD49" w:rsidR="00AB6708" w:rsidRPr="004B15AC" w:rsidRDefault="0070061B" w:rsidP="0070061B">
      <w:pPr>
        <w:pStyle w:val="Descripcin"/>
        <w:rPr>
          <w:ins w:id="36" w:author="Microsoft Word" w:date="2024-01-04T20:01:00Z"/>
          <w:lang w:val="es-ES"/>
        </w:rPr>
      </w:pPr>
      <w:bookmarkStart w:id="37" w:name="_Toc155292087"/>
      <w:ins w:id="38" w:author="Microsoft Word" w:date="2024-01-04T20:14:00Z">
        <w:r w:rsidRPr="00DA2C59">
          <w:rPr>
            <w:lang w:val="es-ES"/>
          </w:rPr>
          <w:t xml:space="preserve">Fig. </w:t>
        </w:r>
        <w:r>
          <w:fldChar w:fldCharType="begin"/>
        </w:r>
        <w:r w:rsidRPr="00DA2C59">
          <w:rPr>
            <w:lang w:val="es-ES"/>
          </w:rPr>
          <w:instrText xml:space="preserve"> SEQ Fig. \* ARABIC </w:instrText>
        </w:r>
        <w:r>
          <w:fldChar w:fldCharType="separate"/>
        </w:r>
      </w:ins>
      <w:r w:rsidR="00DA2C59" w:rsidRPr="00DA2C59">
        <w:rPr>
          <w:noProof/>
          <w:lang w:val="es-ES"/>
        </w:rPr>
        <w:t>2</w:t>
      </w:r>
      <w:ins w:id="39" w:author="Microsoft Word" w:date="2024-01-04T20:14:00Z">
        <w:r>
          <w:fldChar w:fldCharType="end"/>
        </w:r>
        <w:r w:rsidRPr="00DA2C59">
          <w:rPr>
            <w:lang w:val="es-ES"/>
          </w:rPr>
          <w:t>. Código de comunicaciones</w:t>
        </w:r>
      </w:ins>
      <w:bookmarkEnd w:id="37"/>
    </w:p>
    <w:p w14:paraId="4239A3CD" w14:textId="423069A2" w:rsidR="00A2797F" w:rsidRDefault="00A2797F" w:rsidP="004750BE">
      <w:pPr>
        <w:jc w:val="both"/>
        <w:rPr>
          <w:lang w:val="es-ES"/>
        </w:rPr>
      </w:pPr>
      <w:proofErr w:type="spellStart"/>
      <w:r>
        <w:rPr>
          <w:lang w:val="es-ES"/>
        </w:rPr>
        <w:t>enable_esp_</w:t>
      </w:r>
      <w:proofErr w:type="gramStart"/>
      <w:r>
        <w:rPr>
          <w:lang w:val="es-ES"/>
        </w:rPr>
        <w:t>now</w:t>
      </w:r>
      <w:proofErr w:type="spellEnd"/>
      <w:r>
        <w:rPr>
          <w:lang w:val="es-ES"/>
        </w:rPr>
        <w:t>(</w:t>
      </w:r>
      <w:proofErr w:type="gramEnd"/>
      <w:r>
        <w:rPr>
          <w:lang w:val="es-ES"/>
        </w:rPr>
        <w:t xml:space="preserve">) modifica el modo de configuración a </w:t>
      </w:r>
      <w:proofErr w:type="spellStart"/>
      <w:r>
        <w:rPr>
          <w:lang w:val="es-ES"/>
        </w:rPr>
        <w:t>Station</w:t>
      </w:r>
      <w:proofErr w:type="spellEnd"/>
      <w:r>
        <w:rPr>
          <w:lang w:val="es-ES"/>
        </w:rPr>
        <w:t xml:space="preserve">, para habilitar solo el protocolo en cuestión. </w:t>
      </w:r>
    </w:p>
    <w:p w14:paraId="47B2FFC9" w14:textId="3E8E8072" w:rsidR="009142E3" w:rsidRDefault="009142E3" w:rsidP="004750BE">
      <w:pPr>
        <w:pStyle w:val="Ttulo4"/>
        <w:jc w:val="both"/>
        <w:rPr>
          <w:lang w:val="es-ES"/>
        </w:rPr>
      </w:pPr>
      <w:r>
        <w:rPr>
          <w:lang w:val="es-ES"/>
        </w:rPr>
        <w:t>LORA</w:t>
      </w:r>
    </w:p>
    <w:p w14:paraId="46E109C8" w14:textId="1470CC57" w:rsidR="003715D5" w:rsidRPr="00A2797F" w:rsidRDefault="003715D5" w:rsidP="004750BE">
      <w:pPr>
        <w:jc w:val="both"/>
        <w:rPr>
          <w:lang w:val="es-ES"/>
        </w:rPr>
      </w:pPr>
      <w:proofErr w:type="spellStart"/>
      <w:r w:rsidRPr="003715D5">
        <w:rPr>
          <w:lang w:val="es-ES"/>
        </w:rPr>
        <w:t>LoRa</w:t>
      </w:r>
      <w:proofErr w:type="spellEnd"/>
      <w:r w:rsidRPr="003715D5">
        <w:rPr>
          <w:lang w:val="es-ES"/>
        </w:rPr>
        <w:t xml:space="preserve"> (Long </w:t>
      </w:r>
      <w:proofErr w:type="spellStart"/>
      <w:r w:rsidRPr="003715D5">
        <w:rPr>
          <w:lang w:val="es-ES"/>
        </w:rPr>
        <w:t>Range</w:t>
      </w:r>
      <w:proofErr w:type="spellEnd"/>
      <w:r w:rsidRPr="003715D5">
        <w:rPr>
          <w:lang w:val="es-ES"/>
        </w:rPr>
        <w:t>) es un protocolo de red de área extensa de baja potencia diseñado para la comunicación a larga distancia entre dispositivos</w:t>
      </w:r>
      <w:r>
        <w:rPr>
          <w:lang w:val="es-ES"/>
        </w:rPr>
        <w:t xml:space="preserve">. </w:t>
      </w:r>
      <w:r w:rsidRPr="003715D5">
        <w:rPr>
          <w:lang w:val="es-ES"/>
        </w:rPr>
        <w:t xml:space="preserve">A diferencia del </w:t>
      </w:r>
      <w:proofErr w:type="spellStart"/>
      <w:r w:rsidRPr="003715D5">
        <w:rPr>
          <w:lang w:val="es-ES"/>
        </w:rPr>
        <w:t>Wi</w:t>
      </w:r>
      <w:proofErr w:type="spellEnd"/>
      <w:r w:rsidRPr="003715D5">
        <w:rPr>
          <w:lang w:val="es-ES"/>
        </w:rPr>
        <w:t xml:space="preserve">-Fi, </w:t>
      </w:r>
      <w:proofErr w:type="spellStart"/>
      <w:r w:rsidRPr="003715D5">
        <w:rPr>
          <w:lang w:val="es-ES"/>
        </w:rPr>
        <w:t>LoRa</w:t>
      </w:r>
      <w:proofErr w:type="spellEnd"/>
      <w:r w:rsidRPr="003715D5">
        <w:rPr>
          <w:lang w:val="es-ES"/>
        </w:rPr>
        <w:t xml:space="preserve"> opera en bandas de frecuencia no licenciadas, minimizando la </w:t>
      </w:r>
      <w:r>
        <w:rPr>
          <w:lang w:val="es-ES"/>
        </w:rPr>
        <w:t xml:space="preserve">interferencia en aplicaciones </w:t>
      </w:r>
      <w:proofErr w:type="spellStart"/>
      <w:r w:rsidRPr="003715D5">
        <w:rPr>
          <w:lang w:val="es-ES"/>
        </w:rPr>
        <w:t>IoT</w:t>
      </w:r>
      <w:proofErr w:type="spellEnd"/>
      <w:r w:rsidRPr="003715D5">
        <w:rPr>
          <w:lang w:val="es-ES"/>
        </w:rPr>
        <w:t>.</w:t>
      </w:r>
      <w:r>
        <w:rPr>
          <w:lang w:val="es-ES"/>
        </w:rPr>
        <w:t xml:space="preserve"> Es por ello</w:t>
      </w:r>
      <w:r w:rsidR="005B6BFF">
        <w:rPr>
          <w:lang w:val="es-ES"/>
        </w:rPr>
        <w:t>,</w:t>
      </w:r>
      <w:r>
        <w:rPr>
          <w:lang w:val="es-ES"/>
        </w:rPr>
        <w:t xml:space="preserve"> que se ha usado como comunicación principal entre la central y los </w:t>
      </w:r>
      <w:proofErr w:type="spellStart"/>
      <w:r>
        <w:rPr>
          <w:lang w:val="es-ES"/>
        </w:rPr>
        <w:t>rovers</w:t>
      </w:r>
      <w:proofErr w:type="spellEnd"/>
      <w:r>
        <w:rPr>
          <w:lang w:val="es-ES"/>
        </w:rPr>
        <w:t>. Además, es muy sencillo de programar en ESP32. El código empleado se muestra a continuación.</w:t>
      </w:r>
    </w:p>
    <w:p w14:paraId="4AE20DE3" w14:textId="6CC2B919" w:rsidR="009142E3" w:rsidRDefault="009142E3" w:rsidP="004750BE">
      <w:pPr>
        <w:pStyle w:val="Prrafodelista"/>
        <w:numPr>
          <w:ilvl w:val="0"/>
          <w:numId w:val="5"/>
        </w:numPr>
        <w:jc w:val="both"/>
        <w:rPr>
          <w:lang w:val="es-ES"/>
        </w:rPr>
      </w:pPr>
      <w:proofErr w:type="spellStart"/>
      <w:r>
        <w:rPr>
          <w:lang w:val="es-ES"/>
        </w:rPr>
        <w:t>Init_</w:t>
      </w:r>
      <w:proofErr w:type="gramStart"/>
      <w:r>
        <w:rPr>
          <w:lang w:val="es-ES"/>
        </w:rPr>
        <w:t>lora</w:t>
      </w:r>
      <w:proofErr w:type="spellEnd"/>
      <w:r>
        <w:rPr>
          <w:lang w:val="es-ES"/>
        </w:rPr>
        <w:t>(</w:t>
      </w:r>
      <w:proofErr w:type="gramEnd"/>
      <w:r>
        <w:rPr>
          <w:lang w:val="es-ES"/>
        </w:rPr>
        <w:t xml:space="preserve">) define pines y </w:t>
      </w:r>
      <w:proofErr w:type="spellStart"/>
      <w:r>
        <w:rPr>
          <w:lang w:val="es-ES"/>
        </w:rPr>
        <w:t>begin</w:t>
      </w:r>
      <w:proofErr w:type="spellEnd"/>
    </w:p>
    <w:p w14:paraId="1875C37F" w14:textId="6F4980C0" w:rsidR="009142E3" w:rsidRDefault="00AD5FF1" w:rsidP="004750BE">
      <w:pPr>
        <w:pStyle w:val="Prrafodelista"/>
        <w:numPr>
          <w:ilvl w:val="0"/>
          <w:numId w:val="5"/>
        </w:numPr>
        <w:jc w:val="both"/>
      </w:pPr>
      <w:proofErr w:type="spellStart"/>
      <w:r w:rsidRPr="00AD5FF1">
        <w:t>Lora_recv_callback</w:t>
      </w:r>
      <w:proofErr w:type="spellEnd"/>
      <w:r w:rsidRPr="00AD5FF1">
        <w:t>(</w:t>
      </w:r>
      <w:proofErr w:type="spellStart"/>
      <w:proofErr w:type="gramStart"/>
      <w:r w:rsidRPr="00AD5FF1">
        <w:t>lora.parsePacket</w:t>
      </w:r>
      <w:proofErr w:type="spellEnd"/>
      <w:proofErr w:type="gramEnd"/>
      <w:r>
        <w:t>())</w:t>
      </w:r>
    </w:p>
    <w:p w14:paraId="4FCEBF07" w14:textId="07958127" w:rsidR="00AD5FF1" w:rsidRDefault="00AD5FF1" w:rsidP="004750BE">
      <w:pPr>
        <w:pStyle w:val="Prrafodelista"/>
        <w:numPr>
          <w:ilvl w:val="1"/>
          <w:numId w:val="5"/>
        </w:numPr>
        <w:jc w:val="both"/>
      </w:pPr>
      <w:proofErr w:type="spellStart"/>
      <w:r>
        <w:t>Mensaje</w:t>
      </w:r>
      <w:proofErr w:type="spellEnd"/>
      <w:r>
        <w:t xml:space="preserve"> no </w:t>
      </w:r>
      <w:proofErr w:type="spellStart"/>
      <w:r>
        <w:t>vacío</w:t>
      </w:r>
      <w:proofErr w:type="spellEnd"/>
    </w:p>
    <w:p w14:paraId="46D83FF5" w14:textId="1368115C" w:rsidR="00AD5FF1" w:rsidRDefault="00AD5FF1" w:rsidP="004750BE">
      <w:pPr>
        <w:pStyle w:val="Prrafodelista"/>
        <w:numPr>
          <w:ilvl w:val="1"/>
          <w:numId w:val="5"/>
        </w:numPr>
        <w:jc w:val="both"/>
      </w:pPr>
      <w:r>
        <w:t xml:space="preserve">Address </w:t>
      </w:r>
      <w:proofErr w:type="spellStart"/>
      <w:r>
        <w:t>correcto</w:t>
      </w:r>
      <w:proofErr w:type="spellEnd"/>
    </w:p>
    <w:p w14:paraId="22E6E9A2" w14:textId="77777777" w:rsidR="00AD5FF1" w:rsidRPr="004B15AC" w:rsidRDefault="00AD5FF1" w:rsidP="004750BE">
      <w:pPr>
        <w:jc w:val="both"/>
        <w:rPr>
          <w:lang w:val="es-ES"/>
        </w:rPr>
      </w:pPr>
    </w:p>
    <w:p w14:paraId="0F9DB642" w14:textId="77777777" w:rsidR="002740D4" w:rsidRPr="00914C92" w:rsidRDefault="002740D4" w:rsidP="002740D4">
      <w:pPr>
        <w:shd w:val="clear" w:color="auto" w:fill="1F272A"/>
        <w:spacing w:after="0" w:line="285" w:lineRule="atLeast"/>
        <w:rPr>
          <w:rFonts w:ascii="Consolas" w:hAnsi="Consolas"/>
          <w:color w:val="DAE3E3"/>
        </w:rPr>
      </w:pPr>
      <w:r w:rsidRPr="00914C92">
        <w:rPr>
          <w:rFonts w:ascii="Consolas" w:hAnsi="Consolas"/>
          <w:color w:val="DAE3E3"/>
        </w:rPr>
        <w:t xml:space="preserve">  </w:t>
      </w:r>
      <w:r w:rsidRPr="00914C92">
        <w:rPr>
          <w:rFonts w:ascii="Consolas" w:hAnsi="Consolas"/>
          <w:color w:val="0CA1A6"/>
        </w:rPr>
        <w:t>void</w:t>
      </w:r>
      <w:r w:rsidRPr="00914C92">
        <w:rPr>
          <w:rFonts w:ascii="Consolas" w:hAnsi="Consolas"/>
          <w:color w:val="DAE3E3"/>
        </w:rPr>
        <w:t xml:space="preserve"> </w:t>
      </w:r>
      <w:proofErr w:type="spellStart"/>
      <w:r w:rsidRPr="00914C92">
        <w:rPr>
          <w:rFonts w:ascii="Consolas" w:hAnsi="Consolas"/>
          <w:color w:val="F39C12"/>
        </w:rPr>
        <w:t>send_msg_</w:t>
      </w:r>
      <w:proofErr w:type="gramStart"/>
      <w:r w:rsidRPr="00914C92">
        <w:rPr>
          <w:rFonts w:ascii="Consolas" w:hAnsi="Consolas"/>
          <w:color w:val="F39C12"/>
        </w:rPr>
        <w:t>lora</w:t>
      </w:r>
      <w:proofErr w:type="spellEnd"/>
      <w:r w:rsidRPr="00914C92">
        <w:rPr>
          <w:rFonts w:ascii="Consolas" w:hAnsi="Consolas"/>
          <w:color w:val="DAE3E3"/>
        </w:rPr>
        <w:t>(</w:t>
      </w:r>
      <w:proofErr w:type="gramEnd"/>
      <w:r w:rsidRPr="00914C92">
        <w:rPr>
          <w:rFonts w:ascii="Consolas" w:hAnsi="Consolas"/>
          <w:color w:val="DAE3E3"/>
        </w:rPr>
        <w:t>String msg) {</w:t>
      </w:r>
    </w:p>
    <w:p w14:paraId="3065C39D" w14:textId="77777777" w:rsidR="002740D4" w:rsidRPr="00914C92" w:rsidRDefault="002740D4" w:rsidP="002740D4">
      <w:pPr>
        <w:shd w:val="clear" w:color="auto" w:fill="1F272A"/>
        <w:spacing w:after="0" w:line="285" w:lineRule="atLeast"/>
        <w:rPr>
          <w:rFonts w:ascii="Consolas" w:hAnsi="Consolas"/>
          <w:color w:val="DAE3E3"/>
        </w:rPr>
      </w:pPr>
    </w:p>
    <w:p w14:paraId="4B0E3C5F" w14:textId="77777777" w:rsidR="002740D4" w:rsidRPr="00914C92" w:rsidRDefault="002740D4" w:rsidP="002740D4">
      <w:pPr>
        <w:shd w:val="clear" w:color="auto" w:fill="1F272A"/>
        <w:spacing w:after="0" w:line="285" w:lineRule="atLeast"/>
        <w:rPr>
          <w:rFonts w:ascii="Consolas" w:hAnsi="Consolas"/>
          <w:color w:val="DAE3E3"/>
        </w:rPr>
      </w:pPr>
      <w:r w:rsidRPr="00914C92">
        <w:rPr>
          <w:rFonts w:ascii="Consolas" w:hAnsi="Consolas"/>
          <w:color w:val="DAE3E3"/>
        </w:rPr>
        <w:t xml:space="preserve">      </w:t>
      </w:r>
      <w:proofErr w:type="spellStart"/>
      <w:r w:rsidRPr="00914C92">
        <w:rPr>
          <w:rFonts w:ascii="Consolas" w:hAnsi="Consolas"/>
          <w:color w:val="F39C12"/>
        </w:rPr>
        <w:t>LoRa</w:t>
      </w:r>
      <w:r w:rsidRPr="00914C92">
        <w:rPr>
          <w:rFonts w:ascii="Consolas" w:hAnsi="Consolas"/>
          <w:color w:val="DAE3E3"/>
        </w:rPr>
        <w:t>.</w:t>
      </w:r>
      <w:r w:rsidRPr="00914C92">
        <w:rPr>
          <w:rFonts w:ascii="Consolas" w:hAnsi="Consolas"/>
          <w:color w:val="F39C12"/>
        </w:rPr>
        <w:t>beginPacket</w:t>
      </w:r>
      <w:proofErr w:type="spellEnd"/>
      <w:r w:rsidRPr="00914C92">
        <w:rPr>
          <w:rFonts w:ascii="Consolas" w:hAnsi="Consolas"/>
          <w:color w:val="DAE3E3"/>
        </w:rPr>
        <w:t>(</w:t>
      </w:r>
      <w:proofErr w:type="gramStart"/>
      <w:r w:rsidRPr="00914C92">
        <w:rPr>
          <w:rFonts w:ascii="Consolas" w:hAnsi="Consolas"/>
          <w:color w:val="DAE3E3"/>
        </w:rPr>
        <w:t>);</w:t>
      </w:r>
      <w:proofErr w:type="gramEnd"/>
    </w:p>
    <w:p w14:paraId="7C2ED649" w14:textId="77777777" w:rsidR="002740D4" w:rsidRPr="00914C92" w:rsidRDefault="002740D4" w:rsidP="002740D4">
      <w:pPr>
        <w:shd w:val="clear" w:color="auto" w:fill="1F272A"/>
        <w:spacing w:after="0" w:line="285" w:lineRule="atLeast"/>
        <w:rPr>
          <w:rFonts w:ascii="Consolas" w:hAnsi="Consolas"/>
          <w:color w:val="DAE3E3"/>
        </w:rPr>
      </w:pPr>
      <w:r w:rsidRPr="00914C92">
        <w:rPr>
          <w:rFonts w:ascii="Consolas" w:hAnsi="Consolas"/>
          <w:color w:val="DAE3E3"/>
        </w:rPr>
        <w:t xml:space="preserve">      </w:t>
      </w:r>
      <w:proofErr w:type="spellStart"/>
      <w:r w:rsidRPr="00914C92">
        <w:rPr>
          <w:rFonts w:ascii="Consolas" w:hAnsi="Consolas"/>
          <w:color w:val="F39C12"/>
        </w:rPr>
        <w:t>LoRa</w:t>
      </w:r>
      <w:r w:rsidRPr="00914C92">
        <w:rPr>
          <w:rFonts w:ascii="Consolas" w:hAnsi="Consolas"/>
          <w:color w:val="DAE3E3"/>
        </w:rPr>
        <w:t>.</w:t>
      </w:r>
      <w:r w:rsidRPr="00914C92">
        <w:rPr>
          <w:rFonts w:ascii="Consolas" w:hAnsi="Consolas"/>
          <w:color w:val="F39C12"/>
        </w:rPr>
        <w:t>write</w:t>
      </w:r>
      <w:proofErr w:type="spellEnd"/>
      <w:r w:rsidRPr="00914C92">
        <w:rPr>
          <w:rFonts w:ascii="Consolas" w:hAnsi="Consolas"/>
          <w:color w:val="DAE3E3"/>
        </w:rPr>
        <w:t>(RECEIVER_ADDR</w:t>
      </w:r>
      <w:proofErr w:type="gramStart"/>
      <w:r w:rsidRPr="00914C92">
        <w:rPr>
          <w:rFonts w:ascii="Consolas" w:hAnsi="Consolas"/>
          <w:color w:val="DAE3E3"/>
        </w:rPr>
        <w:t>);</w:t>
      </w:r>
      <w:proofErr w:type="gramEnd"/>
    </w:p>
    <w:p w14:paraId="2BDF9D31" w14:textId="77777777" w:rsidR="002740D4" w:rsidRPr="00914C92" w:rsidRDefault="002740D4" w:rsidP="002740D4">
      <w:pPr>
        <w:shd w:val="clear" w:color="auto" w:fill="1F272A"/>
        <w:spacing w:after="0" w:line="285" w:lineRule="atLeast"/>
        <w:rPr>
          <w:rFonts w:ascii="Consolas" w:hAnsi="Consolas"/>
          <w:color w:val="DAE3E3"/>
        </w:rPr>
      </w:pPr>
      <w:r w:rsidRPr="00914C92">
        <w:rPr>
          <w:rFonts w:ascii="Consolas" w:hAnsi="Consolas"/>
          <w:color w:val="DAE3E3"/>
        </w:rPr>
        <w:t xml:space="preserve">      </w:t>
      </w:r>
      <w:proofErr w:type="spellStart"/>
      <w:r w:rsidRPr="00914C92">
        <w:rPr>
          <w:rFonts w:ascii="Consolas" w:hAnsi="Consolas"/>
          <w:color w:val="F39C12"/>
        </w:rPr>
        <w:t>LoRa</w:t>
      </w:r>
      <w:r w:rsidRPr="00914C92">
        <w:rPr>
          <w:rFonts w:ascii="Consolas" w:hAnsi="Consolas"/>
          <w:color w:val="DAE3E3"/>
        </w:rPr>
        <w:t>.</w:t>
      </w:r>
      <w:r w:rsidRPr="00914C92">
        <w:rPr>
          <w:rFonts w:ascii="Consolas" w:hAnsi="Consolas"/>
          <w:color w:val="F39C12"/>
        </w:rPr>
        <w:t>write</w:t>
      </w:r>
      <w:proofErr w:type="spellEnd"/>
      <w:r w:rsidRPr="00914C92">
        <w:rPr>
          <w:rFonts w:ascii="Consolas" w:hAnsi="Consolas"/>
          <w:color w:val="DAE3E3"/>
        </w:rPr>
        <w:t>(LOCAL_ADDR</w:t>
      </w:r>
      <w:proofErr w:type="gramStart"/>
      <w:r w:rsidRPr="00914C92">
        <w:rPr>
          <w:rFonts w:ascii="Consolas" w:hAnsi="Consolas"/>
          <w:color w:val="DAE3E3"/>
        </w:rPr>
        <w:t>);</w:t>
      </w:r>
      <w:proofErr w:type="gramEnd"/>
    </w:p>
    <w:p w14:paraId="3C9E1F37" w14:textId="77777777" w:rsidR="002740D4" w:rsidRPr="00914C92" w:rsidRDefault="002740D4" w:rsidP="002740D4">
      <w:pPr>
        <w:shd w:val="clear" w:color="auto" w:fill="1F272A"/>
        <w:spacing w:after="0" w:line="285" w:lineRule="atLeast"/>
        <w:rPr>
          <w:rFonts w:ascii="Consolas" w:hAnsi="Consolas"/>
          <w:color w:val="DAE3E3"/>
        </w:rPr>
      </w:pPr>
      <w:r w:rsidRPr="00914C92">
        <w:rPr>
          <w:rFonts w:ascii="Consolas" w:hAnsi="Consolas"/>
          <w:color w:val="DAE3E3"/>
        </w:rPr>
        <w:t xml:space="preserve">      </w:t>
      </w:r>
      <w:proofErr w:type="spellStart"/>
      <w:r w:rsidRPr="00914C92">
        <w:rPr>
          <w:rFonts w:ascii="Consolas" w:hAnsi="Consolas"/>
          <w:color w:val="F39C12"/>
        </w:rPr>
        <w:t>LoRa</w:t>
      </w:r>
      <w:r w:rsidRPr="00914C92">
        <w:rPr>
          <w:rFonts w:ascii="Consolas" w:hAnsi="Consolas"/>
          <w:color w:val="DAE3E3"/>
        </w:rPr>
        <w:t>.</w:t>
      </w:r>
      <w:r w:rsidRPr="00914C92">
        <w:rPr>
          <w:rFonts w:ascii="Consolas" w:hAnsi="Consolas"/>
          <w:color w:val="F39C12"/>
        </w:rPr>
        <w:t>write</w:t>
      </w:r>
      <w:proofErr w:type="spellEnd"/>
      <w:r w:rsidRPr="00914C92">
        <w:rPr>
          <w:rFonts w:ascii="Consolas" w:hAnsi="Consolas"/>
          <w:color w:val="DAE3E3"/>
        </w:rPr>
        <w:t>(MSG_COUNT</w:t>
      </w:r>
      <w:proofErr w:type="gramStart"/>
      <w:r w:rsidRPr="00914C92">
        <w:rPr>
          <w:rFonts w:ascii="Consolas" w:hAnsi="Consolas"/>
          <w:color w:val="DAE3E3"/>
        </w:rPr>
        <w:t>);</w:t>
      </w:r>
      <w:proofErr w:type="gramEnd"/>
    </w:p>
    <w:p w14:paraId="19206696" w14:textId="77777777" w:rsidR="002740D4" w:rsidRPr="00914C92" w:rsidRDefault="002740D4" w:rsidP="002740D4">
      <w:pPr>
        <w:shd w:val="clear" w:color="auto" w:fill="1F272A"/>
        <w:spacing w:after="0" w:line="285" w:lineRule="atLeast"/>
        <w:rPr>
          <w:rFonts w:ascii="Consolas" w:hAnsi="Consolas"/>
          <w:color w:val="DAE3E3"/>
        </w:rPr>
      </w:pPr>
      <w:r w:rsidRPr="00914C92">
        <w:rPr>
          <w:rFonts w:ascii="Consolas" w:hAnsi="Consolas"/>
          <w:color w:val="DAE3E3"/>
        </w:rPr>
        <w:lastRenderedPageBreak/>
        <w:t xml:space="preserve">      </w:t>
      </w:r>
      <w:proofErr w:type="spellStart"/>
      <w:r w:rsidRPr="00914C92">
        <w:rPr>
          <w:rFonts w:ascii="Consolas" w:hAnsi="Consolas"/>
          <w:color w:val="F39C12"/>
        </w:rPr>
        <w:t>LoRa</w:t>
      </w:r>
      <w:r w:rsidRPr="00914C92">
        <w:rPr>
          <w:rFonts w:ascii="Consolas" w:hAnsi="Consolas"/>
          <w:color w:val="DAE3E3"/>
        </w:rPr>
        <w:t>.</w:t>
      </w:r>
      <w:r w:rsidRPr="00914C92">
        <w:rPr>
          <w:rFonts w:ascii="Consolas" w:hAnsi="Consolas"/>
          <w:color w:val="F39C12"/>
        </w:rPr>
        <w:t>write</w:t>
      </w:r>
      <w:proofErr w:type="spellEnd"/>
      <w:r w:rsidRPr="00914C92">
        <w:rPr>
          <w:rFonts w:ascii="Consolas" w:hAnsi="Consolas"/>
          <w:color w:val="DAE3E3"/>
        </w:rPr>
        <w:t>(</w:t>
      </w:r>
      <w:proofErr w:type="spellStart"/>
      <w:proofErr w:type="gramStart"/>
      <w:r w:rsidRPr="00914C92">
        <w:rPr>
          <w:rFonts w:ascii="Consolas" w:hAnsi="Consolas"/>
          <w:color w:val="F39C12"/>
        </w:rPr>
        <w:t>msg</w:t>
      </w:r>
      <w:r w:rsidRPr="00914C92">
        <w:rPr>
          <w:rFonts w:ascii="Consolas" w:hAnsi="Consolas"/>
          <w:color w:val="DAE3E3"/>
        </w:rPr>
        <w:t>.</w:t>
      </w:r>
      <w:r w:rsidRPr="00914C92">
        <w:rPr>
          <w:rFonts w:ascii="Consolas" w:hAnsi="Consolas"/>
          <w:color w:val="F39C12"/>
        </w:rPr>
        <w:t>length</w:t>
      </w:r>
      <w:proofErr w:type="spellEnd"/>
      <w:proofErr w:type="gramEnd"/>
      <w:r w:rsidRPr="00914C92">
        <w:rPr>
          <w:rFonts w:ascii="Consolas" w:hAnsi="Consolas"/>
          <w:color w:val="DAE3E3"/>
        </w:rPr>
        <w:t>());</w:t>
      </w:r>
    </w:p>
    <w:p w14:paraId="0B0C47A9" w14:textId="77777777" w:rsidR="002740D4" w:rsidRPr="00914C92" w:rsidRDefault="002740D4" w:rsidP="002740D4">
      <w:pPr>
        <w:shd w:val="clear" w:color="auto" w:fill="1F272A"/>
        <w:spacing w:after="0" w:line="285" w:lineRule="atLeast"/>
        <w:rPr>
          <w:rFonts w:ascii="Consolas" w:hAnsi="Consolas"/>
          <w:color w:val="DAE3E3"/>
        </w:rPr>
      </w:pPr>
      <w:r w:rsidRPr="00914C92">
        <w:rPr>
          <w:rFonts w:ascii="Consolas" w:hAnsi="Consolas"/>
          <w:color w:val="DAE3E3"/>
        </w:rPr>
        <w:t xml:space="preserve">      </w:t>
      </w:r>
      <w:proofErr w:type="spellStart"/>
      <w:r w:rsidRPr="00914C92">
        <w:rPr>
          <w:rFonts w:ascii="Consolas" w:hAnsi="Consolas"/>
          <w:color w:val="F39C12"/>
        </w:rPr>
        <w:t>LoRa</w:t>
      </w:r>
      <w:r w:rsidRPr="00914C92">
        <w:rPr>
          <w:rFonts w:ascii="Consolas" w:hAnsi="Consolas"/>
          <w:color w:val="DAE3E3"/>
        </w:rPr>
        <w:t>.</w:t>
      </w:r>
      <w:r w:rsidRPr="00914C92">
        <w:rPr>
          <w:rFonts w:ascii="Consolas" w:hAnsi="Consolas"/>
          <w:color w:val="F39C12"/>
        </w:rPr>
        <w:t>print</w:t>
      </w:r>
      <w:proofErr w:type="spellEnd"/>
      <w:r w:rsidRPr="00914C92">
        <w:rPr>
          <w:rFonts w:ascii="Consolas" w:hAnsi="Consolas"/>
          <w:color w:val="DAE3E3"/>
        </w:rPr>
        <w:t>(msg</w:t>
      </w:r>
      <w:proofErr w:type="gramStart"/>
      <w:r w:rsidRPr="00914C92">
        <w:rPr>
          <w:rFonts w:ascii="Consolas" w:hAnsi="Consolas"/>
          <w:color w:val="DAE3E3"/>
        </w:rPr>
        <w:t>);</w:t>
      </w:r>
      <w:proofErr w:type="gramEnd"/>
    </w:p>
    <w:p w14:paraId="7125D697" w14:textId="77777777" w:rsidR="002740D4" w:rsidRPr="005F57FC" w:rsidRDefault="002740D4" w:rsidP="002740D4">
      <w:pPr>
        <w:shd w:val="clear" w:color="auto" w:fill="1F272A"/>
        <w:spacing w:after="0" w:line="285" w:lineRule="atLeast"/>
        <w:rPr>
          <w:rFonts w:ascii="Consolas" w:hAnsi="Consolas"/>
          <w:color w:val="DAE3E3"/>
          <w:lang w:val="es-ES"/>
        </w:rPr>
      </w:pPr>
      <w:r w:rsidRPr="00914C92">
        <w:rPr>
          <w:rFonts w:ascii="Consolas" w:hAnsi="Consolas"/>
          <w:color w:val="DAE3E3"/>
        </w:rPr>
        <w:t xml:space="preserve">      </w:t>
      </w:r>
      <w:proofErr w:type="spellStart"/>
      <w:r w:rsidRPr="005F57FC">
        <w:rPr>
          <w:rFonts w:ascii="Consolas" w:hAnsi="Consolas"/>
          <w:color w:val="F39C12"/>
          <w:lang w:val="es-ES"/>
        </w:rPr>
        <w:t>LoRa</w:t>
      </w:r>
      <w:r w:rsidRPr="005F57FC">
        <w:rPr>
          <w:rFonts w:ascii="Consolas" w:hAnsi="Consolas"/>
          <w:color w:val="DAE3E3"/>
          <w:lang w:val="es-ES"/>
        </w:rPr>
        <w:t>.</w:t>
      </w:r>
      <w:r w:rsidRPr="005F57FC">
        <w:rPr>
          <w:rFonts w:ascii="Consolas" w:hAnsi="Consolas"/>
          <w:color w:val="F39C12"/>
          <w:lang w:val="es-ES"/>
        </w:rPr>
        <w:t>endPacket</w:t>
      </w:r>
      <w:proofErr w:type="spellEnd"/>
      <w:r w:rsidRPr="005F57FC">
        <w:rPr>
          <w:rFonts w:ascii="Consolas" w:hAnsi="Consolas"/>
          <w:color w:val="DAE3E3"/>
          <w:lang w:val="es-ES"/>
        </w:rPr>
        <w:t>();</w:t>
      </w:r>
    </w:p>
    <w:p w14:paraId="53A64189" w14:textId="77777777" w:rsidR="002740D4" w:rsidRPr="005F57FC" w:rsidRDefault="002740D4" w:rsidP="002740D4">
      <w:pPr>
        <w:shd w:val="clear" w:color="auto" w:fill="1F272A"/>
        <w:spacing w:after="0" w:line="285" w:lineRule="atLeast"/>
        <w:rPr>
          <w:rFonts w:ascii="Consolas" w:hAnsi="Consolas"/>
          <w:color w:val="DAE3E3"/>
          <w:lang w:val="es-ES"/>
        </w:rPr>
      </w:pPr>
      <w:r w:rsidRPr="005F57FC">
        <w:rPr>
          <w:rFonts w:ascii="Consolas" w:hAnsi="Consolas"/>
          <w:color w:val="DAE3E3"/>
          <w:lang w:val="es-ES"/>
        </w:rPr>
        <w:t>      MSG_COUNT++;</w:t>
      </w:r>
    </w:p>
    <w:p w14:paraId="2C2D0727" w14:textId="77777777" w:rsidR="002740D4" w:rsidRPr="005F57FC" w:rsidRDefault="002740D4" w:rsidP="002740D4">
      <w:pPr>
        <w:shd w:val="clear" w:color="auto" w:fill="1F272A"/>
        <w:spacing w:after="0" w:line="285" w:lineRule="atLeast"/>
        <w:rPr>
          <w:rFonts w:ascii="Consolas" w:hAnsi="Consolas"/>
          <w:color w:val="DAE3E3"/>
          <w:lang w:val="es-ES"/>
        </w:rPr>
      </w:pPr>
    </w:p>
    <w:p w14:paraId="56782999" w14:textId="77777777" w:rsidR="002740D4" w:rsidRPr="005F57FC" w:rsidRDefault="002740D4" w:rsidP="005F57FC">
      <w:pPr>
        <w:shd w:val="clear" w:color="auto" w:fill="1F272A"/>
        <w:spacing w:after="0" w:line="285" w:lineRule="atLeast"/>
        <w:rPr>
          <w:rFonts w:ascii="Consolas" w:hAnsi="Consolas"/>
          <w:color w:val="DAE3E3"/>
          <w:lang w:val="es-ES"/>
        </w:rPr>
      </w:pPr>
      <w:r w:rsidRPr="005F57FC">
        <w:rPr>
          <w:rFonts w:ascii="Consolas" w:hAnsi="Consolas"/>
          <w:color w:val="DAE3E3"/>
          <w:lang w:val="es-ES"/>
        </w:rPr>
        <w:t>  }</w:t>
      </w:r>
    </w:p>
    <w:p w14:paraId="5AE0C8E4" w14:textId="77777777" w:rsidR="002740D4" w:rsidRPr="00A83C99" w:rsidRDefault="002740D4" w:rsidP="004750BE">
      <w:pPr>
        <w:jc w:val="both"/>
        <w:rPr>
          <w:del w:id="40" w:author="Microsoft Word" w:date="2024-01-04T20:14:00Z"/>
          <w:lang w:val="es-ES"/>
        </w:rPr>
      </w:pPr>
    </w:p>
    <w:p w14:paraId="17823BAD" w14:textId="77777777" w:rsidR="00AD5FF1" w:rsidRPr="00306630" w:rsidRDefault="008C7A59" w:rsidP="004750BE">
      <w:pPr>
        <w:jc w:val="both"/>
        <w:rPr>
          <w:del w:id="41" w:author="Microsoft Word" w:date="2024-01-04T20:14:00Z"/>
        </w:rPr>
      </w:pPr>
      <w:del w:id="42" w:author="Microsoft Word" w:date="2024-01-04T20:14:00Z">
        <w:r w:rsidRPr="002409A5">
          <w:rPr>
            <w:noProof/>
            <w:lang w:val="es-ES"/>
          </w:rPr>
          <w:drawing>
            <wp:inline distT="0" distB="0" distL="0" distR="0" wp14:anchorId="7A380847" wp14:editId="52A280FB">
              <wp:extent cx="4899660" cy="2297999"/>
              <wp:effectExtent l="0" t="0" r="0" b="0"/>
              <wp:docPr id="697497716" name="Imagen 69749771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497716" name="Imagen 1" descr="Texto&#10;&#10;Descripción generada automáticamente"/>
                      <pic:cNvPicPr/>
                    </pic:nvPicPr>
                    <pic:blipFill rotWithShape="1">
                      <a:blip r:embed="rId18"/>
                      <a:srcRect t="13258" b="6742"/>
                      <a:stretch/>
                    </pic:blipFill>
                    <pic:spPr bwMode="auto">
                      <a:xfrm>
                        <a:off x="0" y="0"/>
                        <a:ext cx="4909099" cy="2302426"/>
                      </a:xfrm>
                      <a:prstGeom prst="rect">
                        <a:avLst/>
                      </a:prstGeom>
                      <a:ln>
                        <a:noFill/>
                      </a:ln>
                      <a:extLst>
                        <a:ext uri="{53640926-AAD7-44D8-BBD7-CCE9431645EC}">
                          <a14:shadowObscured xmlns:a14="http://schemas.microsoft.com/office/drawing/2010/main"/>
                        </a:ext>
                      </a:extLst>
                    </pic:spPr>
                  </pic:pic>
                </a:graphicData>
              </a:graphic>
            </wp:inline>
          </w:drawing>
        </w:r>
      </w:del>
    </w:p>
    <w:p w14:paraId="1D8501E9" w14:textId="7562F850" w:rsidR="00AD5FF1" w:rsidRPr="00F202D6" w:rsidRDefault="0070061B" w:rsidP="0070061B">
      <w:pPr>
        <w:pStyle w:val="Descripcin"/>
        <w:rPr>
          <w:ins w:id="43" w:author="Microsoft Word" w:date="2024-01-04T20:01:00Z"/>
          <w:lang w:val="es-ES"/>
        </w:rPr>
      </w:pPr>
      <w:bookmarkStart w:id="44" w:name="_Toc155292088"/>
      <w:ins w:id="45" w:author="Microsoft Word" w:date="2024-01-04T20:14:00Z">
        <w:r w:rsidRPr="00DA2C59">
          <w:rPr>
            <w:lang w:val="es-ES"/>
          </w:rPr>
          <w:t xml:space="preserve">Fig. </w:t>
        </w:r>
        <w:r>
          <w:fldChar w:fldCharType="begin"/>
        </w:r>
        <w:r w:rsidRPr="00DA2C59">
          <w:rPr>
            <w:lang w:val="es-ES"/>
          </w:rPr>
          <w:instrText xml:space="preserve"> SEQ Fig. \* ARABIC </w:instrText>
        </w:r>
        <w:r>
          <w:fldChar w:fldCharType="separate"/>
        </w:r>
      </w:ins>
      <w:r w:rsidR="00DA2C59" w:rsidRPr="00DA2C59">
        <w:rPr>
          <w:noProof/>
          <w:lang w:val="es-ES"/>
        </w:rPr>
        <w:t>3</w:t>
      </w:r>
      <w:ins w:id="46" w:author="Microsoft Word" w:date="2024-01-04T20:14:00Z">
        <w:r>
          <w:fldChar w:fldCharType="end"/>
        </w:r>
        <w:r w:rsidRPr="00F202D6">
          <w:rPr>
            <w:lang w:val="es-ES"/>
          </w:rPr>
          <w:t>. Código de Comunicaciones</w:t>
        </w:r>
      </w:ins>
      <w:bookmarkEnd w:id="44"/>
    </w:p>
    <w:p w14:paraId="4A39DF78" w14:textId="73B6E83E" w:rsidR="00564DBE" w:rsidRPr="000D044D" w:rsidRDefault="00564DBE" w:rsidP="004750BE">
      <w:pPr>
        <w:pStyle w:val="Ttulo3"/>
        <w:jc w:val="both"/>
        <w:rPr>
          <w:lang w:val="es-ES"/>
        </w:rPr>
      </w:pPr>
      <w:bookmarkStart w:id="47" w:name="_Toc155266749"/>
      <w:bookmarkStart w:id="48" w:name="_Toc155292131"/>
      <w:r w:rsidRPr="000D044D">
        <w:rPr>
          <w:lang w:val="es-ES"/>
        </w:rPr>
        <w:t>Máquina de estados</w:t>
      </w:r>
      <w:bookmarkEnd w:id="47"/>
      <w:bookmarkEnd w:id="48"/>
    </w:p>
    <w:p w14:paraId="332C6A03" w14:textId="2748280C" w:rsidR="00DA3748" w:rsidRDefault="00702C30" w:rsidP="004750BE">
      <w:pPr>
        <w:pStyle w:val="NormalWeb"/>
        <w:jc w:val="both"/>
        <w:rPr>
          <w:rFonts w:asciiTheme="minorHAnsi" w:hAnsiTheme="minorHAnsi" w:cstheme="minorHAnsi"/>
          <w:sz w:val="21"/>
          <w:szCs w:val="21"/>
          <w:lang w:val="es-ES"/>
        </w:rPr>
      </w:pPr>
      <w:r>
        <w:rPr>
          <w:noProof/>
        </w:rPr>
        <w:pict w14:anchorId="71D675C0">
          <v:shapetype id="_x0000_t202" coordsize="21600,21600" o:spt="202" path="m,l,21600r21600,l21600,xe">
            <v:stroke joinstyle="miter"/>
            <v:path gradientshapeok="t" o:connecttype="rect"/>
          </v:shapetype>
          <v:shape id="_x0000_s1026" type="#_x0000_t202" style="position:absolute;left:0;text-align:left;margin-left:-46.35pt;margin-top:328.2pt;width:295.05pt;height:.05pt;z-index:251658248" stroked="f">
            <v:textbox style="mso-fit-shape-to-text:t" inset="0,0,0,0">
              <w:txbxContent>
                <w:p w14:paraId="4B704DFF" w14:textId="793D6F51" w:rsidR="00702C30" w:rsidRPr="004328DE" w:rsidRDefault="00702C30" w:rsidP="00702C30">
                  <w:pPr>
                    <w:pStyle w:val="Descripcin"/>
                    <w:rPr>
                      <w:rFonts w:eastAsia="Times New Roman" w:cstheme="minorHAnsi"/>
                      <w:noProof/>
                      <w:sz w:val="21"/>
                      <w:szCs w:val="21"/>
                      <w:lang w:val="es-ES"/>
                    </w:rPr>
                  </w:pPr>
                  <w:bookmarkStart w:id="49" w:name="_Toc155292089"/>
                  <w:r>
                    <w:t xml:space="preserve">Fig. </w:t>
                  </w:r>
                  <w:r>
                    <w:fldChar w:fldCharType="begin"/>
                  </w:r>
                  <w:r>
                    <w:instrText xml:space="preserve"> SEQ Fig. \* ARABIC </w:instrText>
                  </w:r>
                  <w:r>
                    <w:fldChar w:fldCharType="separate"/>
                  </w:r>
                  <w:r w:rsidR="00DA2C59">
                    <w:rPr>
                      <w:noProof/>
                    </w:rPr>
                    <w:t>4</w:t>
                  </w:r>
                  <w:r>
                    <w:fldChar w:fldCharType="end"/>
                  </w:r>
                  <w:r>
                    <w:t xml:space="preserve">. </w:t>
                  </w:r>
                  <w:proofErr w:type="spellStart"/>
                  <w:r>
                    <w:t>Máquina</w:t>
                  </w:r>
                  <w:proofErr w:type="spellEnd"/>
                  <w:r>
                    <w:t xml:space="preserve"> de </w:t>
                  </w:r>
                  <w:proofErr w:type="spellStart"/>
                  <w:r>
                    <w:t>estados</w:t>
                  </w:r>
                  <w:bookmarkEnd w:id="49"/>
                  <w:proofErr w:type="spellEnd"/>
                </w:p>
              </w:txbxContent>
            </v:textbox>
            <w10:wrap type="square"/>
          </v:shape>
        </w:pict>
      </w:r>
      <w:r w:rsidR="001B68A5">
        <w:rPr>
          <w:rFonts w:asciiTheme="minorHAnsi" w:hAnsiTheme="minorHAnsi" w:cstheme="minorHAnsi"/>
          <w:noProof/>
          <w:sz w:val="21"/>
          <w:szCs w:val="21"/>
          <w:lang w:val="es-ES"/>
        </w:rPr>
        <w:drawing>
          <wp:anchor distT="0" distB="0" distL="114300" distR="114300" simplePos="0" relativeHeight="251658247" behindDoc="0" locked="0" layoutInCell="1" allowOverlap="1" wp14:anchorId="3D592940" wp14:editId="38B900CC">
            <wp:simplePos x="0" y="0"/>
            <wp:positionH relativeFrom="column">
              <wp:posOffset>-589222</wp:posOffset>
            </wp:positionH>
            <wp:positionV relativeFrom="paragraph">
              <wp:posOffset>411711</wp:posOffset>
            </wp:positionV>
            <wp:extent cx="3747135" cy="3699510"/>
            <wp:effectExtent l="0" t="0" r="0" b="0"/>
            <wp:wrapSquare wrapText="bothSides"/>
            <wp:docPr id="2129529654" name="Imagen 2129529654"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529654" name="Imagen 2" descr="Diagrama, Esquemático&#10;&#10;Descripción generada automáticament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747135" cy="3699510"/>
                    </a:xfrm>
                    <a:prstGeom prst="rect">
                      <a:avLst/>
                    </a:prstGeom>
                  </pic:spPr>
                </pic:pic>
              </a:graphicData>
            </a:graphic>
            <wp14:sizeRelH relativeFrom="page">
              <wp14:pctWidth>0</wp14:pctWidth>
            </wp14:sizeRelH>
            <wp14:sizeRelV relativeFrom="page">
              <wp14:pctHeight>0</wp14:pctHeight>
            </wp14:sizeRelV>
          </wp:anchor>
        </w:drawing>
      </w:r>
      <w:r w:rsidR="00DA3748">
        <w:rPr>
          <w:rFonts w:asciiTheme="minorHAnsi" w:hAnsiTheme="minorHAnsi" w:cstheme="minorHAnsi"/>
          <w:sz w:val="21"/>
          <w:szCs w:val="21"/>
          <w:lang w:val="es-ES"/>
        </w:rPr>
        <w:t>El proceso seguido por el robot cuenta con una m</w:t>
      </w:r>
      <w:r w:rsidR="00DA3748" w:rsidRPr="00DA3748">
        <w:rPr>
          <w:rFonts w:asciiTheme="minorHAnsi" w:hAnsiTheme="minorHAnsi" w:cstheme="minorHAnsi"/>
          <w:sz w:val="21"/>
          <w:szCs w:val="21"/>
          <w:lang w:val="es-ES"/>
        </w:rPr>
        <w:t>á</w:t>
      </w:r>
      <w:r w:rsidR="00DA3748">
        <w:rPr>
          <w:rFonts w:asciiTheme="minorHAnsi" w:hAnsiTheme="minorHAnsi" w:cstheme="minorHAnsi"/>
          <w:sz w:val="21"/>
          <w:szCs w:val="21"/>
          <w:lang w:val="es-ES"/>
        </w:rPr>
        <w:t xml:space="preserve">quina de estados de </w:t>
      </w:r>
      <w:r w:rsidR="00FA37E2">
        <w:rPr>
          <w:rFonts w:asciiTheme="minorHAnsi" w:hAnsiTheme="minorHAnsi" w:cstheme="minorHAnsi"/>
          <w:sz w:val="21"/>
          <w:szCs w:val="21"/>
          <w:lang w:val="es-ES"/>
        </w:rPr>
        <w:t>6</w:t>
      </w:r>
      <w:r w:rsidR="00DA3748">
        <w:rPr>
          <w:rFonts w:asciiTheme="minorHAnsi" w:hAnsiTheme="minorHAnsi" w:cstheme="minorHAnsi"/>
          <w:sz w:val="21"/>
          <w:szCs w:val="21"/>
          <w:lang w:val="es-ES"/>
        </w:rPr>
        <w:t xml:space="preserve"> etapas, con 3 desencadenantes. </w:t>
      </w:r>
    </w:p>
    <w:p w14:paraId="2A566D36" w14:textId="4B4D54CD" w:rsidR="00DA3748" w:rsidRDefault="00DA3748" w:rsidP="004750BE">
      <w:pPr>
        <w:pStyle w:val="NormalWeb"/>
        <w:jc w:val="both"/>
        <w:rPr>
          <w:rFonts w:asciiTheme="minorHAnsi" w:hAnsiTheme="minorHAnsi" w:cstheme="minorHAnsi"/>
          <w:sz w:val="21"/>
          <w:szCs w:val="21"/>
          <w:lang w:val="es-ES"/>
        </w:rPr>
      </w:pPr>
      <w:r>
        <w:rPr>
          <w:rFonts w:asciiTheme="minorHAnsi" w:hAnsiTheme="minorHAnsi" w:cstheme="minorHAnsi"/>
          <w:sz w:val="21"/>
          <w:szCs w:val="21"/>
          <w:lang w:val="es-ES"/>
        </w:rPr>
        <w:t>E</w:t>
      </w:r>
      <w:r w:rsidR="002E6E43">
        <w:rPr>
          <w:rFonts w:asciiTheme="minorHAnsi" w:hAnsiTheme="minorHAnsi" w:cstheme="minorHAnsi"/>
          <w:sz w:val="21"/>
          <w:szCs w:val="21"/>
          <w:lang w:val="es-ES"/>
        </w:rPr>
        <w:t xml:space="preserve">n el flujo principal, el </w:t>
      </w:r>
      <w:r>
        <w:rPr>
          <w:rFonts w:asciiTheme="minorHAnsi" w:hAnsiTheme="minorHAnsi" w:cstheme="minorHAnsi"/>
          <w:sz w:val="21"/>
          <w:szCs w:val="21"/>
          <w:lang w:val="es-ES"/>
        </w:rPr>
        <w:t>robot comienza en el estado “FINISHED” y, si recibe un mensaje de</w:t>
      </w:r>
      <w:r w:rsidR="003F2D35">
        <w:rPr>
          <w:rFonts w:asciiTheme="minorHAnsi" w:hAnsiTheme="minorHAnsi" w:cstheme="minorHAnsi"/>
          <w:sz w:val="21"/>
          <w:szCs w:val="21"/>
          <w:lang w:val="es-ES"/>
        </w:rPr>
        <w:t xml:space="preserve"> la central</w:t>
      </w:r>
      <w:r w:rsidR="002E6E43">
        <w:rPr>
          <w:rFonts w:asciiTheme="minorHAnsi" w:hAnsiTheme="minorHAnsi" w:cstheme="minorHAnsi"/>
          <w:sz w:val="21"/>
          <w:szCs w:val="21"/>
          <w:lang w:val="es-ES"/>
        </w:rPr>
        <w:t xml:space="preserve"> (detectado cuando contiene el campo “</w:t>
      </w:r>
      <w:proofErr w:type="spellStart"/>
      <w:r w:rsidR="002E6E43">
        <w:rPr>
          <w:rFonts w:asciiTheme="minorHAnsi" w:hAnsiTheme="minorHAnsi" w:cstheme="minorHAnsi"/>
          <w:sz w:val="21"/>
          <w:szCs w:val="21"/>
          <w:lang w:val="es-ES"/>
        </w:rPr>
        <w:t>Priority</w:t>
      </w:r>
      <w:proofErr w:type="spellEnd"/>
      <w:r w:rsidR="002E6E43">
        <w:rPr>
          <w:rFonts w:asciiTheme="minorHAnsi" w:hAnsiTheme="minorHAnsi" w:cstheme="minorHAnsi"/>
          <w:sz w:val="21"/>
          <w:szCs w:val="21"/>
          <w:lang w:val="es-ES"/>
        </w:rPr>
        <w:t xml:space="preserve">”), el desencadenante EXECUTE toma el valor “true”, permitiendo el avance de la máquina a “MOVING”, donde se desplaza al punto solicitado. Una vez haya finalizado la navegación (DONE activado), pasa a tomar la medida o extraer la muestra en “MEASURING”, que, al acabar, vuelve a “FINISHED”. </w:t>
      </w:r>
    </w:p>
    <w:p w14:paraId="70B8F75C" w14:textId="2083F577" w:rsidR="00564DBE" w:rsidRPr="004750BE" w:rsidRDefault="002E6E43" w:rsidP="004750BE">
      <w:pPr>
        <w:pStyle w:val="NormalWeb"/>
        <w:jc w:val="both"/>
        <w:rPr>
          <w:rFonts w:asciiTheme="minorHAnsi" w:hAnsiTheme="minorHAnsi" w:cstheme="minorHAnsi"/>
          <w:sz w:val="21"/>
          <w:szCs w:val="21"/>
          <w:lang w:val="es-ES"/>
        </w:rPr>
      </w:pPr>
      <w:r>
        <w:rPr>
          <w:rFonts w:asciiTheme="minorHAnsi" w:hAnsiTheme="minorHAnsi" w:cstheme="minorHAnsi"/>
          <w:sz w:val="21"/>
          <w:szCs w:val="21"/>
          <w:lang w:val="es-ES"/>
        </w:rPr>
        <w:t xml:space="preserve">El flujo secundario se da si sucede alguno de los casos de emergencia o desencadenante asociado (“Low </w:t>
      </w:r>
      <w:proofErr w:type="spellStart"/>
      <w:r>
        <w:rPr>
          <w:rFonts w:asciiTheme="minorHAnsi" w:hAnsiTheme="minorHAnsi" w:cstheme="minorHAnsi"/>
          <w:sz w:val="21"/>
          <w:szCs w:val="21"/>
          <w:lang w:val="es-ES"/>
        </w:rPr>
        <w:t>Battery</w:t>
      </w:r>
      <w:proofErr w:type="spellEnd"/>
      <w:r>
        <w:rPr>
          <w:rFonts w:asciiTheme="minorHAnsi" w:hAnsiTheme="minorHAnsi" w:cstheme="minorHAnsi"/>
          <w:sz w:val="21"/>
          <w:szCs w:val="21"/>
          <w:lang w:val="es-ES"/>
        </w:rPr>
        <w:t>”, “</w:t>
      </w:r>
      <w:proofErr w:type="spellStart"/>
      <w:r>
        <w:rPr>
          <w:rFonts w:asciiTheme="minorHAnsi" w:hAnsiTheme="minorHAnsi" w:cstheme="minorHAnsi"/>
          <w:sz w:val="21"/>
          <w:szCs w:val="21"/>
          <w:lang w:val="es-ES"/>
        </w:rPr>
        <w:t>Sample</w:t>
      </w:r>
      <w:proofErr w:type="spellEnd"/>
      <w:r>
        <w:rPr>
          <w:rFonts w:asciiTheme="minorHAnsi" w:hAnsiTheme="minorHAnsi" w:cstheme="minorHAnsi"/>
          <w:sz w:val="21"/>
          <w:szCs w:val="21"/>
          <w:lang w:val="es-ES"/>
        </w:rPr>
        <w:t xml:space="preserve"> </w:t>
      </w:r>
      <w:proofErr w:type="spellStart"/>
      <w:r>
        <w:rPr>
          <w:rFonts w:asciiTheme="minorHAnsi" w:hAnsiTheme="minorHAnsi" w:cstheme="minorHAnsi"/>
          <w:sz w:val="21"/>
          <w:szCs w:val="21"/>
          <w:lang w:val="es-ES"/>
        </w:rPr>
        <w:t>Overflow</w:t>
      </w:r>
      <w:proofErr w:type="spellEnd"/>
      <w:r>
        <w:rPr>
          <w:rFonts w:asciiTheme="minorHAnsi" w:hAnsiTheme="minorHAnsi" w:cstheme="minorHAnsi"/>
          <w:sz w:val="21"/>
          <w:szCs w:val="21"/>
          <w:lang w:val="es-ES"/>
        </w:rPr>
        <w:t>” y “</w:t>
      </w:r>
      <w:proofErr w:type="spellStart"/>
      <w:r>
        <w:rPr>
          <w:rFonts w:asciiTheme="minorHAnsi" w:hAnsiTheme="minorHAnsi" w:cstheme="minorHAnsi"/>
          <w:sz w:val="21"/>
          <w:szCs w:val="21"/>
          <w:lang w:val="es-ES"/>
        </w:rPr>
        <w:t>Earthquake</w:t>
      </w:r>
      <w:proofErr w:type="spellEnd"/>
      <w:r>
        <w:rPr>
          <w:rFonts w:asciiTheme="minorHAnsi" w:hAnsiTheme="minorHAnsi" w:cstheme="minorHAnsi"/>
          <w:sz w:val="21"/>
          <w:szCs w:val="21"/>
          <w:lang w:val="es-ES"/>
        </w:rPr>
        <w:t xml:space="preserve">”). Así, si en alguno de los casos se da un caso de emergencia, el </w:t>
      </w:r>
      <w:proofErr w:type="spellStart"/>
      <w:r>
        <w:rPr>
          <w:rFonts w:asciiTheme="minorHAnsi" w:hAnsiTheme="minorHAnsi" w:cstheme="minorHAnsi"/>
          <w:sz w:val="21"/>
          <w:szCs w:val="21"/>
          <w:lang w:val="es-ES"/>
        </w:rPr>
        <w:t>rover</w:t>
      </w:r>
      <w:proofErr w:type="spellEnd"/>
      <w:r>
        <w:rPr>
          <w:rFonts w:asciiTheme="minorHAnsi" w:hAnsiTheme="minorHAnsi" w:cstheme="minorHAnsi"/>
          <w:sz w:val="21"/>
          <w:szCs w:val="21"/>
          <w:lang w:val="es-ES"/>
        </w:rPr>
        <w:t xml:space="preserve"> que detecta el fallo lo envía a la central, que actualiza las tareas y lo envía de vuelta a origen. </w:t>
      </w:r>
      <w:r w:rsidR="00BC254E">
        <w:rPr>
          <w:rFonts w:asciiTheme="minorHAnsi" w:hAnsiTheme="minorHAnsi" w:cstheme="minorHAnsi"/>
          <w:sz w:val="21"/>
          <w:szCs w:val="21"/>
          <w:lang w:val="es-ES"/>
        </w:rPr>
        <w:t xml:space="preserve">Una vez llegado, e independientemente de la naturaleza de la emergencia, el </w:t>
      </w:r>
      <w:proofErr w:type="spellStart"/>
      <w:r w:rsidR="00BC254E">
        <w:rPr>
          <w:rFonts w:asciiTheme="minorHAnsi" w:hAnsiTheme="minorHAnsi" w:cstheme="minorHAnsi"/>
          <w:sz w:val="21"/>
          <w:szCs w:val="21"/>
          <w:lang w:val="es-ES"/>
        </w:rPr>
        <w:t>rover</w:t>
      </w:r>
      <w:proofErr w:type="spellEnd"/>
      <w:r w:rsidR="00BC254E">
        <w:rPr>
          <w:rFonts w:asciiTheme="minorHAnsi" w:hAnsiTheme="minorHAnsi" w:cstheme="minorHAnsi"/>
          <w:sz w:val="21"/>
          <w:szCs w:val="21"/>
          <w:lang w:val="es-ES"/>
        </w:rPr>
        <w:t xml:space="preserve"> carga y, en el caso del </w:t>
      </w:r>
      <w:proofErr w:type="spellStart"/>
      <w:r w:rsidR="00BC254E">
        <w:rPr>
          <w:rFonts w:asciiTheme="minorHAnsi" w:hAnsiTheme="minorHAnsi" w:cstheme="minorHAnsi"/>
          <w:sz w:val="21"/>
          <w:szCs w:val="21"/>
          <w:lang w:val="es-ES"/>
        </w:rPr>
        <w:t>ActuatorRover</w:t>
      </w:r>
      <w:proofErr w:type="spellEnd"/>
      <w:r w:rsidR="00BC254E">
        <w:rPr>
          <w:rFonts w:asciiTheme="minorHAnsi" w:hAnsiTheme="minorHAnsi" w:cstheme="minorHAnsi"/>
          <w:sz w:val="21"/>
          <w:szCs w:val="21"/>
          <w:lang w:val="es-ES"/>
        </w:rPr>
        <w:t xml:space="preserve">, descarga sus muestras. Una vez acabado todo el proceso, está listo para salir de nuevo. </w:t>
      </w:r>
    </w:p>
    <w:p w14:paraId="476C7999" w14:textId="1F088C22" w:rsidR="00BC254E" w:rsidRDefault="00BC254E" w:rsidP="00642AD5">
      <w:pPr>
        <w:rPr>
          <w:rFonts w:cstheme="minorHAnsi"/>
          <w:lang w:val="es-ES"/>
        </w:rPr>
      </w:pPr>
      <w:r>
        <w:rPr>
          <w:rFonts w:cstheme="minorHAnsi"/>
          <w:lang w:val="es-ES"/>
        </w:rPr>
        <w:t>Existen dos desencadenantes adicionales para el control:</w:t>
      </w:r>
    </w:p>
    <w:p w14:paraId="4270CC28" w14:textId="638C4598" w:rsidR="00564DBE" w:rsidRPr="00BC254E" w:rsidRDefault="00564DBE" w:rsidP="004750BE">
      <w:pPr>
        <w:pStyle w:val="Prrafodelista"/>
        <w:numPr>
          <w:ilvl w:val="0"/>
          <w:numId w:val="5"/>
        </w:numPr>
        <w:jc w:val="both"/>
        <w:rPr>
          <w:rFonts w:cstheme="minorHAnsi"/>
          <w:lang w:val="es-ES"/>
        </w:rPr>
      </w:pPr>
      <w:r w:rsidRPr="692DB194">
        <w:rPr>
          <w:lang w:val="es-ES"/>
        </w:rPr>
        <w:t xml:space="preserve">SEND: </w:t>
      </w:r>
      <w:r w:rsidR="00BC254E" w:rsidRPr="692DB194">
        <w:rPr>
          <w:lang w:val="es-ES"/>
        </w:rPr>
        <w:t>usado para</w:t>
      </w:r>
      <w:r w:rsidRPr="692DB194">
        <w:rPr>
          <w:lang w:val="es-ES"/>
        </w:rPr>
        <w:t xml:space="preserve"> enviar emergencias por </w:t>
      </w:r>
      <w:proofErr w:type="spellStart"/>
      <w:r w:rsidRPr="692DB194">
        <w:rPr>
          <w:lang w:val="es-ES"/>
        </w:rPr>
        <w:t>mqtt</w:t>
      </w:r>
      <w:proofErr w:type="spellEnd"/>
      <w:r w:rsidRPr="692DB194">
        <w:rPr>
          <w:lang w:val="es-ES"/>
        </w:rPr>
        <w:t xml:space="preserve"> solo cada 5 segundos</w:t>
      </w:r>
    </w:p>
    <w:p w14:paraId="6D86D47B" w14:textId="57A3B7A0" w:rsidR="00BC254E" w:rsidRDefault="00564DBE" w:rsidP="004750BE">
      <w:pPr>
        <w:pStyle w:val="Prrafodelista"/>
        <w:numPr>
          <w:ilvl w:val="0"/>
          <w:numId w:val="5"/>
        </w:numPr>
        <w:jc w:val="both"/>
        <w:rPr>
          <w:rFonts w:cstheme="minorHAnsi"/>
          <w:lang w:val="es-ES"/>
        </w:rPr>
      </w:pPr>
      <w:r w:rsidRPr="692DB194">
        <w:rPr>
          <w:lang w:val="es-ES"/>
        </w:rPr>
        <w:t xml:space="preserve">FROM_PARTNER: </w:t>
      </w:r>
      <w:r w:rsidR="00BC254E" w:rsidRPr="692DB194">
        <w:rPr>
          <w:lang w:val="es-ES"/>
        </w:rPr>
        <w:t xml:space="preserve">usado para evitar que el estado de emergencia entre en bucle y que los </w:t>
      </w:r>
      <w:proofErr w:type="spellStart"/>
      <w:r w:rsidR="00BC254E" w:rsidRPr="692DB194">
        <w:rPr>
          <w:lang w:val="es-ES"/>
        </w:rPr>
        <w:t>rovers</w:t>
      </w:r>
      <w:proofErr w:type="spellEnd"/>
      <w:r w:rsidR="00BC254E" w:rsidRPr="692DB194">
        <w:rPr>
          <w:lang w:val="es-ES"/>
        </w:rPr>
        <w:t xml:space="preserve"> se envíen indefinidamente que hay un terremoto.</w:t>
      </w:r>
      <w:r w:rsidR="003A168B">
        <w:rPr>
          <w:lang w:val="es-ES"/>
        </w:rPr>
        <w:t xml:space="preserve"> Esto se debe a que el tipo de emergencia en cuestión se comunica, además de a la central vía </w:t>
      </w:r>
      <w:proofErr w:type="spellStart"/>
      <w:r w:rsidR="003A168B">
        <w:rPr>
          <w:lang w:val="es-ES"/>
        </w:rPr>
        <w:t>LoRa</w:t>
      </w:r>
      <w:proofErr w:type="spellEnd"/>
      <w:r w:rsidR="003A168B">
        <w:rPr>
          <w:lang w:val="es-ES"/>
        </w:rPr>
        <w:t xml:space="preserve">, al resto de los </w:t>
      </w:r>
      <w:proofErr w:type="spellStart"/>
      <w:r w:rsidR="003A168B">
        <w:rPr>
          <w:lang w:val="es-ES"/>
        </w:rPr>
        <w:t>rovers</w:t>
      </w:r>
      <w:proofErr w:type="spellEnd"/>
      <w:r w:rsidR="003A168B">
        <w:rPr>
          <w:lang w:val="es-ES"/>
        </w:rPr>
        <w:t xml:space="preserve"> vía </w:t>
      </w:r>
      <w:r w:rsidR="00782598">
        <w:rPr>
          <w:lang w:val="es-ES"/>
        </w:rPr>
        <w:t>ESP-NOW.</w:t>
      </w:r>
      <w:r w:rsidR="004A2472">
        <w:rPr>
          <w:lang w:val="es-ES"/>
        </w:rPr>
        <w:t xml:space="preserve"> Dado este caso, los </w:t>
      </w:r>
      <w:proofErr w:type="spellStart"/>
      <w:r w:rsidR="004A2472">
        <w:rPr>
          <w:lang w:val="es-ES"/>
        </w:rPr>
        <w:t>rovers</w:t>
      </w:r>
      <w:proofErr w:type="spellEnd"/>
      <w:r w:rsidR="004A2472">
        <w:rPr>
          <w:lang w:val="es-ES"/>
        </w:rPr>
        <w:t xml:space="preserve"> están programados para ignorar cualquier emergencia que no sea del tipo “</w:t>
      </w:r>
      <w:proofErr w:type="spellStart"/>
      <w:r w:rsidR="004A2472">
        <w:rPr>
          <w:lang w:val="es-ES"/>
        </w:rPr>
        <w:t>Earthquake</w:t>
      </w:r>
      <w:proofErr w:type="spellEnd"/>
      <w:r w:rsidR="004A2472">
        <w:rPr>
          <w:lang w:val="es-ES"/>
        </w:rPr>
        <w:t>”</w:t>
      </w:r>
      <w:r w:rsidR="0019794D">
        <w:rPr>
          <w:lang w:val="es-ES"/>
        </w:rPr>
        <w:t xml:space="preserve">. Si un </w:t>
      </w:r>
      <w:proofErr w:type="spellStart"/>
      <w:r w:rsidR="0019794D">
        <w:rPr>
          <w:lang w:val="es-ES"/>
        </w:rPr>
        <w:t>rover</w:t>
      </w:r>
      <w:proofErr w:type="spellEnd"/>
      <w:r w:rsidR="0019794D">
        <w:rPr>
          <w:lang w:val="es-ES"/>
        </w:rPr>
        <w:t xml:space="preserve"> entra en emergencia </w:t>
      </w:r>
      <w:r w:rsidR="00FD6F49">
        <w:rPr>
          <w:lang w:val="es-ES"/>
        </w:rPr>
        <w:t>a causa de movimiento sísmico</w:t>
      </w:r>
      <w:r w:rsidR="00E71EAC">
        <w:rPr>
          <w:lang w:val="es-ES"/>
        </w:rPr>
        <w:t xml:space="preserve">, provocará que el resto de </w:t>
      </w:r>
      <w:proofErr w:type="spellStart"/>
      <w:r w:rsidR="00E71EAC">
        <w:rPr>
          <w:lang w:val="es-ES"/>
        </w:rPr>
        <w:t>rovers</w:t>
      </w:r>
      <w:proofErr w:type="spellEnd"/>
      <w:r w:rsidR="00E71EAC">
        <w:rPr>
          <w:lang w:val="es-ES"/>
        </w:rPr>
        <w:t xml:space="preserve"> lo haga también, pero el resto no transmitirá vía ESP-NOW al resto de </w:t>
      </w:r>
      <w:proofErr w:type="spellStart"/>
      <w:r w:rsidR="00E71EAC">
        <w:rPr>
          <w:lang w:val="es-ES"/>
        </w:rPr>
        <w:t>rovers</w:t>
      </w:r>
      <w:proofErr w:type="spellEnd"/>
      <w:r w:rsidR="00E71EAC">
        <w:rPr>
          <w:lang w:val="es-ES"/>
        </w:rPr>
        <w:t xml:space="preserve"> dicha emergencia</w:t>
      </w:r>
      <w:r w:rsidR="0043013A">
        <w:rPr>
          <w:lang w:val="es-ES"/>
        </w:rPr>
        <w:t>, a menos que sea detectada por ellos mismos.</w:t>
      </w:r>
    </w:p>
    <w:p w14:paraId="2CE7B5EE" w14:textId="4537F6BF" w:rsidR="00435AFC" w:rsidRDefault="00BC254E" w:rsidP="004750BE">
      <w:pPr>
        <w:jc w:val="both"/>
        <w:rPr>
          <w:rFonts w:cstheme="minorHAnsi"/>
          <w:lang w:val="es-ES"/>
        </w:rPr>
      </w:pPr>
      <w:r>
        <w:rPr>
          <w:rFonts w:cstheme="minorHAnsi"/>
          <w:lang w:val="es-ES"/>
        </w:rPr>
        <w:lastRenderedPageBreak/>
        <w:t xml:space="preserve">Para simular la casuística descrita, a falta de recorrer la distancia suficiente con los </w:t>
      </w:r>
      <w:proofErr w:type="spellStart"/>
      <w:r>
        <w:rPr>
          <w:rFonts w:cstheme="minorHAnsi"/>
          <w:lang w:val="es-ES"/>
        </w:rPr>
        <w:t>rovers</w:t>
      </w:r>
      <w:proofErr w:type="spellEnd"/>
      <w:r>
        <w:rPr>
          <w:rFonts w:cstheme="minorHAnsi"/>
          <w:lang w:val="es-ES"/>
        </w:rPr>
        <w:t xml:space="preserve"> para generar una consigna, y a falta también de tener un sensor de batería, se ha empleado una función que usa el botón de la ESP32 para generar los </w:t>
      </w:r>
      <w:proofErr w:type="spellStart"/>
      <w:r>
        <w:rPr>
          <w:rFonts w:cstheme="minorHAnsi"/>
          <w:lang w:val="es-ES"/>
        </w:rPr>
        <w:t>flags</w:t>
      </w:r>
      <w:proofErr w:type="spellEnd"/>
      <w:r>
        <w:rPr>
          <w:rFonts w:cstheme="minorHAnsi"/>
          <w:lang w:val="es-ES"/>
        </w:rPr>
        <w:t xml:space="preserve">, </w:t>
      </w:r>
      <w:proofErr w:type="spellStart"/>
      <w:r>
        <w:rPr>
          <w:rFonts w:cstheme="minorHAnsi"/>
          <w:lang w:val="es-ES"/>
        </w:rPr>
        <w:t>button_handler</w:t>
      </w:r>
      <w:proofErr w:type="spellEnd"/>
      <w:r>
        <w:rPr>
          <w:rFonts w:cstheme="minorHAnsi"/>
          <w:lang w:val="es-ES"/>
        </w:rPr>
        <w:t xml:space="preserve">, que en caso de </w:t>
      </w:r>
      <w:proofErr w:type="spellStart"/>
      <w:proofErr w:type="gramStart"/>
      <w:r>
        <w:rPr>
          <w:rFonts w:cstheme="minorHAnsi"/>
          <w:lang w:val="es-ES"/>
        </w:rPr>
        <w:t>click</w:t>
      </w:r>
      <w:proofErr w:type="spellEnd"/>
      <w:proofErr w:type="gramEnd"/>
      <w:r>
        <w:rPr>
          <w:rFonts w:cstheme="minorHAnsi"/>
          <w:lang w:val="es-ES"/>
        </w:rPr>
        <w:t xml:space="preserve">, envía un “DONE”, en caso de </w:t>
      </w:r>
      <w:proofErr w:type="spellStart"/>
      <w:r>
        <w:rPr>
          <w:rFonts w:cstheme="minorHAnsi"/>
          <w:lang w:val="es-ES"/>
        </w:rPr>
        <w:t>click</w:t>
      </w:r>
      <w:proofErr w:type="spellEnd"/>
      <w:r>
        <w:rPr>
          <w:rFonts w:cstheme="minorHAnsi"/>
          <w:lang w:val="es-ES"/>
        </w:rPr>
        <w:t xml:space="preserve"> largo, supone un “Low </w:t>
      </w:r>
      <w:proofErr w:type="spellStart"/>
      <w:r>
        <w:rPr>
          <w:rFonts w:cstheme="minorHAnsi"/>
          <w:lang w:val="es-ES"/>
        </w:rPr>
        <w:t>Battery</w:t>
      </w:r>
      <w:proofErr w:type="spellEnd"/>
      <w:r>
        <w:rPr>
          <w:rFonts w:cstheme="minorHAnsi"/>
          <w:lang w:val="es-ES"/>
        </w:rPr>
        <w:t xml:space="preserve">”, y en caso de doble </w:t>
      </w:r>
      <w:proofErr w:type="spellStart"/>
      <w:r>
        <w:rPr>
          <w:rFonts w:cstheme="minorHAnsi"/>
          <w:lang w:val="es-ES"/>
        </w:rPr>
        <w:t>click</w:t>
      </w:r>
      <w:proofErr w:type="spellEnd"/>
      <w:r>
        <w:rPr>
          <w:rFonts w:cstheme="minorHAnsi"/>
          <w:lang w:val="es-ES"/>
        </w:rPr>
        <w:t xml:space="preserve">, genera un “EXECUTE”. </w:t>
      </w:r>
    </w:p>
    <w:p w14:paraId="5967EDEC" w14:textId="4D820FA2" w:rsidR="00DF70AF" w:rsidRDefault="00DF70AF" w:rsidP="004750BE">
      <w:pPr>
        <w:pStyle w:val="Ttulo3"/>
        <w:jc w:val="both"/>
        <w:rPr>
          <w:lang w:val="es-ES"/>
        </w:rPr>
      </w:pPr>
      <w:bookmarkStart w:id="50" w:name="_Toc155266750"/>
      <w:bookmarkStart w:id="51" w:name="_Toc155292132"/>
      <w:r>
        <w:rPr>
          <w:lang w:val="es-ES"/>
        </w:rPr>
        <w:t>Tramas y envío de datos</w:t>
      </w:r>
      <w:bookmarkEnd w:id="50"/>
      <w:bookmarkEnd w:id="51"/>
    </w:p>
    <w:p w14:paraId="3213050B" w14:textId="5414C0E5" w:rsidR="00DF70AF" w:rsidRDefault="00DF70AF" w:rsidP="004750BE">
      <w:pPr>
        <w:pStyle w:val="Ttulo4"/>
        <w:jc w:val="both"/>
        <w:rPr>
          <w:lang w:val="es-ES"/>
        </w:rPr>
      </w:pPr>
      <w:r>
        <w:rPr>
          <w:lang w:val="es-ES"/>
        </w:rPr>
        <w:t>II15/</w:t>
      </w:r>
      <w:proofErr w:type="spellStart"/>
      <w:r>
        <w:rPr>
          <w:lang w:val="es-ES"/>
        </w:rPr>
        <w:t>Rovers</w:t>
      </w:r>
      <w:proofErr w:type="spellEnd"/>
    </w:p>
    <w:p w14:paraId="134110B3" w14:textId="689A72BD" w:rsidR="00DF70AF" w:rsidRDefault="00DF70AF" w:rsidP="004750BE">
      <w:pPr>
        <w:jc w:val="both"/>
        <w:rPr>
          <w:lang w:val="es-ES"/>
        </w:rPr>
      </w:pPr>
      <w:r>
        <w:rPr>
          <w:lang w:val="es-ES"/>
        </w:rPr>
        <w:t xml:space="preserve">Los campos asociados a este </w:t>
      </w:r>
      <w:proofErr w:type="spellStart"/>
      <w:r>
        <w:rPr>
          <w:lang w:val="es-ES"/>
        </w:rPr>
        <w:t>topic</w:t>
      </w:r>
      <w:proofErr w:type="spellEnd"/>
      <w:r>
        <w:rPr>
          <w:lang w:val="es-ES"/>
        </w:rPr>
        <w:t xml:space="preserve"> se mandan por </w:t>
      </w:r>
      <w:proofErr w:type="spellStart"/>
      <w:r>
        <w:rPr>
          <w:lang w:val="es-ES"/>
        </w:rPr>
        <w:t>LoRa</w:t>
      </w:r>
      <w:proofErr w:type="spellEnd"/>
      <w:r>
        <w:rPr>
          <w:lang w:val="es-ES"/>
        </w:rPr>
        <w:t xml:space="preserve"> y MQTT cada 5 segundos. </w:t>
      </w:r>
    </w:p>
    <w:p w14:paraId="04A582BE" w14:textId="2C0D0560" w:rsidR="00FA459A" w:rsidRDefault="00FA459A" w:rsidP="004750BE">
      <w:pPr>
        <w:pStyle w:val="Prrafodelista"/>
        <w:numPr>
          <w:ilvl w:val="0"/>
          <w:numId w:val="5"/>
        </w:numPr>
        <w:jc w:val="both"/>
        <w:rPr>
          <w:lang w:val="es-ES"/>
        </w:rPr>
      </w:pPr>
      <w:r>
        <w:rPr>
          <w:lang w:val="es-ES"/>
        </w:rPr>
        <w:t xml:space="preserve">Sender será </w:t>
      </w:r>
      <w:proofErr w:type="spellStart"/>
      <w:r>
        <w:rPr>
          <w:lang w:val="es-ES"/>
        </w:rPr>
        <w:t>SensorRover</w:t>
      </w:r>
      <w:proofErr w:type="spellEnd"/>
      <w:r>
        <w:rPr>
          <w:lang w:val="es-ES"/>
        </w:rPr>
        <w:t xml:space="preserve"> o </w:t>
      </w:r>
      <w:proofErr w:type="spellStart"/>
      <w:r>
        <w:rPr>
          <w:lang w:val="es-ES"/>
        </w:rPr>
        <w:t>ActuatorRover</w:t>
      </w:r>
      <w:proofErr w:type="spellEnd"/>
      <w:r>
        <w:rPr>
          <w:lang w:val="es-ES"/>
        </w:rPr>
        <w:t xml:space="preserve"> según quién transmita la información a Central</w:t>
      </w:r>
      <w:r w:rsidR="39BA5241" w:rsidRPr="39BA5241">
        <w:rPr>
          <w:lang w:val="es-ES"/>
        </w:rPr>
        <w:t>.</w:t>
      </w:r>
    </w:p>
    <w:p w14:paraId="3EE6ECB4" w14:textId="64C68BEE" w:rsidR="00FA459A" w:rsidRDefault="00FA459A" w:rsidP="004750BE">
      <w:pPr>
        <w:pStyle w:val="Prrafodelista"/>
        <w:numPr>
          <w:ilvl w:val="0"/>
          <w:numId w:val="5"/>
        </w:numPr>
        <w:jc w:val="both"/>
        <w:rPr>
          <w:lang w:val="es-ES"/>
        </w:rPr>
      </w:pPr>
      <w:proofErr w:type="spellStart"/>
      <w:r>
        <w:rPr>
          <w:lang w:val="es-ES"/>
        </w:rPr>
        <w:t>Timestamp</w:t>
      </w:r>
      <w:proofErr w:type="spellEnd"/>
      <w:r>
        <w:rPr>
          <w:lang w:val="es-ES"/>
        </w:rPr>
        <w:t xml:space="preserve"> tomará el valor de sincronización inicial, más los milisegundos pasados desde entonces, obtenidos con la función </w:t>
      </w:r>
      <w:proofErr w:type="spellStart"/>
      <w:proofErr w:type="gramStart"/>
      <w:r>
        <w:rPr>
          <w:lang w:val="es-ES"/>
        </w:rPr>
        <w:t>millis</w:t>
      </w:r>
      <w:proofErr w:type="spellEnd"/>
      <w:r w:rsidR="60AFA487" w:rsidRPr="60AFA487">
        <w:rPr>
          <w:lang w:val="es-ES"/>
        </w:rPr>
        <w:t>(</w:t>
      </w:r>
      <w:proofErr w:type="gramEnd"/>
      <w:r w:rsidR="60AFA487" w:rsidRPr="60AFA487">
        <w:rPr>
          <w:lang w:val="es-ES"/>
        </w:rPr>
        <w:t>).</w:t>
      </w:r>
    </w:p>
    <w:p w14:paraId="42B6D59B" w14:textId="3F62474C" w:rsidR="00FA459A" w:rsidRPr="00FA459A" w:rsidRDefault="00FA459A" w:rsidP="004750BE">
      <w:pPr>
        <w:pStyle w:val="Prrafodelista"/>
        <w:numPr>
          <w:ilvl w:val="0"/>
          <w:numId w:val="5"/>
        </w:numPr>
        <w:jc w:val="both"/>
        <w:rPr>
          <w:lang w:val="es-ES"/>
        </w:rPr>
      </w:pPr>
      <w:proofErr w:type="spellStart"/>
      <w:r>
        <w:rPr>
          <w:lang w:val="es-ES"/>
        </w:rPr>
        <w:t>Latitude</w:t>
      </w:r>
      <w:proofErr w:type="spellEnd"/>
      <w:r>
        <w:rPr>
          <w:lang w:val="es-ES"/>
        </w:rPr>
        <w:t xml:space="preserve"> y </w:t>
      </w:r>
      <w:proofErr w:type="spellStart"/>
      <w:r>
        <w:rPr>
          <w:lang w:val="es-ES"/>
        </w:rPr>
        <w:t>Longitude</w:t>
      </w:r>
      <w:proofErr w:type="spellEnd"/>
      <w:r>
        <w:rPr>
          <w:lang w:val="es-ES"/>
        </w:rPr>
        <w:t xml:space="preserve"> corresponderán a los datos del GPS</w:t>
      </w:r>
      <w:r w:rsidR="60AFA487" w:rsidRPr="60AFA487">
        <w:rPr>
          <w:lang w:val="es-ES"/>
        </w:rPr>
        <w:t>.</w:t>
      </w:r>
    </w:p>
    <w:p w14:paraId="445B1531" w14:textId="47CD415C" w:rsidR="00FA459A" w:rsidRDefault="00FA459A" w:rsidP="004750BE">
      <w:pPr>
        <w:pStyle w:val="Prrafodelista"/>
        <w:numPr>
          <w:ilvl w:val="0"/>
          <w:numId w:val="5"/>
        </w:numPr>
        <w:jc w:val="both"/>
        <w:rPr>
          <w:lang w:val="es-ES"/>
        </w:rPr>
      </w:pPr>
      <w:proofErr w:type="gramStart"/>
      <w:r w:rsidRPr="00FA459A">
        <w:rPr>
          <w:lang w:val="es-ES"/>
        </w:rPr>
        <w:t>Status</w:t>
      </w:r>
      <w:proofErr w:type="gramEnd"/>
      <w:r w:rsidRPr="00FA459A">
        <w:rPr>
          <w:lang w:val="es-ES"/>
        </w:rPr>
        <w:t xml:space="preserve"> corresponderá con “</w:t>
      </w:r>
      <w:proofErr w:type="spellStart"/>
      <w:r w:rsidRPr="00FA459A">
        <w:rPr>
          <w:lang w:val="es-ES"/>
        </w:rPr>
        <w:t>Task</w:t>
      </w:r>
      <w:proofErr w:type="spellEnd"/>
      <w:r w:rsidRPr="00FA459A">
        <w:rPr>
          <w:lang w:val="es-ES"/>
        </w:rPr>
        <w:t xml:space="preserve"> </w:t>
      </w:r>
      <w:proofErr w:type="spellStart"/>
      <w:r w:rsidRPr="00FA459A">
        <w:rPr>
          <w:lang w:val="es-ES"/>
        </w:rPr>
        <w:t>finished</w:t>
      </w:r>
      <w:proofErr w:type="spellEnd"/>
      <w:r w:rsidRPr="00FA459A">
        <w:rPr>
          <w:lang w:val="es-ES"/>
        </w:rPr>
        <w:t>…” si e</w:t>
      </w:r>
      <w:r>
        <w:rPr>
          <w:lang w:val="es-ES"/>
        </w:rPr>
        <w:t>stá en el estado FINISHED, “</w:t>
      </w:r>
      <w:proofErr w:type="spellStart"/>
      <w:r>
        <w:rPr>
          <w:lang w:val="es-ES"/>
        </w:rPr>
        <w:t>Task</w:t>
      </w:r>
      <w:proofErr w:type="spellEnd"/>
      <w:r>
        <w:rPr>
          <w:lang w:val="es-ES"/>
        </w:rPr>
        <w:t xml:space="preserve"> </w:t>
      </w:r>
      <w:proofErr w:type="spellStart"/>
      <w:r>
        <w:rPr>
          <w:lang w:val="es-ES"/>
        </w:rPr>
        <w:t>ongoing</w:t>
      </w:r>
      <w:proofErr w:type="spellEnd"/>
      <w:r w:rsidR="77786D2D" w:rsidRPr="77786D2D">
        <w:rPr>
          <w:lang w:val="es-ES"/>
        </w:rPr>
        <w:t>…”</w:t>
      </w:r>
      <w:r>
        <w:rPr>
          <w:lang w:val="es-ES"/>
        </w:rPr>
        <w:t xml:space="preserve"> si está en MOVING o MEASURING y “</w:t>
      </w:r>
      <w:proofErr w:type="spellStart"/>
      <w:r>
        <w:rPr>
          <w:lang w:val="es-ES"/>
        </w:rPr>
        <w:t>Emergency</w:t>
      </w:r>
      <w:proofErr w:type="spellEnd"/>
      <w:r>
        <w:rPr>
          <w:lang w:val="es-ES"/>
        </w:rPr>
        <w:t xml:space="preserve"> </w:t>
      </w:r>
      <w:proofErr w:type="spellStart"/>
      <w:r>
        <w:rPr>
          <w:lang w:val="es-ES"/>
        </w:rPr>
        <w:t>State</w:t>
      </w:r>
      <w:proofErr w:type="spellEnd"/>
      <w:r>
        <w:rPr>
          <w:lang w:val="es-ES"/>
        </w:rPr>
        <w:t xml:space="preserve">” si está en EMERGENCY, ya sea por “Low </w:t>
      </w:r>
      <w:proofErr w:type="spellStart"/>
      <w:r>
        <w:rPr>
          <w:lang w:val="es-ES"/>
        </w:rPr>
        <w:t>Battery</w:t>
      </w:r>
      <w:proofErr w:type="spellEnd"/>
      <w:r>
        <w:rPr>
          <w:lang w:val="es-ES"/>
        </w:rPr>
        <w:t>”, “</w:t>
      </w:r>
      <w:proofErr w:type="spellStart"/>
      <w:r>
        <w:rPr>
          <w:lang w:val="es-ES"/>
        </w:rPr>
        <w:t>Sample</w:t>
      </w:r>
      <w:proofErr w:type="spellEnd"/>
      <w:r>
        <w:rPr>
          <w:lang w:val="es-ES"/>
        </w:rPr>
        <w:t xml:space="preserve"> </w:t>
      </w:r>
      <w:proofErr w:type="spellStart"/>
      <w:r>
        <w:rPr>
          <w:lang w:val="es-ES"/>
        </w:rPr>
        <w:t>Overflow</w:t>
      </w:r>
      <w:proofErr w:type="spellEnd"/>
      <w:r>
        <w:rPr>
          <w:lang w:val="es-ES"/>
        </w:rPr>
        <w:t>” o “</w:t>
      </w:r>
      <w:proofErr w:type="spellStart"/>
      <w:r>
        <w:rPr>
          <w:lang w:val="es-ES"/>
        </w:rPr>
        <w:t>Earthquake</w:t>
      </w:r>
      <w:proofErr w:type="spellEnd"/>
      <w:r w:rsidR="62A73654" w:rsidRPr="62A73654">
        <w:rPr>
          <w:lang w:val="es-ES"/>
        </w:rPr>
        <w:t>”.</w:t>
      </w:r>
    </w:p>
    <w:p w14:paraId="2F49829E" w14:textId="6304D99A" w:rsidR="00FA459A" w:rsidRDefault="00FA459A" w:rsidP="004750BE">
      <w:pPr>
        <w:pStyle w:val="Ttulo4"/>
        <w:jc w:val="both"/>
        <w:rPr>
          <w:lang w:val="es-ES"/>
        </w:rPr>
      </w:pPr>
      <w:r>
        <w:rPr>
          <w:lang w:val="es-ES"/>
        </w:rPr>
        <w:t>II15/</w:t>
      </w:r>
      <w:proofErr w:type="spellStart"/>
      <w:r w:rsidR="00F521D7">
        <w:rPr>
          <w:lang w:val="es-ES"/>
        </w:rPr>
        <w:t>Sensors</w:t>
      </w:r>
      <w:proofErr w:type="spellEnd"/>
    </w:p>
    <w:p w14:paraId="28131A93" w14:textId="77777777" w:rsidR="00FA459A" w:rsidRDefault="00DF70AF" w:rsidP="004750BE">
      <w:pPr>
        <w:jc w:val="both"/>
        <w:rPr>
          <w:lang w:val="es-ES"/>
        </w:rPr>
      </w:pPr>
      <w:r w:rsidRPr="00FA459A">
        <w:rPr>
          <w:lang w:val="es-ES"/>
        </w:rPr>
        <w:t xml:space="preserve">Los campos asociados a </w:t>
      </w:r>
      <w:r w:rsidR="00FA459A">
        <w:rPr>
          <w:lang w:val="es-ES"/>
        </w:rPr>
        <w:t xml:space="preserve">este </w:t>
      </w:r>
      <w:proofErr w:type="spellStart"/>
      <w:r w:rsidR="00FA459A">
        <w:rPr>
          <w:lang w:val="es-ES"/>
        </w:rPr>
        <w:t>topic</w:t>
      </w:r>
      <w:proofErr w:type="spellEnd"/>
      <w:r w:rsidRPr="00FA459A">
        <w:rPr>
          <w:lang w:val="es-ES"/>
        </w:rPr>
        <w:t xml:space="preserve"> se mandan por </w:t>
      </w:r>
      <w:proofErr w:type="spellStart"/>
      <w:r w:rsidRPr="00FA459A">
        <w:rPr>
          <w:lang w:val="es-ES"/>
        </w:rPr>
        <w:t>LoRa</w:t>
      </w:r>
      <w:proofErr w:type="spellEnd"/>
      <w:r w:rsidRPr="00FA459A">
        <w:rPr>
          <w:lang w:val="es-ES"/>
        </w:rPr>
        <w:t xml:space="preserve"> y MQTT cada vez que se llega a la ubicación de destino. </w:t>
      </w:r>
    </w:p>
    <w:p w14:paraId="3BDC18F5" w14:textId="52F9AF26" w:rsidR="00FA459A" w:rsidRDefault="00FA459A" w:rsidP="004750BE">
      <w:pPr>
        <w:pStyle w:val="Prrafodelista"/>
        <w:numPr>
          <w:ilvl w:val="0"/>
          <w:numId w:val="5"/>
        </w:numPr>
        <w:jc w:val="both"/>
        <w:rPr>
          <w:lang w:val="es-ES"/>
        </w:rPr>
      </w:pPr>
      <w:r>
        <w:rPr>
          <w:lang w:val="es-ES"/>
        </w:rPr>
        <w:t xml:space="preserve">Sender siempre será </w:t>
      </w:r>
      <w:proofErr w:type="spellStart"/>
      <w:r>
        <w:rPr>
          <w:lang w:val="es-ES"/>
        </w:rPr>
        <w:t>SensorRover</w:t>
      </w:r>
      <w:proofErr w:type="spellEnd"/>
      <w:r w:rsidR="166FC41E" w:rsidRPr="166FC41E">
        <w:rPr>
          <w:lang w:val="es-ES"/>
        </w:rPr>
        <w:t>.</w:t>
      </w:r>
    </w:p>
    <w:p w14:paraId="71E032B2" w14:textId="716806AC" w:rsidR="00FA459A" w:rsidRDefault="00FA459A" w:rsidP="004750BE">
      <w:pPr>
        <w:pStyle w:val="Prrafodelista"/>
        <w:numPr>
          <w:ilvl w:val="0"/>
          <w:numId w:val="5"/>
        </w:numPr>
        <w:jc w:val="both"/>
        <w:rPr>
          <w:lang w:val="es-ES"/>
        </w:rPr>
      </w:pPr>
      <w:proofErr w:type="spellStart"/>
      <w:r>
        <w:rPr>
          <w:lang w:val="es-ES"/>
        </w:rPr>
        <w:t>Timestamp</w:t>
      </w:r>
      <w:proofErr w:type="spellEnd"/>
      <w:r>
        <w:rPr>
          <w:lang w:val="es-ES"/>
        </w:rPr>
        <w:t xml:space="preserve"> se define de la misma forma que en el </w:t>
      </w:r>
      <w:proofErr w:type="spellStart"/>
      <w:r>
        <w:rPr>
          <w:lang w:val="es-ES"/>
        </w:rPr>
        <w:t>topic</w:t>
      </w:r>
      <w:proofErr w:type="spellEnd"/>
      <w:r>
        <w:rPr>
          <w:lang w:val="es-ES"/>
        </w:rPr>
        <w:t xml:space="preserve"> anterior.</w:t>
      </w:r>
    </w:p>
    <w:p w14:paraId="3B6C6973" w14:textId="265A97E6" w:rsidR="00FA459A" w:rsidRDefault="00FA459A" w:rsidP="004750BE">
      <w:pPr>
        <w:pStyle w:val="Prrafodelista"/>
        <w:numPr>
          <w:ilvl w:val="0"/>
          <w:numId w:val="5"/>
        </w:numPr>
        <w:jc w:val="both"/>
        <w:rPr>
          <w:lang w:val="es-ES"/>
        </w:rPr>
      </w:pPr>
      <w:proofErr w:type="spellStart"/>
      <w:r>
        <w:rPr>
          <w:lang w:val="es-ES"/>
        </w:rPr>
        <w:t>Latitude</w:t>
      </w:r>
      <w:proofErr w:type="spellEnd"/>
      <w:r>
        <w:rPr>
          <w:lang w:val="es-ES"/>
        </w:rPr>
        <w:t xml:space="preserve">, </w:t>
      </w:r>
      <w:proofErr w:type="spellStart"/>
      <w:r>
        <w:rPr>
          <w:lang w:val="es-ES"/>
        </w:rPr>
        <w:t>Longitude</w:t>
      </w:r>
      <w:proofErr w:type="spellEnd"/>
      <w:r>
        <w:rPr>
          <w:lang w:val="es-ES"/>
        </w:rPr>
        <w:t xml:space="preserve">, </w:t>
      </w:r>
      <w:proofErr w:type="spellStart"/>
      <w:r>
        <w:rPr>
          <w:lang w:val="es-ES"/>
        </w:rPr>
        <w:t>Altitude</w:t>
      </w:r>
      <w:proofErr w:type="spellEnd"/>
      <w:r>
        <w:rPr>
          <w:lang w:val="es-ES"/>
        </w:rPr>
        <w:t xml:space="preserve">, </w:t>
      </w:r>
      <w:proofErr w:type="spellStart"/>
      <w:r>
        <w:rPr>
          <w:lang w:val="es-ES"/>
        </w:rPr>
        <w:t>Temperature</w:t>
      </w:r>
      <w:proofErr w:type="spellEnd"/>
      <w:r>
        <w:rPr>
          <w:lang w:val="es-ES"/>
        </w:rPr>
        <w:t xml:space="preserve">, </w:t>
      </w:r>
      <w:proofErr w:type="spellStart"/>
      <w:r>
        <w:rPr>
          <w:lang w:val="es-ES"/>
        </w:rPr>
        <w:t>Humidity</w:t>
      </w:r>
      <w:proofErr w:type="spellEnd"/>
      <w:r>
        <w:rPr>
          <w:lang w:val="es-ES"/>
        </w:rPr>
        <w:t xml:space="preserve">, </w:t>
      </w:r>
      <w:proofErr w:type="spellStart"/>
      <w:r>
        <w:rPr>
          <w:lang w:val="es-ES"/>
        </w:rPr>
        <w:t>Pressure</w:t>
      </w:r>
      <w:proofErr w:type="spellEnd"/>
      <w:r>
        <w:rPr>
          <w:lang w:val="es-ES"/>
        </w:rPr>
        <w:t xml:space="preserve"> y </w:t>
      </w:r>
      <w:proofErr w:type="spellStart"/>
      <w:r>
        <w:rPr>
          <w:lang w:val="es-ES"/>
        </w:rPr>
        <w:t>Radiation</w:t>
      </w:r>
      <w:proofErr w:type="spellEnd"/>
      <w:r>
        <w:rPr>
          <w:lang w:val="es-ES"/>
        </w:rPr>
        <w:t xml:space="preserve"> corresponderán a los datos de los sensores</w:t>
      </w:r>
      <w:r w:rsidR="443CCB3C" w:rsidRPr="443CCB3C">
        <w:rPr>
          <w:lang w:val="es-ES"/>
        </w:rPr>
        <w:t>.</w:t>
      </w:r>
    </w:p>
    <w:p w14:paraId="6600AAF0" w14:textId="455616B3" w:rsidR="00DF70AF" w:rsidRDefault="00DF70AF" w:rsidP="004750BE">
      <w:pPr>
        <w:pStyle w:val="Prrafodelista"/>
        <w:numPr>
          <w:ilvl w:val="0"/>
          <w:numId w:val="5"/>
        </w:numPr>
        <w:jc w:val="both"/>
        <w:rPr>
          <w:lang w:val="es-ES"/>
        </w:rPr>
      </w:pPr>
      <w:r w:rsidRPr="00FA459A">
        <w:rPr>
          <w:lang w:val="es-ES"/>
        </w:rPr>
        <w:t>“</w:t>
      </w:r>
      <w:proofErr w:type="gramStart"/>
      <w:r w:rsidRPr="00FA459A">
        <w:rPr>
          <w:lang w:val="es-ES"/>
        </w:rPr>
        <w:t>Status</w:t>
      </w:r>
      <w:proofErr w:type="gramEnd"/>
      <w:r w:rsidRPr="00FA459A">
        <w:rPr>
          <w:lang w:val="es-ES"/>
        </w:rPr>
        <w:t xml:space="preserve">” se envía vacío si la ubicación no es de interés científico, </w:t>
      </w:r>
      <w:r w:rsidR="00FA459A">
        <w:rPr>
          <w:lang w:val="es-ES"/>
        </w:rPr>
        <w:t>y con “</w:t>
      </w:r>
      <w:proofErr w:type="spellStart"/>
      <w:r w:rsidR="00FA459A">
        <w:rPr>
          <w:lang w:val="es-ES"/>
        </w:rPr>
        <w:t>Interesting</w:t>
      </w:r>
      <w:proofErr w:type="spellEnd"/>
      <w:r w:rsidR="009A20EA">
        <w:rPr>
          <w:lang w:val="es-ES"/>
        </w:rPr>
        <w:t xml:space="preserve"> </w:t>
      </w:r>
      <w:proofErr w:type="spellStart"/>
      <w:r w:rsidR="009A20EA">
        <w:rPr>
          <w:lang w:val="es-ES"/>
        </w:rPr>
        <w:t>location</w:t>
      </w:r>
      <w:proofErr w:type="spellEnd"/>
      <w:r w:rsidR="305FBBFD" w:rsidRPr="305FBBFD">
        <w:rPr>
          <w:lang w:val="es-ES"/>
        </w:rPr>
        <w:t>.”</w:t>
      </w:r>
      <w:r w:rsidR="00FA459A">
        <w:rPr>
          <w:lang w:val="es-ES"/>
        </w:rPr>
        <w:t xml:space="preserve"> más el nombre del campo del que se haya obtenido un valor interesante en caso de que algún valor supere un umbral. </w:t>
      </w:r>
      <w:r w:rsidR="00BE63AC">
        <w:rPr>
          <w:lang w:val="es-ES"/>
        </w:rPr>
        <w:t xml:space="preserve">Es compatible </w:t>
      </w:r>
      <w:r w:rsidR="00451CB6">
        <w:rPr>
          <w:lang w:val="es-ES"/>
        </w:rPr>
        <w:t xml:space="preserve">con </w:t>
      </w:r>
      <w:r w:rsidR="00AE50CF">
        <w:rPr>
          <w:lang w:val="es-ES"/>
        </w:rPr>
        <w:t>valores interesantes de distintos sensores.</w:t>
      </w:r>
    </w:p>
    <w:p w14:paraId="58B73D8A" w14:textId="76CE8CCE" w:rsidR="00FA459A" w:rsidRDefault="00FA459A" w:rsidP="004750BE">
      <w:pPr>
        <w:pStyle w:val="Ttulo4"/>
        <w:jc w:val="both"/>
        <w:rPr>
          <w:lang w:val="es-ES"/>
        </w:rPr>
      </w:pPr>
      <w:r>
        <w:rPr>
          <w:lang w:val="es-ES"/>
        </w:rPr>
        <w:t>II15/</w:t>
      </w:r>
      <w:proofErr w:type="spellStart"/>
      <w:r>
        <w:rPr>
          <w:lang w:val="es-ES"/>
        </w:rPr>
        <w:t>Emergency</w:t>
      </w:r>
      <w:proofErr w:type="spellEnd"/>
    </w:p>
    <w:p w14:paraId="42AAB7D2" w14:textId="3ED4EC85" w:rsidR="00DF70AF" w:rsidRDefault="00FA459A" w:rsidP="004750BE">
      <w:pPr>
        <w:jc w:val="both"/>
        <w:rPr>
          <w:lang w:val="es-ES"/>
        </w:rPr>
      </w:pPr>
      <w:r>
        <w:rPr>
          <w:lang w:val="es-ES"/>
        </w:rPr>
        <w:t>L</w:t>
      </w:r>
      <w:r w:rsidR="00DF70AF" w:rsidRPr="00FA459A">
        <w:rPr>
          <w:lang w:val="es-ES"/>
        </w:rPr>
        <w:t xml:space="preserve">os campos asociados a </w:t>
      </w:r>
      <w:r>
        <w:rPr>
          <w:lang w:val="es-ES"/>
        </w:rPr>
        <w:t xml:space="preserve">este </w:t>
      </w:r>
      <w:proofErr w:type="spellStart"/>
      <w:r>
        <w:rPr>
          <w:lang w:val="es-ES"/>
        </w:rPr>
        <w:t>topic</w:t>
      </w:r>
      <w:proofErr w:type="spellEnd"/>
      <w:r>
        <w:rPr>
          <w:lang w:val="es-ES"/>
        </w:rPr>
        <w:t xml:space="preserve"> se enviarán por </w:t>
      </w:r>
      <w:proofErr w:type="spellStart"/>
      <w:r>
        <w:rPr>
          <w:lang w:val="es-ES"/>
        </w:rPr>
        <w:t>LoRa</w:t>
      </w:r>
      <w:proofErr w:type="spellEnd"/>
      <w:r>
        <w:rPr>
          <w:lang w:val="es-ES"/>
        </w:rPr>
        <w:t xml:space="preserve"> o MQTT cada vez que se dé un estado de emergencia.</w:t>
      </w:r>
    </w:p>
    <w:p w14:paraId="3EE5F9C4" w14:textId="2FEC593D" w:rsidR="00FA459A" w:rsidRDefault="00FA459A" w:rsidP="004750BE">
      <w:pPr>
        <w:pStyle w:val="Prrafodelista"/>
        <w:numPr>
          <w:ilvl w:val="0"/>
          <w:numId w:val="5"/>
        </w:numPr>
        <w:jc w:val="both"/>
        <w:rPr>
          <w:lang w:val="es-ES"/>
        </w:rPr>
      </w:pPr>
      <w:r>
        <w:rPr>
          <w:lang w:val="es-ES"/>
        </w:rPr>
        <w:t xml:space="preserve">Sender será </w:t>
      </w:r>
      <w:proofErr w:type="spellStart"/>
      <w:r>
        <w:rPr>
          <w:lang w:val="es-ES"/>
        </w:rPr>
        <w:t>SensorRover</w:t>
      </w:r>
      <w:proofErr w:type="spellEnd"/>
      <w:r>
        <w:rPr>
          <w:lang w:val="es-ES"/>
        </w:rPr>
        <w:t xml:space="preserve"> o </w:t>
      </w:r>
      <w:proofErr w:type="spellStart"/>
      <w:r>
        <w:rPr>
          <w:lang w:val="es-ES"/>
        </w:rPr>
        <w:t>ActuatorRover</w:t>
      </w:r>
      <w:proofErr w:type="spellEnd"/>
      <w:r>
        <w:rPr>
          <w:lang w:val="es-ES"/>
        </w:rPr>
        <w:t xml:space="preserve"> según quién transmita la información a Central</w:t>
      </w:r>
      <w:r w:rsidR="05670C51" w:rsidRPr="05670C51">
        <w:rPr>
          <w:lang w:val="es-ES"/>
        </w:rPr>
        <w:t>.</w:t>
      </w:r>
    </w:p>
    <w:p w14:paraId="6A9864EC" w14:textId="5E6D7FB8" w:rsidR="000D044D" w:rsidRDefault="00FA459A" w:rsidP="004750BE">
      <w:pPr>
        <w:pStyle w:val="Prrafodelista"/>
        <w:numPr>
          <w:ilvl w:val="0"/>
          <w:numId w:val="5"/>
        </w:numPr>
        <w:jc w:val="both"/>
        <w:rPr>
          <w:lang w:val="es-ES"/>
        </w:rPr>
      </w:pPr>
      <w:proofErr w:type="spellStart"/>
      <w:r w:rsidRPr="692DB194">
        <w:rPr>
          <w:lang w:val="es-ES"/>
        </w:rPr>
        <w:t>Timestamp</w:t>
      </w:r>
      <w:proofErr w:type="spellEnd"/>
      <w:r w:rsidRPr="692DB194">
        <w:rPr>
          <w:lang w:val="es-ES"/>
        </w:rPr>
        <w:t xml:space="preserve"> se define igual que en los </w:t>
      </w:r>
      <w:proofErr w:type="spellStart"/>
      <w:r w:rsidRPr="692DB194">
        <w:rPr>
          <w:lang w:val="es-ES"/>
        </w:rPr>
        <w:t>topics</w:t>
      </w:r>
      <w:proofErr w:type="spellEnd"/>
      <w:r w:rsidRPr="692DB194">
        <w:rPr>
          <w:lang w:val="es-ES"/>
        </w:rPr>
        <w:t xml:space="preserve"> anteriores</w:t>
      </w:r>
      <w:r w:rsidR="12A87402" w:rsidRPr="12A87402">
        <w:rPr>
          <w:lang w:val="es-ES"/>
        </w:rPr>
        <w:t>.</w:t>
      </w:r>
    </w:p>
    <w:p w14:paraId="5EAD2AF7" w14:textId="20FB3867" w:rsidR="00FA459A" w:rsidRDefault="00FA459A" w:rsidP="004750BE">
      <w:pPr>
        <w:pStyle w:val="Prrafodelista"/>
        <w:numPr>
          <w:ilvl w:val="0"/>
          <w:numId w:val="5"/>
        </w:numPr>
        <w:jc w:val="both"/>
        <w:rPr>
          <w:lang w:val="es-ES"/>
        </w:rPr>
      </w:pPr>
      <w:proofErr w:type="spellStart"/>
      <w:r w:rsidRPr="692DB194">
        <w:rPr>
          <w:lang w:val="es-ES"/>
        </w:rPr>
        <w:t>Latitude</w:t>
      </w:r>
      <w:proofErr w:type="spellEnd"/>
      <w:r w:rsidRPr="692DB194">
        <w:rPr>
          <w:lang w:val="es-ES"/>
        </w:rPr>
        <w:t xml:space="preserve"> y </w:t>
      </w:r>
      <w:proofErr w:type="spellStart"/>
      <w:r w:rsidRPr="692DB194">
        <w:rPr>
          <w:lang w:val="es-ES"/>
        </w:rPr>
        <w:t>Longitude</w:t>
      </w:r>
      <w:proofErr w:type="spellEnd"/>
      <w:r w:rsidRPr="692DB194">
        <w:rPr>
          <w:lang w:val="es-ES"/>
        </w:rPr>
        <w:t xml:space="preserve"> también</w:t>
      </w:r>
      <w:r w:rsidR="589E06DD" w:rsidRPr="589E06DD">
        <w:rPr>
          <w:lang w:val="es-ES"/>
        </w:rPr>
        <w:t>.</w:t>
      </w:r>
    </w:p>
    <w:p w14:paraId="6DA5512D" w14:textId="40CB3827" w:rsidR="00FA459A" w:rsidRPr="00F521D7" w:rsidRDefault="00FA459A" w:rsidP="004750BE">
      <w:pPr>
        <w:pStyle w:val="Prrafodelista"/>
        <w:numPr>
          <w:ilvl w:val="0"/>
          <w:numId w:val="5"/>
        </w:numPr>
        <w:jc w:val="both"/>
        <w:rPr>
          <w:rFonts w:cstheme="minorHAnsi"/>
          <w:lang w:val="es-ES"/>
        </w:rPr>
      </w:pPr>
      <w:proofErr w:type="gramStart"/>
      <w:r w:rsidRPr="692DB194">
        <w:rPr>
          <w:lang w:val="es-ES"/>
        </w:rPr>
        <w:t>Status</w:t>
      </w:r>
      <w:proofErr w:type="gramEnd"/>
      <w:r w:rsidRPr="692DB194">
        <w:rPr>
          <w:lang w:val="es-ES"/>
        </w:rPr>
        <w:t xml:space="preserve"> tomará el valor del tipo de emergencia encontrado (</w:t>
      </w:r>
      <w:r>
        <w:rPr>
          <w:lang w:val="es-ES"/>
        </w:rPr>
        <w:t xml:space="preserve">“Low </w:t>
      </w:r>
      <w:proofErr w:type="spellStart"/>
      <w:r>
        <w:rPr>
          <w:lang w:val="es-ES"/>
        </w:rPr>
        <w:t>Battery</w:t>
      </w:r>
      <w:proofErr w:type="spellEnd"/>
      <w:r>
        <w:rPr>
          <w:lang w:val="es-ES"/>
        </w:rPr>
        <w:t>”, “</w:t>
      </w:r>
      <w:proofErr w:type="spellStart"/>
      <w:r>
        <w:rPr>
          <w:lang w:val="es-ES"/>
        </w:rPr>
        <w:t>Sample</w:t>
      </w:r>
      <w:proofErr w:type="spellEnd"/>
      <w:r>
        <w:rPr>
          <w:lang w:val="es-ES"/>
        </w:rPr>
        <w:t xml:space="preserve"> </w:t>
      </w:r>
      <w:proofErr w:type="spellStart"/>
      <w:r>
        <w:rPr>
          <w:lang w:val="es-ES"/>
        </w:rPr>
        <w:t>Overflow</w:t>
      </w:r>
      <w:proofErr w:type="spellEnd"/>
      <w:r>
        <w:rPr>
          <w:lang w:val="es-ES"/>
        </w:rPr>
        <w:t>” o “</w:t>
      </w:r>
      <w:proofErr w:type="spellStart"/>
      <w:r>
        <w:rPr>
          <w:lang w:val="es-ES"/>
        </w:rPr>
        <w:t>Earthquake</w:t>
      </w:r>
      <w:proofErr w:type="spellEnd"/>
      <w:r>
        <w:rPr>
          <w:lang w:val="es-ES"/>
        </w:rPr>
        <w:t>”).</w:t>
      </w:r>
    </w:p>
    <w:p w14:paraId="0ABC18E8" w14:textId="6D142198" w:rsidR="00F521D7" w:rsidRDefault="00F521D7" w:rsidP="004750BE">
      <w:pPr>
        <w:jc w:val="both"/>
        <w:rPr>
          <w:lang w:val="es-ES"/>
        </w:rPr>
      </w:pPr>
      <w:r>
        <w:rPr>
          <w:lang w:val="es-ES"/>
        </w:rPr>
        <w:br w:type="page"/>
      </w:r>
    </w:p>
    <w:p w14:paraId="750423C1" w14:textId="77777777" w:rsidR="00B35A16" w:rsidRDefault="00B35A16" w:rsidP="00B35A16">
      <w:pPr>
        <w:pStyle w:val="Ttulo2"/>
        <w:rPr>
          <w:lang w:val="es-ES"/>
        </w:rPr>
      </w:pPr>
      <w:bookmarkStart w:id="52" w:name="_Toc155266751"/>
      <w:bookmarkStart w:id="53" w:name="_Toc155292133"/>
      <w:r>
        <w:rPr>
          <w:lang w:val="es-ES"/>
        </w:rPr>
        <w:lastRenderedPageBreak/>
        <w:t>Central</w:t>
      </w:r>
      <w:bookmarkEnd w:id="52"/>
      <w:bookmarkEnd w:id="53"/>
    </w:p>
    <w:p w14:paraId="73DC239C" w14:textId="77777777" w:rsidR="00914C92" w:rsidRDefault="00914C92" w:rsidP="00914C92">
      <w:pPr>
        <w:rPr>
          <w:lang w:val="es-ES"/>
        </w:rPr>
      </w:pPr>
      <w:r>
        <w:rPr>
          <w:lang w:val="es-ES"/>
        </w:rPr>
        <w:t xml:space="preserve">En primer lugar, es necesario inicializar </w:t>
      </w:r>
      <w:proofErr w:type="spellStart"/>
      <w:r>
        <w:rPr>
          <w:lang w:val="es-ES"/>
        </w:rPr>
        <w:t>mqtt</w:t>
      </w:r>
      <w:proofErr w:type="spellEnd"/>
      <w:r>
        <w:rPr>
          <w:lang w:val="es-ES"/>
        </w:rPr>
        <w:t xml:space="preserve">, mongo y el puerto serie, así como declarar los diccionarios, que son: </w:t>
      </w:r>
    </w:p>
    <w:p w14:paraId="5F4F0896" w14:textId="77777777" w:rsidR="00914C92" w:rsidRDefault="00914C92" w:rsidP="00914C92">
      <w:pPr>
        <w:pStyle w:val="Prrafodelista"/>
        <w:numPr>
          <w:ilvl w:val="0"/>
          <w:numId w:val="5"/>
        </w:numPr>
        <w:rPr>
          <w:lang w:val="es-ES"/>
        </w:rPr>
      </w:pPr>
      <w:proofErr w:type="spellStart"/>
      <w:r>
        <w:rPr>
          <w:lang w:val="es-ES"/>
        </w:rPr>
        <w:t>Roversinfo</w:t>
      </w:r>
      <w:proofErr w:type="spellEnd"/>
      <w:r>
        <w:rPr>
          <w:lang w:val="es-ES"/>
        </w:rPr>
        <w:t xml:space="preserve">: información de los </w:t>
      </w:r>
      <w:proofErr w:type="spellStart"/>
      <w:r>
        <w:rPr>
          <w:lang w:val="es-ES"/>
        </w:rPr>
        <w:t>rovers</w:t>
      </w:r>
      <w:proofErr w:type="spellEnd"/>
      <w:r>
        <w:rPr>
          <w:lang w:val="es-ES"/>
        </w:rPr>
        <w:t xml:space="preserve"> recibida del puerto serie</w:t>
      </w:r>
    </w:p>
    <w:p w14:paraId="76095880" w14:textId="77777777" w:rsidR="00914C92" w:rsidRPr="00862111" w:rsidRDefault="00914C92" w:rsidP="00914C92">
      <w:pPr>
        <w:pStyle w:val="Prrafodelista"/>
        <w:numPr>
          <w:ilvl w:val="0"/>
          <w:numId w:val="5"/>
        </w:numPr>
        <w:rPr>
          <w:lang w:val="es-ES"/>
        </w:rPr>
      </w:pPr>
      <w:proofErr w:type="spellStart"/>
      <w:r>
        <w:rPr>
          <w:lang w:val="es-ES"/>
        </w:rPr>
        <w:t>new</w:t>
      </w:r>
      <w:r w:rsidRPr="00862111">
        <w:rPr>
          <w:lang w:val="es-ES"/>
        </w:rPr>
        <w:t>roverinfo</w:t>
      </w:r>
      <w:proofErr w:type="spellEnd"/>
      <w:r w:rsidRPr="00862111">
        <w:rPr>
          <w:lang w:val="es-ES"/>
        </w:rPr>
        <w:t xml:space="preserve">: </w:t>
      </w:r>
      <w:proofErr w:type="spellStart"/>
      <w:r w:rsidRPr="00862111">
        <w:rPr>
          <w:lang w:val="es-ES"/>
        </w:rPr>
        <w:t>flag</w:t>
      </w:r>
      <w:proofErr w:type="spellEnd"/>
      <w:r w:rsidRPr="00862111">
        <w:rPr>
          <w:lang w:val="es-ES"/>
        </w:rPr>
        <w:t xml:space="preserve"> </w:t>
      </w:r>
    </w:p>
    <w:p w14:paraId="5F9529EC" w14:textId="77777777" w:rsidR="00914C92" w:rsidRDefault="00914C92" w:rsidP="00914C92">
      <w:pPr>
        <w:pStyle w:val="Prrafodelista"/>
        <w:numPr>
          <w:ilvl w:val="0"/>
          <w:numId w:val="5"/>
        </w:numPr>
        <w:rPr>
          <w:lang w:val="es-ES"/>
        </w:rPr>
      </w:pPr>
      <w:proofErr w:type="gramStart"/>
      <w:r>
        <w:rPr>
          <w:lang w:val="es-ES"/>
        </w:rPr>
        <w:t>Status</w:t>
      </w:r>
      <w:proofErr w:type="gramEnd"/>
      <w:r>
        <w:rPr>
          <w:lang w:val="es-ES"/>
        </w:rPr>
        <w:t>: permite identificar si la información recibida es nueva o no</w:t>
      </w:r>
    </w:p>
    <w:p w14:paraId="787633A6" w14:textId="77777777" w:rsidR="00914C92" w:rsidRDefault="00914C92" w:rsidP="00914C92">
      <w:pPr>
        <w:pStyle w:val="Prrafodelista"/>
        <w:numPr>
          <w:ilvl w:val="0"/>
          <w:numId w:val="5"/>
        </w:numPr>
        <w:rPr>
          <w:lang w:val="es-ES"/>
        </w:rPr>
      </w:pPr>
      <w:proofErr w:type="spellStart"/>
      <w:r>
        <w:rPr>
          <w:lang w:val="es-ES"/>
        </w:rPr>
        <w:t>Sensorcmd</w:t>
      </w:r>
      <w:proofErr w:type="spellEnd"/>
      <w:r>
        <w:rPr>
          <w:lang w:val="es-ES"/>
        </w:rPr>
        <w:t xml:space="preserve">: si se trata de un mensaje donde el sensor mande un comando al </w:t>
      </w:r>
      <w:proofErr w:type="spellStart"/>
      <w:r>
        <w:rPr>
          <w:lang w:val="es-ES"/>
        </w:rPr>
        <w:t>rover</w:t>
      </w:r>
      <w:proofErr w:type="spellEnd"/>
    </w:p>
    <w:p w14:paraId="69A85D3D" w14:textId="77777777" w:rsidR="00914C92" w:rsidRDefault="00914C92" w:rsidP="00914C92">
      <w:pPr>
        <w:pStyle w:val="Prrafodelista"/>
        <w:numPr>
          <w:ilvl w:val="0"/>
          <w:numId w:val="5"/>
        </w:numPr>
        <w:rPr>
          <w:lang w:val="es-ES"/>
        </w:rPr>
      </w:pPr>
      <w:proofErr w:type="spellStart"/>
      <w:r>
        <w:rPr>
          <w:lang w:val="es-ES"/>
        </w:rPr>
        <w:t>Ack</w:t>
      </w:r>
      <w:proofErr w:type="spellEnd"/>
      <w:r>
        <w:rPr>
          <w:lang w:val="es-ES"/>
        </w:rPr>
        <w:t xml:space="preserve">: necesario para evitar que se </w:t>
      </w:r>
      <w:proofErr w:type="spellStart"/>
      <w:r>
        <w:rPr>
          <w:lang w:val="es-ES"/>
        </w:rPr>
        <w:t>sobreescriba</w:t>
      </w:r>
      <w:proofErr w:type="spellEnd"/>
      <w:r>
        <w:rPr>
          <w:lang w:val="es-ES"/>
        </w:rPr>
        <w:t xml:space="preserve"> el dato si llega en menos de 5 segundos respecto al anterior</w:t>
      </w:r>
    </w:p>
    <w:p w14:paraId="7B0DE9C3" w14:textId="77777777" w:rsidR="00914C92" w:rsidRPr="00A126B4" w:rsidRDefault="00914C92" w:rsidP="00914C92">
      <w:pPr>
        <w:rPr>
          <w:lang w:val="es-ES"/>
        </w:rPr>
      </w:pPr>
      <w:r>
        <w:rPr>
          <w:lang w:val="es-ES"/>
        </w:rPr>
        <w:t>A continuación, se declaran las clases de comunicación y sus respectivas funciones</w:t>
      </w:r>
    </w:p>
    <w:p w14:paraId="5FCDE0AA" w14:textId="77777777" w:rsidR="00914C92" w:rsidRPr="000817A6" w:rsidRDefault="00914C92" w:rsidP="00914C92">
      <w:pPr>
        <w:pStyle w:val="Prrafodelista"/>
        <w:numPr>
          <w:ilvl w:val="0"/>
          <w:numId w:val="5"/>
        </w:numPr>
        <w:rPr>
          <w:lang w:val="es-ES"/>
        </w:rPr>
      </w:pPr>
      <w:proofErr w:type="spellStart"/>
      <w:r w:rsidRPr="000817A6">
        <w:rPr>
          <w:lang w:val="es-ES"/>
        </w:rPr>
        <w:t>HandleMqtt</w:t>
      </w:r>
      <w:proofErr w:type="spellEnd"/>
      <w:r>
        <w:rPr>
          <w:lang w:val="es-ES"/>
        </w:rPr>
        <w:t xml:space="preserve">: con todas las funciones de conectividad </w:t>
      </w:r>
      <w:proofErr w:type="spellStart"/>
      <w:r>
        <w:rPr>
          <w:lang w:val="es-ES"/>
        </w:rPr>
        <w:t>mqtt</w:t>
      </w:r>
      <w:proofErr w:type="spellEnd"/>
    </w:p>
    <w:p w14:paraId="7830B94A" w14:textId="77777777" w:rsidR="00914C92" w:rsidRPr="00376539" w:rsidRDefault="00914C92" w:rsidP="00914C92">
      <w:pPr>
        <w:pStyle w:val="Prrafodelista"/>
        <w:numPr>
          <w:ilvl w:val="0"/>
          <w:numId w:val="5"/>
        </w:numPr>
        <w:rPr>
          <w:lang w:val="es-ES"/>
        </w:rPr>
      </w:pPr>
      <w:proofErr w:type="spellStart"/>
      <w:r w:rsidRPr="000817A6">
        <w:rPr>
          <w:lang w:val="es-ES"/>
        </w:rPr>
        <w:t>HandleSerial</w:t>
      </w:r>
      <w:proofErr w:type="spellEnd"/>
      <w:r>
        <w:rPr>
          <w:lang w:val="es-ES"/>
        </w:rPr>
        <w:t xml:space="preserve">: con todas las funciones de comunicación serial. Para poder leer por puerto serie, hay que almacenar los datos byte a byte hasta que se encuentra un “\r”. Estos datos se almacenan en una variable y, según la llegada, se activa o no </w:t>
      </w:r>
      <w:proofErr w:type="spellStart"/>
      <w:r>
        <w:rPr>
          <w:lang w:val="es-ES"/>
        </w:rPr>
        <w:t>ack</w:t>
      </w:r>
      <w:proofErr w:type="spellEnd"/>
      <w:r>
        <w:rPr>
          <w:lang w:val="es-ES"/>
        </w:rPr>
        <w:t xml:space="preserve"> para evitar que se </w:t>
      </w:r>
      <w:proofErr w:type="spellStart"/>
      <w:r>
        <w:rPr>
          <w:lang w:val="es-ES"/>
        </w:rPr>
        <w:t>sobreescriban</w:t>
      </w:r>
      <w:proofErr w:type="spellEnd"/>
      <w:r>
        <w:rPr>
          <w:lang w:val="es-ES"/>
        </w:rPr>
        <w:t xml:space="preserve"> los datos. </w:t>
      </w:r>
    </w:p>
    <w:p w14:paraId="00413C6E" w14:textId="77777777" w:rsidR="00914C92" w:rsidRDefault="00914C92" w:rsidP="00914C92">
      <w:pPr>
        <w:rPr>
          <w:lang w:val="es-ES"/>
        </w:rPr>
      </w:pPr>
      <w:r>
        <w:rPr>
          <w:lang w:val="es-ES"/>
        </w:rPr>
        <w:t xml:space="preserve">No obstante, la clase más relevante de todas es la </w:t>
      </w:r>
      <w:proofErr w:type="spellStart"/>
      <w:r>
        <w:rPr>
          <w:lang w:val="es-ES"/>
        </w:rPr>
        <w:t>SequencePlanner</w:t>
      </w:r>
      <w:proofErr w:type="spellEnd"/>
      <w:r>
        <w:rPr>
          <w:lang w:val="es-ES"/>
        </w:rPr>
        <w:t>, que contiene todas las funciones implementadas con relevancia estructural.</w:t>
      </w:r>
    </w:p>
    <w:p w14:paraId="61B7F4D7" w14:textId="77777777" w:rsidR="00914C92" w:rsidRPr="00005BAF" w:rsidRDefault="00914C92" w:rsidP="00914C92">
      <w:pPr>
        <w:pStyle w:val="Ttulo4"/>
        <w:rPr>
          <w:lang w:val="es-ES"/>
        </w:rPr>
      </w:pPr>
      <w:r>
        <w:rPr>
          <w:lang w:val="es-ES"/>
        </w:rPr>
        <w:t xml:space="preserve">Constructor </w:t>
      </w:r>
      <w:r w:rsidRPr="00005BAF">
        <w:rPr>
          <w:lang w:val="es-ES"/>
        </w:rPr>
        <w:t>__</w:t>
      </w:r>
      <w:proofErr w:type="spellStart"/>
      <w:r w:rsidRPr="00005BAF">
        <w:rPr>
          <w:lang w:val="es-ES"/>
        </w:rPr>
        <w:t>init</w:t>
      </w:r>
      <w:proofErr w:type="spellEnd"/>
      <w:r w:rsidRPr="00005BAF">
        <w:rPr>
          <w:lang w:val="es-ES"/>
        </w:rPr>
        <w:t>_</w:t>
      </w:r>
      <w:proofErr w:type="gramStart"/>
      <w:r w:rsidRPr="00005BAF">
        <w:rPr>
          <w:lang w:val="es-ES"/>
        </w:rPr>
        <w:t>_(</w:t>
      </w:r>
      <w:proofErr w:type="gramEnd"/>
      <w:r w:rsidRPr="00005BAF">
        <w:rPr>
          <w:lang w:val="es-ES"/>
        </w:rPr>
        <w:t>)</w:t>
      </w:r>
    </w:p>
    <w:p w14:paraId="6938D4BD" w14:textId="77777777" w:rsidR="00914C92" w:rsidRDefault="00914C92" w:rsidP="00914C92">
      <w:pPr>
        <w:rPr>
          <w:lang w:val="es-ES"/>
        </w:rPr>
      </w:pPr>
      <w:r>
        <w:rPr>
          <w:lang w:val="es-ES"/>
        </w:rPr>
        <w:t xml:space="preserve">El constructor declara todos los elementos significativos de la clase. Concretamente, estos son: </w:t>
      </w:r>
    </w:p>
    <w:tbl>
      <w:tblPr>
        <w:tblStyle w:val="Tablaconcuadrcula"/>
        <w:tblW w:w="11483" w:type="dxa"/>
        <w:tblInd w:w="-885" w:type="dxa"/>
        <w:tblLook w:val="04A0" w:firstRow="1" w:lastRow="0" w:firstColumn="1" w:lastColumn="0" w:noHBand="0" w:noVBand="1"/>
      </w:tblPr>
      <w:tblGrid>
        <w:gridCol w:w="1361"/>
        <w:gridCol w:w="1780"/>
        <w:gridCol w:w="5365"/>
        <w:gridCol w:w="2977"/>
      </w:tblGrid>
      <w:tr w:rsidR="00FC5715" w14:paraId="686A9296" w14:textId="77777777" w:rsidTr="00B52AEB">
        <w:tc>
          <w:tcPr>
            <w:tcW w:w="1361" w:type="dxa"/>
            <w:tcBorders>
              <w:top w:val="single" w:sz="4" w:space="0" w:color="9B57D3" w:themeColor="accent2"/>
              <w:left w:val="single" w:sz="4" w:space="0" w:color="9B57D3" w:themeColor="accent2"/>
              <w:bottom w:val="single" w:sz="4" w:space="0" w:color="9B57D3" w:themeColor="accent2"/>
              <w:right w:val="nil"/>
            </w:tcBorders>
            <w:shd w:val="clear" w:color="auto" w:fill="9B57D3" w:themeFill="accent2"/>
          </w:tcPr>
          <w:p w14:paraId="1CEE8DF3" w14:textId="77777777" w:rsidR="00FC5715" w:rsidRDefault="00FC5715" w:rsidP="004B15AC">
            <w:pPr>
              <w:rPr>
                <w:lang w:val="es-ES"/>
              </w:rPr>
            </w:pPr>
            <w:proofErr w:type="spellStart"/>
            <w:r>
              <w:rPr>
                <w:lang w:val="es-ES"/>
              </w:rPr>
              <w:t>Object</w:t>
            </w:r>
            <w:proofErr w:type="spellEnd"/>
            <w:r>
              <w:rPr>
                <w:lang w:val="es-ES"/>
              </w:rPr>
              <w:t xml:space="preserve"> </w:t>
            </w:r>
            <w:proofErr w:type="spellStart"/>
            <w:r>
              <w:rPr>
                <w:lang w:val="es-ES"/>
              </w:rPr>
              <w:t>type</w:t>
            </w:r>
            <w:proofErr w:type="spellEnd"/>
          </w:p>
        </w:tc>
        <w:tc>
          <w:tcPr>
            <w:tcW w:w="1780" w:type="dxa"/>
            <w:tcBorders>
              <w:top w:val="single" w:sz="4" w:space="0" w:color="9B57D3" w:themeColor="accent2"/>
              <w:left w:val="nil"/>
              <w:bottom w:val="single" w:sz="4" w:space="0" w:color="9B57D3" w:themeColor="accent2"/>
              <w:right w:val="nil"/>
            </w:tcBorders>
            <w:shd w:val="clear" w:color="auto" w:fill="9B57D3" w:themeFill="accent2"/>
          </w:tcPr>
          <w:p w14:paraId="06C86777" w14:textId="77777777" w:rsidR="00FC5715" w:rsidRDefault="00FC5715" w:rsidP="004B15AC">
            <w:pPr>
              <w:rPr>
                <w:lang w:val="es-ES"/>
              </w:rPr>
            </w:pPr>
            <w:proofErr w:type="spellStart"/>
            <w:r>
              <w:rPr>
                <w:lang w:val="es-ES"/>
              </w:rPr>
              <w:t>Name</w:t>
            </w:r>
            <w:proofErr w:type="spellEnd"/>
          </w:p>
        </w:tc>
        <w:tc>
          <w:tcPr>
            <w:tcW w:w="5365" w:type="dxa"/>
            <w:tcBorders>
              <w:top w:val="single" w:sz="4" w:space="0" w:color="9B57D3" w:themeColor="accent2"/>
              <w:left w:val="nil"/>
              <w:bottom w:val="single" w:sz="4" w:space="0" w:color="9B57D3" w:themeColor="accent2"/>
              <w:right w:val="nil"/>
            </w:tcBorders>
            <w:shd w:val="clear" w:color="auto" w:fill="9B57D3" w:themeFill="accent2"/>
          </w:tcPr>
          <w:p w14:paraId="5135FEF2" w14:textId="77777777" w:rsidR="00FC5715" w:rsidRDefault="00FC5715" w:rsidP="004B15AC">
            <w:pPr>
              <w:rPr>
                <w:lang w:val="es-ES"/>
              </w:rPr>
            </w:pPr>
            <w:proofErr w:type="spellStart"/>
            <w:r>
              <w:rPr>
                <w:lang w:val="es-ES"/>
              </w:rPr>
              <w:t>Fields</w:t>
            </w:r>
            <w:proofErr w:type="spellEnd"/>
          </w:p>
        </w:tc>
        <w:tc>
          <w:tcPr>
            <w:tcW w:w="2977" w:type="dxa"/>
            <w:tcBorders>
              <w:top w:val="single" w:sz="4" w:space="0" w:color="9B57D3" w:themeColor="accent2"/>
              <w:left w:val="nil"/>
              <w:bottom w:val="single" w:sz="4" w:space="0" w:color="9B57D3" w:themeColor="accent2"/>
              <w:right w:val="single" w:sz="4" w:space="0" w:color="9B57D3" w:themeColor="accent2"/>
            </w:tcBorders>
            <w:shd w:val="clear" w:color="auto" w:fill="9B57D3" w:themeFill="accent2"/>
          </w:tcPr>
          <w:p w14:paraId="1F826507" w14:textId="77777777" w:rsidR="00FC5715" w:rsidRDefault="00FC5715" w:rsidP="004B15AC">
            <w:pPr>
              <w:rPr>
                <w:lang w:val="es-ES"/>
              </w:rPr>
            </w:pPr>
            <w:proofErr w:type="spellStart"/>
            <w:r>
              <w:rPr>
                <w:lang w:val="es-ES"/>
              </w:rPr>
              <w:t>Usage</w:t>
            </w:r>
            <w:proofErr w:type="spellEnd"/>
          </w:p>
        </w:tc>
      </w:tr>
      <w:tr w:rsidR="00FC5715" w:rsidRPr="00185547" w14:paraId="71F566EE" w14:textId="77777777" w:rsidTr="00B52AEB">
        <w:tc>
          <w:tcPr>
            <w:tcW w:w="1361" w:type="dxa"/>
            <w:vMerge w:val="restart"/>
            <w:shd w:val="clear" w:color="auto" w:fill="EADDF6" w:themeFill="accent2" w:themeFillTint="33"/>
          </w:tcPr>
          <w:p w14:paraId="5B86648D" w14:textId="77777777" w:rsidR="00FC5715" w:rsidRDefault="00FC5715" w:rsidP="004B15AC">
            <w:pPr>
              <w:rPr>
                <w:lang w:val="es-ES"/>
              </w:rPr>
            </w:pPr>
            <w:proofErr w:type="spellStart"/>
            <w:r>
              <w:rPr>
                <w:lang w:val="es-ES"/>
              </w:rPr>
              <w:t>List</w:t>
            </w:r>
            <w:proofErr w:type="spellEnd"/>
          </w:p>
          <w:p w14:paraId="4DCC49D1" w14:textId="77777777" w:rsidR="00FC5715" w:rsidRDefault="00FC5715" w:rsidP="004B15AC">
            <w:pPr>
              <w:rPr>
                <w:lang w:val="es-ES"/>
              </w:rPr>
            </w:pPr>
          </w:p>
        </w:tc>
        <w:tc>
          <w:tcPr>
            <w:tcW w:w="1780" w:type="dxa"/>
            <w:shd w:val="clear" w:color="auto" w:fill="EADDF6" w:themeFill="accent2" w:themeFillTint="33"/>
          </w:tcPr>
          <w:p w14:paraId="3138B38A" w14:textId="77777777" w:rsidR="00FC5715" w:rsidRPr="00EE58F5" w:rsidRDefault="00FC5715" w:rsidP="004B15AC">
            <w:pPr>
              <w:rPr>
                <w:sz w:val="18"/>
                <w:szCs w:val="18"/>
                <w:lang w:val="es-ES"/>
              </w:rPr>
            </w:pPr>
            <w:proofErr w:type="spellStart"/>
            <w:r w:rsidRPr="00EE58F5">
              <w:rPr>
                <w:sz w:val="18"/>
                <w:szCs w:val="18"/>
                <w:lang w:val="es-ES"/>
              </w:rPr>
              <w:t>Sequencer</w:t>
            </w:r>
            <w:proofErr w:type="spellEnd"/>
          </w:p>
        </w:tc>
        <w:tc>
          <w:tcPr>
            <w:tcW w:w="5365" w:type="dxa"/>
            <w:shd w:val="clear" w:color="auto" w:fill="EADDF6" w:themeFill="accent2" w:themeFillTint="33"/>
          </w:tcPr>
          <w:p w14:paraId="674C7C16" w14:textId="77777777" w:rsidR="00FC5715" w:rsidRPr="00EE58F5" w:rsidRDefault="00FC5715" w:rsidP="004B15AC">
            <w:pPr>
              <w:rPr>
                <w:sz w:val="18"/>
                <w:szCs w:val="18"/>
              </w:rPr>
            </w:pPr>
            <w:proofErr w:type="spellStart"/>
            <w:r w:rsidRPr="00EE58F5">
              <w:rPr>
                <w:sz w:val="18"/>
                <w:szCs w:val="18"/>
              </w:rPr>
              <w:t>TaskId</w:t>
            </w:r>
            <w:proofErr w:type="spellEnd"/>
            <w:r w:rsidRPr="00EE58F5">
              <w:rPr>
                <w:sz w:val="18"/>
                <w:szCs w:val="18"/>
              </w:rPr>
              <w:t xml:space="preserve">, priority, latitude, </w:t>
            </w:r>
            <w:proofErr w:type="spellStart"/>
            <w:proofErr w:type="gramStart"/>
            <w:r w:rsidRPr="00EE58F5">
              <w:rPr>
                <w:sz w:val="18"/>
                <w:szCs w:val="18"/>
              </w:rPr>
              <w:t>longitude,roverId</w:t>
            </w:r>
            <w:proofErr w:type="spellEnd"/>
            <w:proofErr w:type="gramEnd"/>
            <w:r w:rsidRPr="00EE58F5">
              <w:rPr>
                <w:sz w:val="18"/>
                <w:szCs w:val="18"/>
              </w:rPr>
              <w:t>, sender, timeout, timestamp, distance</w:t>
            </w:r>
          </w:p>
        </w:tc>
        <w:tc>
          <w:tcPr>
            <w:tcW w:w="2977" w:type="dxa"/>
            <w:shd w:val="clear" w:color="auto" w:fill="EADDF6" w:themeFill="accent2" w:themeFillTint="33"/>
          </w:tcPr>
          <w:p w14:paraId="7C4158B7" w14:textId="77777777" w:rsidR="00FC5715" w:rsidRPr="00EE58F5" w:rsidRDefault="00FC5715" w:rsidP="004B15AC">
            <w:pPr>
              <w:rPr>
                <w:sz w:val="18"/>
                <w:szCs w:val="18"/>
              </w:rPr>
            </w:pPr>
            <w:r w:rsidRPr="00EE58F5">
              <w:rPr>
                <w:sz w:val="18"/>
                <w:szCs w:val="18"/>
              </w:rPr>
              <w:t>Task manipulation and sequencing</w:t>
            </w:r>
          </w:p>
        </w:tc>
      </w:tr>
      <w:tr w:rsidR="00FC5715" w:rsidRPr="00185547" w14:paraId="659EF78A" w14:textId="77777777" w:rsidTr="00B52AEB">
        <w:tc>
          <w:tcPr>
            <w:tcW w:w="1361" w:type="dxa"/>
            <w:vMerge/>
          </w:tcPr>
          <w:p w14:paraId="6E7A9B70" w14:textId="77777777" w:rsidR="00FC5715" w:rsidRPr="00185547" w:rsidRDefault="00FC5715" w:rsidP="004B15AC"/>
        </w:tc>
        <w:tc>
          <w:tcPr>
            <w:tcW w:w="1780" w:type="dxa"/>
          </w:tcPr>
          <w:p w14:paraId="70AA15F0" w14:textId="77777777" w:rsidR="00FC5715" w:rsidRPr="00EE58F5" w:rsidRDefault="00FC5715" w:rsidP="004B15AC">
            <w:pPr>
              <w:rPr>
                <w:sz w:val="18"/>
                <w:szCs w:val="18"/>
              </w:rPr>
            </w:pPr>
            <w:proofErr w:type="spellStart"/>
            <w:r w:rsidRPr="00EE58F5">
              <w:rPr>
                <w:sz w:val="18"/>
                <w:szCs w:val="18"/>
              </w:rPr>
              <w:t>roversId</w:t>
            </w:r>
            <w:proofErr w:type="spellEnd"/>
          </w:p>
        </w:tc>
        <w:tc>
          <w:tcPr>
            <w:tcW w:w="5365" w:type="dxa"/>
          </w:tcPr>
          <w:p w14:paraId="48189AF0" w14:textId="77777777" w:rsidR="00FC5715" w:rsidRPr="00EE58F5" w:rsidRDefault="00FC5715" w:rsidP="004B15AC">
            <w:pPr>
              <w:rPr>
                <w:sz w:val="18"/>
                <w:szCs w:val="18"/>
              </w:rPr>
            </w:pPr>
            <w:proofErr w:type="spellStart"/>
            <w:r w:rsidRPr="00EE58F5">
              <w:rPr>
                <w:sz w:val="18"/>
                <w:szCs w:val="18"/>
              </w:rPr>
              <w:t>roverId</w:t>
            </w:r>
            <w:proofErr w:type="spellEnd"/>
          </w:p>
        </w:tc>
        <w:tc>
          <w:tcPr>
            <w:tcW w:w="2977" w:type="dxa"/>
          </w:tcPr>
          <w:p w14:paraId="72FCC1AD" w14:textId="77777777" w:rsidR="00FC5715" w:rsidRPr="00EE58F5" w:rsidRDefault="00FC5715" w:rsidP="004B15AC">
            <w:pPr>
              <w:rPr>
                <w:sz w:val="18"/>
                <w:szCs w:val="18"/>
              </w:rPr>
            </w:pPr>
            <w:r w:rsidRPr="00EE58F5">
              <w:rPr>
                <w:sz w:val="18"/>
                <w:szCs w:val="18"/>
              </w:rPr>
              <w:t>ID of current rovers</w:t>
            </w:r>
          </w:p>
        </w:tc>
      </w:tr>
      <w:tr w:rsidR="00FC5715" w:rsidRPr="00185547" w14:paraId="04254127" w14:textId="77777777" w:rsidTr="00B52AEB">
        <w:tc>
          <w:tcPr>
            <w:tcW w:w="1361" w:type="dxa"/>
            <w:vMerge/>
            <w:shd w:val="clear" w:color="auto" w:fill="EADDF6" w:themeFill="accent2" w:themeFillTint="33"/>
          </w:tcPr>
          <w:p w14:paraId="1E8B6657" w14:textId="77777777" w:rsidR="00FC5715" w:rsidRPr="00185547" w:rsidRDefault="00FC5715" w:rsidP="004B15AC"/>
        </w:tc>
        <w:tc>
          <w:tcPr>
            <w:tcW w:w="1780" w:type="dxa"/>
            <w:shd w:val="clear" w:color="auto" w:fill="EADDF6" w:themeFill="accent2" w:themeFillTint="33"/>
          </w:tcPr>
          <w:p w14:paraId="64E1DF16" w14:textId="77777777" w:rsidR="00FC5715" w:rsidRPr="00EE58F5" w:rsidRDefault="00FC5715" w:rsidP="004B15AC">
            <w:pPr>
              <w:rPr>
                <w:sz w:val="18"/>
                <w:szCs w:val="18"/>
              </w:rPr>
            </w:pPr>
            <w:r w:rsidRPr="00EE58F5">
              <w:rPr>
                <w:sz w:val="18"/>
                <w:szCs w:val="18"/>
              </w:rPr>
              <w:t>Explored</w:t>
            </w:r>
          </w:p>
        </w:tc>
        <w:tc>
          <w:tcPr>
            <w:tcW w:w="5365" w:type="dxa"/>
            <w:shd w:val="clear" w:color="auto" w:fill="EADDF6" w:themeFill="accent2" w:themeFillTint="33"/>
          </w:tcPr>
          <w:p w14:paraId="483833C5" w14:textId="77777777" w:rsidR="00FC5715" w:rsidRPr="00EE58F5" w:rsidRDefault="00FC5715" w:rsidP="004B15AC">
            <w:pPr>
              <w:rPr>
                <w:sz w:val="18"/>
                <w:szCs w:val="18"/>
              </w:rPr>
            </w:pPr>
            <w:proofErr w:type="spellStart"/>
            <w:r w:rsidRPr="00EE58F5">
              <w:rPr>
                <w:sz w:val="18"/>
                <w:szCs w:val="18"/>
              </w:rPr>
              <w:t>roverId</w:t>
            </w:r>
            <w:proofErr w:type="spellEnd"/>
            <w:r w:rsidRPr="00EE58F5">
              <w:rPr>
                <w:sz w:val="18"/>
                <w:szCs w:val="18"/>
              </w:rPr>
              <w:t xml:space="preserve">, latitude, longitude, </w:t>
            </w:r>
            <w:proofErr w:type="spellStart"/>
            <w:r w:rsidRPr="00EE58F5">
              <w:rPr>
                <w:sz w:val="18"/>
                <w:szCs w:val="18"/>
              </w:rPr>
              <w:t>last_time_</w:t>
            </w:r>
            <w:proofErr w:type="gramStart"/>
            <w:r w:rsidRPr="00EE58F5">
              <w:rPr>
                <w:sz w:val="18"/>
                <w:szCs w:val="18"/>
              </w:rPr>
              <w:t>explored,timestamp</w:t>
            </w:r>
            <w:proofErr w:type="spellEnd"/>
            <w:proofErr w:type="gramEnd"/>
            <w:r w:rsidRPr="00EE58F5">
              <w:rPr>
                <w:sz w:val="18"/>
                <w:szCs w:val="18"/>
              </w:rPr>
              <w:t>)</w:t>
            </w:r>
          </w:p>
        </w:tc>
        <w:tc>
          <w:tcPr>
            <w:tcW w:w="2977" w:type="dxa"/>
            <w:shd w:val="clear" w:color="auto" w:fill="EADDF6" w:themeFill="accent2" w:themeFillTint="33"/>
          </w:tcPr>
          <w:p w14:paraId="2F26F22C" w14:textId="77777777" w:rsidR="00FC5715" w:rsidRPr="00EE58F5" w:rsidRDefault="00FC5715" w:rsidP="004B15AC">
            <w:pPr>
              <w:rPr>
                <w:sz w:val="18"/>
                <w:szCs w:val="18"/>
              </w:rPr>
            </w:pPr>
            <w:r w:rsidRPr="00EE58F5">
              <w:rPr>
                <w:sz w:val="18"/>
                <w:szCs w:val="18"/>
              </w:rPr>
              <w:t>All set of current explored waypoints</w:t>
            </w:r>
          </w:p>
        </w:tc>
      </w:tr>
      <w:tr w:rsidR="00FC5715" w:rsidRPr="00185547" w14:paraId="7195E0A6" w14:textId="77777777" w:rsidTr="00B52AEB">
        <w:tc>
          <w:tcPr>
            <w:tcW w:w="1361" w:type="dxa"/>
            <w:vMerge/>
          </w:tcPr>
          <w:p w14:paraId="24412D5E" w14:textId="77777777" w:rsidR="00FC5715" w:rsidRPr="00185547" w:rsidRDefault="00FC5715" w:rsidP="004B15AC"/>
        </w:tc>
        <w:tc>
          <w:tcPr>
            <w:tcW w:w="1780" w:type="dxa"/>
          </w:tcPr>
          <w:p w14:paraId="73762B77" w14:textId="77777777" w:rsidR="00FC5715" w:rsidRPr="00EE58F5" w:rsidRDefault="00FC5715" w:rsidP="004B15AC">
            <w:pPr>
              <w:rPr>
                <w:sz w:val="18"/>
                <w:szCs w:val="18"/>
              </w:rPr>
            </w:pPr>
            <w:r w:rsidRPr="00EE58F5">
              <w:rPr>
                <w:sz w:val="18"/>
                <w:szCs w:val="18"/>
              </w:rPr>
              <w:t>Locations</w:t>
            </w:r>
          </w:p>
        </w:tc>
        <w:tc>
          <w:tcPr>
            <w:tcW w:w="5365" w:type="dxa"/>
          </w:tcPr>
          <w:p w14:paraId="176E568A" w14:textId="77777777" w:rsidR="00FC5715" w:rsidRPr="00EE58F5" w:rsidRDefault="00FC5715" w:rsidP="004B15AC">
            <w:pPr>
              <w:rPr>
                <w:sz w:val="18"/>
                <w:szCs w:val="18"/>
              </w:rPr>
            </w:pPr>
            <w:proofErr w:type="spellStart"/>
            <w:proofErr w:type="gramStart"/>
            <w:r w:rsidRPr="00EE58F5">
              <w:rPr>
                <w:sz w:val="18"/>
                <w:szCs w:val="18"/>
              </w:rPr>
              <w:t>roverId,current</w:t>
            </w:r>
            <w:proofErr w:type="spellEnd"/>
            <w:proofErr w:type="gramEnd"/>
            <w:r w:rsidRPr="00EE58F5">
              <w:rPr>
                <w:sz w:val="18"/>
                <w:szCs w:val="18"/>
              </w:rPr>
              <w:t xml:space="preserve"> latitude, current longitude</w:t>
            </w:r>
          </w:p>
        </w:tc>
        <w:tc>
          <w:tcPr>
            <w:tcW w:w="2977" w:type="dxa"/>
          </w:tcPr>
          <w:p w14:paraId="7EFAAB98" w14:textId="77777777" w:rsidR="00FC5715" w:rsidRPr="00EE58F5" w:rsidRDefault="00FC5715" w:rsidP="004B15AC">
            <w:pPr>
              <w:rPr>
                <w:sz w:val="18"/>
                <w:szCs w:val="18"/>
              </w:rPr>
            </w:pPr>
            <w:r w:rsidRPr="00EE58F5">
              <w:rPr>
                <w:sz w:val="18"/>
                <w:szCs w:val="18"/>
              </w:rPr>
              <w:t>Current location of each rover</w:t>
            </w:r>
          </w:p>
        </w:tc>
      </w:tr>
      <w:tr w:rsidR="00FC5715" w:rsidRPr="00185547" w14:paraId="448DA9C9" w14:textId="77777777" w:rsidTr="00B52AEB">
        <w:tc>
          <w:tcPr>
            <w:tcW w:w="1361" w:type="dxa"/>
            <w:vMerge w:val="restart"/>
            <w:shd w:val="clear" w:color="auto" w:fill="EADDF6" w:themeFill="accent2" w:themeFillTint="33"/>
          </w:tcPr>
          <w:p w14:paraId="1DD83904" w14:textId="77777777" w:rsidR="00FC5715" w:rsidRDefault="00FC5715" w:rsidP="004B15AC">
            <w:r>
              <w:t>Variable</w:t>
            </w:r>
          </w:p>
        </w:tc>
        <w:tc>
          <w:tcPr>
            <w:tcW w:w="1780" w:type="dxa"/>
            <w:shd w:val="clear" w:color="auto" w:fill="EADDF6" w:themeFill="accent2" w:themeFillTint="33"/>
          </w:tcPr>
          <w:p w14:paraId="0B1019E9" w14:textId="77777777" w:rsidR="00FC5715" w:rsidRPr="00EE58F5" w:rsidRDefault="00FC5715" w:rsidP="004B15AC">
            <w:pPr>
              <w:rPr>
                <w:sz w:val="18"/>
                <w:szCs w:val="18"/>
              </w:rPr>
            </w:pPr>
            <w:proofErr w:type="spellStart"/>
            <w:r w:rsidRPr="00EE58F5">
              <w:rPr>
                <w:sz w:val="18"/>
                <w:szCs w:val="18"/>
              </w:rPr>
              <w:t>Lat_max</w:t>
            </w:r>
            <w:proofErr w:type="spellEnd"/>
          </w:p>
          <w:p w14:paraId="03BEAFC1" w14:textId="77777777" w:rsidR="00FC5715" w:rsidRPr="00EE58F5" w:rsidRDefault="00FC5715" w:rsidP="004B15AC">
            <w:pPr>
              <w:rPr>
                <w:sz w:val="18"/>
                <w:szCs w:val="18"/>
              </w:rPr>
            </w:pPr>
            <w:proofErr w:type="spellStart"/>
            <w:r w:rsidRPr="00EE58F5">
              <w:rPr>
                <w:sz w:val="18"/>
                <w:szCs w:val="18"/>
              </w:rPr>
              <w:t>Long_max</w:t>
            </w:r>
            <w:proofErr w:type="spellEnd"/>
          </w:p>
          <w:p w14:paraId="456923C1" w14:textId="77777777" w:rsidR="00FC5715" w:rsidRPr="00EE58F5" w:rsidRDefault="00FC5715" w:rsidP="004B15AC">
            <w:pPr>
              <w:rPr>
                <w:sz w:val="18"/>
                <w:szCs w:val="18"/>
              </w:rPr>
            </w:pPr>
            <w:proofErr w:type="spellStart"/>
            <w:r w:rsidRPr="00EE58F5">
              <w:rPr>
                <w:sz w:val="18"/>
                <w:szCs w:val="18"/>
              </w:rPr>
              <w:t>Lat_home</w:t>
            </w:r>
            <w:proofErr w:type="spellEnd"/>
          </w:p>
          <w:p w14:paraId="6D8D7622" w14:textId="77777777" w:rsidR="00FC5715" w:rsidRPr="00EE58F5" w:rsidRDefault="00FC5715" w:rsidP="004B15AC">
            <w:pPr>
              <w:rPr>
                <w:sz w:val="18"/>
                <w:szCs w:val="18"/>
              </w:rPr>
            </w:pPr>
            <w:proofErr w:type="spellStart"/>
            <w:r w:rsidRPr="00EE58F5">
              <w:rPr>
                <w:sz w:val="18"/>
                <w:szCs w:val="18"/>
              </w:rPr>
              <w:t>Long_home</w:t>
            </w:r>
            <w:proofErr w:type="spellEnd"/>
          </w:p>
        </w:tc>
        <w:tc>
          <w:tcPr>
            <w:tcW w:w="5365" w:type="dxa"/>
            <w:shd w:val="clear" w:color="auto" w:fill="EADDF6" w:themeFill="accent2" w:themeFillTint="33"/>
          </w:tcPr>
          <w:p w14:paraId="66F9DA14" w14:textId="77777777" w:rsidR="00FC5715" w:rsidRPr="00EE58F5" w:rsidRDefault="00FC5715" w:rsidP="004B15AC">
            <w:pPr>
              <w:pStyle w:val="Prrafodelista"/>
              <w:numPr>
                <w:ilvl w:val="0"/>
                <w:numId w:val="5"/>
              </w:numPr>
              <w:rPr>
                <w:sz w:val="18"/>
                <w:szCs w:val="18"/>
              </w:rPr>
            </w:pPr>
          </w:p>
        </w:tc>
        <w:tc>
          <w:tcPr>
            <w:tcW w:w="2977" w:type="dxa"/>
            <w:shd w:val="clear" w:color="auto" w:fill="EADDF6" w:themeFill="accent2" w:themeFillTint="33"/>
          </w:tcPr>
          <w:p w14:paraId="1A30287B" w14:textId="77777777" w:rsidR="00FC5715" w:rsidRPr="00EE58F5" w:rsidRDefault="00FC5715" w:rsidP="004B15AC">
            <w:pPr>
              <w:ind w:left="1440" w:hanging="1440"/>
              <w:rPr>
                <w:sz w:val="18"/>
                <w:szCs w:val="18"/>
              </w:rPr>
            </w:pPr>
          </w:p>
        </w:tc>
      </w:tr>
      <w:tr w:rsidR="00FC5715" w:rsidRPr="00185547" w14:paraId="04574A95" w14:textId="77777777" w:rsidTr="00B52AEB">
        <w:tc>
          <w:tcPr>
            <w:tcW w:w="1361" w:type="dxa"/>
            <w:vMerge/>
          </w:tcPr>
          <w:p w14:paraId="09B75937" w14:textId="77777777" w:rsidR="00FC5715" w:rsidRDefault="00FC5715" w:rsidP="004B15AC"/>
        </w:tc>
        <w:tc>
          <w:tcPr>
            <w:tcW w:w="1780" w:type="dxa"/>
          </w:tcPr>
          <w:p w14:paraId="59E65A9C" w14:textId="77777777" w:rsidR="00FC5715" w:rsidRPr="00EE58F5" w:rsidRDefault="00FC5715" w:rsidP="004B15AC">
            <w:pPr>
              <w:rPr>
                <w:sz w:val="18"/>
                <w:szCs w:val="18"/>
              </w:rPr>
            </w:pPr>
            <w:r w:rsidRPr="00EE58F5">
              <w:rPr>
                <w:sz w:val="18"/>
                <w:szCs w:val="18"/>
              </w:rPr>
              <w:t>Direction</w:t>
            </w:r>
          </w:p>
        </w:tc>
        <w:tc>
          <w:tcPr>
            <w:tcW w:w="5365" w:type="dxa"/>
          </w:tcPr>
          <w:p w14:paraId="752F0562" w14:textId="77777777" w:rsidR="00FC5715" w:rsidRPr="00EE58F5" w:rsidRDefault="00FC5715" w:rsidP="004B15AC">
            <w:pPr>
              <w:rPr>
                <w:sz w:val="18"/>
                <w:szCs w:val="18"/>
              </w:rPr>
            </w:pPr>
            <w:r w:rsidRPr="00EE58F5">
              <w:rPr>
                <w:sz w:val="18"/>
                <w:szCs w:val="18"/>
              </w:rPr>
              <w:t>+1 / -1</w:t>
            </w:r>
          </w:p>
        </w:tc>
        <w:tc>
          <w:tcPr>
            <w:tcW w:w="2977" w:type="dxa"/>
          </w:tcPr>
          <w:p w14:paraId="27EE8454" w14:textId="77777777" w:rsidR="00FC5715" w:rsidRPr="00EE58F5" w:rsidRDefault="00FC5715" w:rsidP="004B15AC">
            <w:pPr>
              <w:rPr>
                <w:sz w:val="18"/>
                <w:szCs w:val="18"/>
              </w:rPr>
            </w:pPr>
            <w:r w:rsidRPr="00EE58F5">
              <w:rPr>
                <w:sz w:val="18"/>
                <w:szCs w:val="18"/>
              </w:rPr>
              <w:t>Set sign of next auto command coordinate direction. (+ means North &amp; East)</w:t>
            </w:r>
          </w:p>
        </w:tc>
      </w:tr>
      <w:tr w:rsidR="00FC5715" w:rsidRPr="00185547" w14:paraId="5D4A8FFF" w14:textId="77777777" w:rsidTr="00B52AEB">
        <w:trPr>
          <w:trHeight w:val="255"/>
        </w:trPr>
        <w:tc>
          <w:tcPr>
            <w:tcW w:w="1361" w:type="dxa"/>
            <w:vMerge/>
            <w:shd w:val="clear" w:color="auto" w:fill="EADDF6" w:themeFill="accent2" w:themeFillTint="33"/>
          </w:tcPr>
          <w:p w14:paraId="23D4F538" w14:textId="77777777" w:rsidR="00FC5715" w:rsidRDefault="00FC5715" w:rsidP="004B15AC"/>
        </w:tc>
        <w:tc>
          <w:tcPr>
            <w:tcW w:w="1780" w:type="dxa"/>
            <w:shd w:val="clear" w:color="auto" w:fill="EADDF6" w:themeFill="accent2" w:themeFillTint="33"/>
          </w:tcPr>
          <w:p w14:paraId="3EBE83A0" w14:textId="25AC7D42" w:rsidR="00FC5715" w:rsidRPr="00EE58F5" w:rsidRDefault="00FC5715" w:rsidP="004B15AC">
            <w:pPr>
              <w:rPr>
                <w:sz w:val="18"/>
                <w:szCs w:val="18"/>
              </w:rPr>
            </w:pPr>
            <w:proofErr w:type="spellStart"/>
            <w:r w:rsidRPr="00EE58F5">
              <w:rPr>
                <w:sz w:val="18"/>
                <w:szCs w:val="18"/>
              </w:rPr>
              <w:t>Usercmd</w:t>
            </w:r>
            <w:proofErr w:type="spellEnd"/>
          </w:p>
        </w:tc>
        <w:tc>
          <w:tcPr>
            <w:tcW w:w="5365" w:type="dxa"/>
            <w:shd w:val="clear" w:color="auto" w:fill="EADDF6" w:themeFill="accent2" w:themeFillTint="33"/>
          </w:tcPr>
          <w:p w14:paraId="2DCC730F" w14:textId="77777777" w:rsidR="00FC5715" w:rsidRPr="00EE58F5" w:rsidRDefault="00FC5715" w:rsidP="004B15AC">
            <w:pPr>
              <w:rPr>
                <w:sz w:val="18"/>
                <w:szCs w:val="18"/>
              </w:rPr>
            </w:pPr>
            <w:r w:rsidRPr="00EE58F5">
              <w:rPr>
                <w:sz w:val="18"/>
                <w:szCs w:val="18"/>
              </w:rPr>
              <w:t xml:space="preserve">Sender, </w:t>
            </w:r>
            <w:proofErr w:type="spellStart"/>
            <w:r w:rsidRPr="00EE58F5">
              <w:rPr>
                <w:sz w:val="18"/>
                <w:szCs w:val="18"/>
              </w:rPr>
              <w:t>RoverId</w:t>
            </w:r>
            <w:proofErr w:type="spellEnd"/>
            <w:r w:rsidRPr="00EE58F5">
              <w:rPr>
                <w:sz w:val="18"/>
                <w:szCs w:val="18"/>
              </w:rPr>
              <w:t>, latitude, longitude, timestamp</w:t>
            </w:r>
          </w:p>
        </w:tc>
        <w:tc>
          <w:tcPr>
            <w:tcW w:w="2977" w:type="dxa"/>
            <w:shd w:val="clear" w:color="auto" w:fill="EADDF6" w:themeFill="accent2" w:themeFillTint="33"/>
          </w:tcPr>
          <w:p w14:paraId="1766C970" w14:textId="77777777" w:rsidR="00FC5715" w:rsidRPr="00EE58F5" w:rsidRDefault="00FC5715" w:rsidP="004B15AC">
            <w:pPr>
              <w:rPr>
                <w:sz w:val="18"/>
                <w:szCs w:val="18"/>
              </w:rPr>
            </w:pPr>
            <w:r w:rsidRPr="00EE58F5">
              <w:rPr>
                <w:sz w:val="18"/>
                <w:szCs w:val="18"/>
              </w:rPr>
              <w:t>Existing user command for a rover</w:t>
            </w:r>
          </w:p>
        </w:tc>
      </w:tr>
      <w:tr w:rsidR="00FC5715" w:rsidRPr="00185547" w14:paraId="65D4205C" w14:textId="77777777" w:rsidTr="00B52AEB">
        <w:trPr>
          <w:trHeight w:val="240"/>
        </w:trPr>
        <w:tc>
          <w:tcPr>
            <w:tcW w:w="1361" w:type="dxa"/>
            <w:vMerge/>
          </w:tcPr>
          <w:p w14:paraId="10832054" w14:textId="77777777" w:rsidR="00FC5715" w:rsidRDefault="00FC5715" w:rsidP="004B15AC"/>
        </w:tc>
        <w:tc>
          <w:tcPr>
            <w:tcW w:w="1780" w:type="dxa"/>
          </w:tcPr>
          <w:p w14:paraId="117BDF34" w14:textId="77777777" w:rsidR="00FC5715" w:rsidRPr="00EE58F5" w:rsidRDefault="00FC5715" w:rsidP="004B15AC">
            <w:pPr>
              <w:rPr>
                <w:sz w:val="18"/>
                <w:szCs w:val="18"/>
              </w:rPr>
            </w:pPr>
            <w:proofErr w:type="spellStart"/>
            <w:r w:rsidRPr="00EE58F5">
              <w:rPr>
                <w:sz w:val="18"/>
                <w:szCs w:val="18"/>
              </w:rPr>
              <w:t>New_usercmd</w:t>
            </w:r>
            <w:proofErr w:type="spellEnd"/>
          </w:p>
        </w:tc>
        <w:tc>
          <w:tcPr>
            <w:tcW w:w="5365" w:type="dxa"/>
          </w:tcPr>
          <w:p w14:paraId="582E9991" w14:textId="77777777" w:rsidR="00FC5715" w:rsidRPr="00EE58F5" w:rsidRDefault="00FC5715" w:rsidP="004B15AC">
            <w:pPr>
              <w:rPr>
                <w:sz w:val="18"/>
                <w:szCs w:val="18"/>
              </w:rPr>
            </w:pPr>
            <w:r w:rsidRPr="00EE58F5">
              <w:rPr>
                <w:sz w:val="18"/>
                <w:szCs w:val="18"/>
              </w:rPr>
              <w:t>True/false</w:t>
            </w:r>
          </w:p>
        </w:tc>
        <w:tc>
          <w:tcPr>
            <w:tcW w:w="2977" w:type="dxa"/>
          </w:tcPr>
          <w:p w14:paraId="0EC63B0D" w14:textId="77777777" w:rsidR="00FC5715" w:rsidRPr="00EE58F5" w:rsidRDefault="00FC5715" w:rsidP="004B15AC">
            <w:pPr>
              <w:rPr>
                <w:sz w:val="18"/>
                <w:szCs w:val="18"/>
              </w:rPr>
            </w:pPr>
            <w:r w:rsidRPr="00EE58F5">
              <w:rPr>
                <w:sz w:val="18"/>
                <w:szCs w:val="18"/>
              </w:rPr>
              <w:t>Flag</w:t>
            </w:r>
          </w:p>
        </w:tc>
      </w:tr>
      <w:tr w:rsidR="00FC5715" w:rsidRPr="00185547" w14:paraId="39556151" w14:textId="77777777" w:rsidTr="00B52AEB">
        <w:trPr>
          <w:trHeight w:val="354"/>
        </w:trPr>
        <w:tc>
          <w:tcPr>
            <w:tcW w:w="1361" w:type="dxa"/>
            <w:vMerge/>
            <w:shd w:val="clear" w:color="auto" w:fill="EADDF6" w:themeFill="accent2" w:themeFillTint="33"/>
          </w:tcPr>
          <w:p w14:paraId="15EA63EF" w14:textId="77777777" w:rsidR="00FC5715" w:rsidRDefault="00FC5715" w:rsidP="004B15AC"/>
        </w:tc>
        <w:tc>
          <w:tcPr>
            <w:tcW w:w="1780" w:type="dxa"/>
            <w:shd w:val="clear" w:color="auto" w:fill="EADDF6" w:themeFill="accent2" w:themeFillTint="33"/>
          </w:tcPr>
          <w:p w14:paraId="5C087AA0" w14:textId="77777777" w:rsidR="00FC5715" w:rsidRPr="00EE58F5" w:rsidRDefault="00FC5715" w:rsidP="004B15AC">
            <w:pPr>
              <w:rPr>
                <w:sz w:val="18"/>
                <w:szCs w:val="18"/>
              </w:rPr>
            </w:pPr>
            <w:proofErr w:type="spellStart"/>
            <w:r w:rsidRPr="00EE58F5">
              <w:rPr>
                <w:sz w:val="18"/>
                <w:szCs w:val="18"/>
              </w:rPr>
              <w:t>Sensorcmd</w:t>
            </w:r>
            <w:proofErr w:type="spellEnd"/>
          </w:p>
        </w:tc>
        <w:tc>
          <w:tcPr>
            <w:tcW w:w="5365" w:type="dxa"/>
            <w:shd w:val="clear" w:color="auto" w:fill="EADDF6" w:themeFill="accent2" w:themeFillTint="33"/>
          </w:tcPr>
          <w:p w14:paraId="7A7E7C50" w14:textId="05BA2CB3" w:rsidR="00FC5715" w:rsidRPr="00EE58F5" w:rsidRDefault="00FC5715" w:rsidP="00B52AEB">
            <w:pPr>
              <w:spacing w:line="276" w:lineRule="auto"/>
              <w:jc w:val="both"/>
              <w:rPr>
                <w:sz w:val="18"/>
                <w:szCs w:val="18"/>
              </w:rPr>
            </w:pPr>
            <w:r w:rsidRPr="00EE58F5">
              <w:rPr>
                <w:sz w:val="18"/>
                <w:szCs w:val="18"/>
              </w:rPr>
              <w:t>"Sender, "Timestamp": integer, "Latitude", "Longitude, "Altitude",</w:t>
            </w:r>
            <w:r w:rsidR="00B52AEB">
              <w:rPr>
                <w:sz w:val="18"/>
                <w:szCs w:val="18"/>
              </w:rPr>
              <w:t xml:space="preserve"> </w:t>
            </w:r>
            <w:r w:rsidRPr="00EE58F5">
              <w:rPr>
                <w:sz w:val="18"/>
                <w:szCs w:val="18"/>
              </w:rPr>
              <w:t>"Temperature", "Humidity", "Pressure", "Radiation", Status</w:t>
            </w:r>
          </w:p>
        </w:tc>
        <w:tc>
          <w:tcPr>
            <w:tcW w:w="2977" w:type="dxa"/>
            <w:shd w:val="clear" w:color="auto" w:fill="EADDF6" w:themeFill="accent2" w:themeFillTint="33"/>
          </w:tcPr>
          <w:p w14:paraId="6173FA47" w14:textId="77777777" w:rsidR="00FC5715" w:rsidRPr="00EE58F5" w:rsidRDefault="00FC5715" w:rsidP="004B15AC">
            <w:pPr>
              <w:rPr>
                <w:sz w:val="18"/>
                <w:szCs w:val="18"/>
              </w:rPr>
            </w:pPr>
            <w:r w:rsidRPr="00EE58F5">
              <w:rPr>
                <w:sz w:val="18"/>
                <w:szCs w:val="18"/>
              </w:rPr>
              <w:t>Existing sensor command for a rover</w:t>
            </w:r>
          </w:p>
        </w:tc>
      </w:tr>
      <w:tr w:rsidR="00FC5715" w:rsidRPr="00185547" w14:paraId="183353E7" w14:textId="77777777" w:rsidTr="00B52AEB">
        <w:trPr>
          <w:trHeight w:val="354"/>
        </w:trPr>
        <w:tc>
          <w:tcPr>
            <w:tcW w:w="1361" w:type="dxa"/>
            <w:vMerge/>
          </w:tcPr>
          <w:p w14:paraId="1B832D01" w14:textId="77777777" w:rsidR="00FC5715" w:rsidRDefault="00FC5715" w:rsidP="004B15AC"/>
        </w:tc>
        <w:tc>
          <w:tcPr>
            <w:tcW w:w="1780" w:type="dxa"/>
          </w:tcPr>
          <w:p w14:paraId="12624B45" w14:textId="77777777" w:rsidR="00FC5715" w:rsidRPr="00EE58F5" w:rsidRDefault="00FC5715" w:rsidP="004B15AC">
            <w:pPr>
              <w:rPr>
                <w:sz w:val="18"/>
                <w:szCs w:val="18"/>
              </w:rPr>
            </w:pPr>
            <w:proofErr w:type="spellStart"/>
            <w:r w:rsidRPr="00EE58F5">
              <w:rPr>
                <w:sz w:val="18"/>
                <w:szCs w:val="18"/>
              </w:rPr>
              <w:t>New_sensorcmd</w:t>
            </w:r>
            <w:proofErr w:type="spellEnd"/>
          </w:p>
        </w:tc>
        <w:tc>
          <w:tcPr>
            <w:tcW w:w="5365" w:type="dxa"/>
          </w:tcPr>
          <w:p w14:paraId="5FEE499E" w14:textId="77777777" w:rsidR="00FC5715" w:rsidRPr="00EE58F5" w:rsidRDefault="00FC5715" w:rsidP="004B15AC">
            <w:pPr>
              <w:jc w:val="both"/>
              <w:rPr>
                <w:sz w:val="18"/>
                <w:szCs w:val="18"/>
              </w:rPr>
            </w:pPr>
            <w:r w:rsidRPr="00EE58F5">
              <w:rPr>
                <w:sz w:val="18"/>
                <w:szCs w:val="18"/>
              </w:rPr>
              <w:t>True/false</w:t>
            </w:r>
          </w:p>
        </w:tc>
        <w:tc>
          <w:tcPr>
            <w:tcW w:w="2977" w:type="dxa"/>
          </w:tcPr>
          <w:p w14:paraId="538B0B0A" w14:textId="77777777" w:rsidR="00FC5715" w:rsidRPr="00EE58F5" w:rsidRDefault="00FC5715" w:rsidP="004B15AC">
            <w:pPr>
              <w:rPr>
                <w:sz w:val="18"/>
                <w:szCs w:val="18"/>
              </w:rPr>
            </w:pPr>
            <w:r w:rsidRPr="00EE58F5">
              <w:rPr>
                <w:sz w:val="18"/>
                <w:szCs w:val="18"/>
              </w:rPr>
              <w:t>Flag</w:t>
            </w:r>
          </w:p>
        </w:tc>
      </w:tr>
      <w:tr w:rsidR="00FC5715" w:rsidRPr="00185547" w14:paraId="69379205" w14:textId="77777777" w:rsidTr="00B52AEB">
        <w:trPr>
          <w:trHeight w:val="385"/>
        </w:trPr>
        <w:tc>
          <w:tcPr>
            <w:tcW w:w="1361" w:type="dxa"/>
            <w:vMerge/>
            <w:shd w:val="clear" w:color="auto" w:fill="EADDF6" w:themeFill="accent2" w:themeFillTint="33"/>
          </w:tcPr>
          <w:p w14:paraId="04269386" w14:textId="77777777" w:rsidR="00FC5715" w:rsidRDefault="00FC5715" w:rsidP="004B15AC"/>
        </w:tc>
        <w:tc>
          <w:tcPr>
            <w:tcW w:w="1780" w:type="dxa"/>
            <w:shd w:val="clear" w:color="auto" w:fill="EADDF6" w:themeFill="accent2" w:themeFillTint="33"/>
          </w:tcPr>
          <w:p w14:paraId="3AD86198" w14:textId="02EA527E" w:rsidR="00FC5715" w:rsidRPr="00EE58F5" w:rsidRDefault="00FC5715" w:rsidP="004B15AC">
            <w:pPr>
              <w:rPr>
                <w:sz w:val="18"/>
                <w:szCs w:val="18"/>
              </w:rPr>
            </w:pPr>
            <w:proofErr w:type="spellStart"/>
            <w:r w:rsidRPr="00EE58F5">
              <w:rPr>
                <w:sz w:val="18"/>
                <w:szCs w:val="18"/>
              </w:rPr>
              <w:t>Autocmds</w:t>
            </w:r>
            <w:proofErr w:type="spellEnd"/>
          </w:p>
        </w:tc>
        <w:tc>
          <w:tcPr>
            <w:tcW w:w="5365" w:type="dxa"/>
            <w:shd w:val="clear" w:color="auto" w:fill="EADDF6" w:themeFill="accent2" w:themeFillTint="33"/>
          </w:tcPr>
          <w:p w14:paraId="1A24E6FA" w14:textId="77777777" w:rsidR="00FC5715" w:rsidRPr="00EE58F5" w:rsidRDefault="00FC5715" w:rsidP="004B15AC">
            <w:pPr>
              <w:rPr>
                <w:sz w:val="18"/>
                <w:szCs w:val="18"/>
              </w:rPr>
            </w:pPr>
            <w:proofErr w:type="spellStart"/>
            <w:r w:rsidRPr="00EE58F5">
              <w:rPr>
                <w:sz w:val="18"/>
                <w:szCs w:val="18"/>
              </w:rPr>
              <w:t>TaskId</w:t>
            </w:r>
            <w:proofErr w:type="spellEnd"/>
            <w:r w:rsidRPr="00EE58F5">
              <w:rPr>
                <w:sz w:val="18"/>
                <w:szCs w:val="18"/>
              </w:rPr>
              <w:t xml:space="preserve">, Priority, latitude, longitude, </w:t>
            </w:r>
            <w:proofErr w:type="spellStart"/>
            <w:proofErr w:type="gramStart"/>
            <w:r w:rsidRPr="00EE58F5">
              <w:rPr>
                <w:sz w:val="18"/>
                <w:szCs w:val="18"/>
              </w:rPr>
              <w:t>RoverID,Sender</w:t>
            </w:r>
            <w:proofErr w:type="spellEnd"/>
            <w:proofErr w:type="gramEnd"/>
            <w:r w:rsidRPr="00EE58F5">
              <w:rPr>
                <w:sz w:val="18"/>
                <w:szCs w:val="18"/>
              </w:rPr>
              <w:t xml:space="preserve">, </w:t>
            </w:r>
            <w:proofErr w:type="spellStart"/>
            <w:r w:rsidRPr="00EE58F5">
              <w:rPr>
                <w:sz w:val="18"/>
                <w:szCs w:val="18"/>
              </w:rPr>
              <w:t>Timeout,Tiemstamp,Distance</w:t>
            </w:r>
            <w:proofErr w:type="spellEnd"/>
          </w:p>
        </w:tc>
        <w:tc>
          <w:tcPr>
            <w:tcW w:w="2977" w:type="dxa"/>
            <w:shd w:val="clear" w:color="auto" w:fill="EADDF6" w:themeFill="accent2" w:themeFillTint="33"/>
          </w:tcPr>
          <w:p w14:paraId="4FA432A4" w14:textId="60316771" w:rsidR="00FC5715" w:rsidRPr="00EE58F5" w:rsidRDefault="00FC5715" w:rsidP="004B15AC">
            <w:pPr>
              <w:rPr>
                <w:sz w:val="18"/>
                <w:szCs w:val="18"/>
              </w:rPr>
            </w:pPr>
            <w:r w:rsidRPr="00EE58F5">
              <w:rPr>
                <w:sz w:val="18"/>
                <w:szCs w:val="18"/>
              </w:rPr>
              <w:t>Existing automatic command for a rover</w:t>
            </w:r>
          </w:p>
        </w:tc>
      </w:tr>
      <w:tr w:rsidR="00FC5715" w:rsidRPr="00185547" w14:paraId="51FCE5CC" w14:textId="77777777" w:rsidTr="00B52AEB">
        <w:trPr>
          <w:trHeight w:val="354"/>
        </w:trPr>
        <w:tc>
          <w:tcPr>
            <w:tcW w:w="1361" w:type="dxa"/>
            <w:vMerge/>
          </w:tcPr>
          <w:p w14:paraId="13E9BEDB" w14:textId="77777777" w:rsidR="00FC5715" w:rsidRDefault="00FC5715" w:rsidP="004B15AC"/>
        </w:tc>
        <w:tc>
          <w:tcPr>
            <w:tcW w:w="1780" w:type="dxa"/>
          </w:tcPr>
          <w:p w14:paraId="094BA6C3" w14:textId="77777777" w:rsidR="00FC5715" w:rsidRPr="00EE58F5" w:rsidRDefault="00FC5715" w:rsidP="004B15AC">
            <w:pPr>
              <w:rPr>
                <w:sz w:val="18"/>
                <w:szCs w:val="18"/>
              </w:rPr>
            </w:pPr>
            <w:proofErr w:type="spellStart"/>
            <w:r w:rsidRPr="00EE58F5">
              <w:rPr>
                <w:sz w:val="18"/>
                <w:szCs w:val="18"/>
              </w:rPr>
              <w:t>New_autocmds</w:t>
            </w:r>
            <w:proofErr w:type="spellEnd"/>
          </w:p>
        </w:tc>
        <w:tc>
          <w:tcPr>
            <w:tcW w:w="5365" w:type="dxa"/>
          </w:tcPr>
          <w:p w14:paraId="36493A17" w14:textId="77777777" w:rsidR="00FC5715" w:rsidRPr="00EE58F5" w:rsidRDefault="00FC5715" w:rsidP="004B15AC">
            <w:pPr>
              <w:rPr>
                <w:sz w:val="18"/>
                <w:szCs w:val="18"/>
              </w:rPr>
            </w:pPr>
            <w:r w:rsidRPr="00EE58F5">
              <w:rPr>
                <w:sz w:val="18"/>
                <w:szCs w:val="18"/>
              </w:rPr>
              <w:t>True/false</w:t>
            </w:r>
          </w:p>
        </w:tc>
        <w:tc>
          <w:tcPr>
            <w:tcW w:w="2977" w:type="dxa"/>
          </w:tcPr>
          <w:p w14:paraId="3246677D" w14:textId="77777777" w:rsidR="00FC5715" w:rsidRDefault="00FC5715" w:rsidP="004B15AC">
            <w:r w:rsidRPr="00EE58F5">
              <w:rPr>
                <w:sz w:val="18"/>
                <w:szCs w:val="18"/>
              </w:rPr>
              <w:t>Flag</w:t>
            </w:r>
          </w:p>
        </w:tc>
      </w:tr>
      <w:tr w:rsidR="00FC5715" w:rsidRPr="00185547" w14:paraId="2741EE48" w14:textId="77777777" w:rsidTr="00B52AEB">
        <w:trPr>
          <w:trHeight w:val="157"/>
        </w:trPr>
        <w:tc>
          <w:tcPr>
            <w:tcW w:w="1361" w:type="dxa"/>
            <w:vMerge/>
            <w:shd w:val="clear" w:color="auto" w:fill="EADDF6" w:themeFill="accent2" w:themeFillTint="33"/>
          </w:tcPr>
          <w:p w14:paraId="6E08B692" w14:textId="77777777" w:rsidR="00FC5715" w:rsidRDefault="00FC5715" w:rsidP="004B15AC"/>
        </w:tc>
        <w:tc>
          <w:tcPr>
            <w:tcW w:w="1780" w:type="dxa"/>
            <w:shd w:val="clear" w:color="auto" w:fill="EADDF6" w:themeFill="accent2" w:themeFillTint="33"/>
          </w:tcPr>
          <w:p w14:paraId="5F50FBB8" w14:textId="77777777" w:rsidR="00FC5715" w:rsidRPr="00EE58F5" w:rsidRDefault="00FC5715" w:rsidP="004B15AC">
            <w:pPr>
              <w:rPr>
                <w:sz w:val="18"/>
                <w:szCs w:val="18"/>
              </w:rPr>
            </w:pPr>
            <w:r>
              <w:rPr>
                <w:sz w:val="18"/>
                <w:szCs w:val="18"/>
              </w:rPr>
              <w:t>Pending</w:t>
            </w:r>
          </w:p>
        </w:tc>
        <w:tc>
          <w:tcPr>
            <w:tcW w:w="5365" w:type="dxa"/>
            <w:shd w:val="clear" w:color="auto" w:fill="EADDF6" w:themeFill="accent2" w:themeFillTint="33"/>
          </w:tcPr>
          <w:p w14:paraId="40D5A546" w14:textId="77777777" w:rsidR="00FC5715" w:rsidRPr="00EE58F5" w:rsidRDefault="00FC5715" w:rsidP="004B15AC">
            <w:pPr>
              <w:rPr>
                <w:sz w:val="18"/>
                <w:szCs w:val="18"/>
              </w:rPr>
            </w:pPr>
            <w:r>
              <w:rPr>
                <w:sz w:val="18"/>
                <w:szCs w:val="18"/>
              </w:rPr>
              <w:t>True/false</w:t>
            </w:r>
          </w:p>
        </w:tc>
        <w:tc>
          <w:tcPr>
            <w:tcW w:w="2977" w:type="dxa"/>
            <w:shd w:val="clear" w:color="auto" w:fill="EADDF6" w:themeFill="accent2" w:themeFillTint="33"/>
          </w:tcPr>
          <w:p w14:paraId="5F3249B1" w14:textId="77777777" w:rsidR="00FC5715" w:rsidRPr="00EE58F5" w:rsidRDefault="00FC5715" w:rsidP="004B15AC">
            <w:pPr>
              <w:rPr>
                <w:sz w:val="18"/>
                <w:szCs w:val="18"/>
              </w:rPr>
            </w:pPr>
            <w:r>
              <w:rPr>
                <w:sz w:val="18"/>
                <w:szCs w:val="18"/>
              </w:rPr>
              <w:t>Pending tasks to send flag</w:t>
            </w:r>
          </w:p>
        </w:tc>
      </w:tr>
      <w:tr w:rsidR="00FC5715" w:rsidRPr="00185547" w14:paraId="7CD769EA" w14:textId="77777777" w:rsidTr="00B52AEB">
        <w:trPr>
          <w:trHeight w:val="205"/>
        </w:trPr>
        <w:tc>
          <w:tcPr>
            <w:tcW w:w="1361" w:type="dxa"/>
            <w:vMerge/>
          </w:tcPr>
          <w:p w14:paraId="275F17F9" w14:textId="77777777" w:rsidR="00FC5715" w:rsidRDefault="00FC5715" w:rsidP="004B15AC"/>
        </w:tc>
        <w:tc>
          <w:tcPr>
            <w:tcW w:w="1780" w:type="dxa"/>
          </w:tcPr>
          <w:p w14:paraId="062780CE" w14:textId="77777777" w:rsidR="00FC5715" w:rsidRDefault="00FC5715" w:rsidP="004B15AC">
            <w:pPr>
              <w:rPr>
                <w:sz w:val="18"/>
                <w:szCs w:val="18"/>
              </w:rPr>
            </w:pPr>
            <w:proofErr w:type="spellStart"/>
            <w:r>
              <w:rPr>
                <w:sz w:val="18"/>
                <w:szCs w:val="18"/>
              </w:rPr>
              <w:t>Task_id</w:t>
            </w:r>
            <w:proofErr w:type="spellEnd"/>
          </w:p>
        </w:tc>
        <w:tc>
          <w:tcPr>
            <w:tcW w:w="5365" w:type="dxa"/>
          </w:tcPr>
          <w:p w14:paraId="34850E0B" w14:textId="77777777" w:rsidR="00FC5715" w:rsidRDefault="00FC5715" w:rsidP="004B15AC">
            <w:pPr>
              <w:rPr>
                <w:sz w:val="18"/>
                <w:szCs w:val="18"/>
              </w:rPr>
            </w:pPr>
            <w:r>
              <w:rPr>
                <w:sz w:val="18"/>
                <w:szCs w:val="18"/>
              </w:rPr>
              <w:t>integer</w:t>
            </w:r>
          </w:p>
        </w:tc>
        <w:tc>
          <w:tcPr>
            <w:tcW w:w="2977" w:type="dxa"/>
          </w:tcPr>
          <w:p w14:paraId="6F78801A" w14:textId="77777777" w:rsidR="00FC5715" w:rsidRDefault="00FC5715" w:rsidP="004B15AC">
            <w:pPr>
              <w:rPr>
                <w:sz w:val="18"/>
                <w:szCs w:val="18"/>
              </w:rPr>
            </w:pPr>
            <w:r>
              <w:rPr>
                <w:sz w:val="18"/>
                <w:szCs w:val="18"/>
              </w:rPr>
              <w:t>Counter for new task generation</w:t>
            </w:r>
          </w:p>
        </w:tc>
      </w:tr>
      <w:tr w:rsidR="00FC5715" w:rsidRPr="00185547" w14:paraId="6C969771" w14:textId="77777777" w:rsidTr="00B52AEB">
        <w:trPr>
          <w:trHeight w:val="249"/>
        </w:trPr>
        <w:tc>
          <w:tcPr>
            <w:tcW w:w="1361" w:type="dxa"/>
            <w:vMerge/>
            <w:shd w:val="clear" w:color="auto" w:fill="EADDF6" w:themeFill="accent2" w:themeFillTint="33"/>
          </w:tcPr>
          <w:p w14:paraId="6F073B9A" w14:textId="77777777" w:rsidR="00FC5715" w:rsidRDefault="00FC5715" w:rsidP="004B15AC"/>
        </w:tc>
        <w:tc>
          <w:tcPr>
            <w:tcW w:w="1780" w:type="dxa"/>
            <w:shd w:val="clear" w:color="auto" w:fill="EADDF6" w:themeFill="accent2" w:themeFillTint="33"/>
          </w:tcPr>
          <w:p w14:paraId="03867E0E" w14:textId="77777777" w:rsidR="00FC5715" w:rsidRDefault="00FC5715" w:rsidP="004B15AC">
            <w:pPr>
              <w:rPr>
                <w:sz w:val="18"/>
                <w:szCs w:val="18"/>
              </w:rPr>
            </w:pPr>
            <w:proofErr w:type="spellStart"/>
            <w:r>
              <w:rPr>
                <w:sz w:val="18"/>
                <w:szCs w:val="18"/>
              </w:rPr>
              <w:t>SerialModule</w:t>
            </w:r>
            <w:proofErr w:type="spellEnd"/>
          </w:p>
        </w:tc>
        <w:tc>
          <w:tcPr>
            <w:tcW w:w="5365" w:type="dxa"/>
            <w:shd w:val="clear" w:color="auto" w:fill="EADDF6" w:themeFill="accent2" w:themeFillTint="33"/>
          </w:tcPr>
          <w:p w14:paraId="599EA358" w14:textId="77777777" w:rsidR="00FC5715" w:rsidRDefault="00FC5715" w:rsidP="004B15AC">
            <w:pPr>
              <w:rPr>
                <w:sz w:val="18"/>
                <w:szCs w:val="18"/>
              </w:rPr>
            </w:pPr>
            <w:proofErr w:type="spellStart"/>
            <w:r>
              <w:rPr>
                <w:sz w:val="18"/>
                <w:szCs w:val="18"/>
              </w:rPr>
              <w:t>HandleSerial</w:t>
            </w:r>
            <w:proofErr w:type="spellEnd"/>
            <w:r>
              <w:rPr>
                <w:sz w:val="18"/>
                <w:szCs w:val="18"/>
              </w:rPr>
              <w:t xml:space="preserve"> object</w:t>
            </w:r>
          </w:p>
        </w:tc>
        <w:tc>
          <w:tcPr>
            <w:tcW w:w="2977" w:type="dxa"/>
            <w:shd w:val="clear" w:color="auto" w:fill="EADDF6" w:themeFill="accent2" w:themeFillTint="33"/>
          </w:tcPr>
          <w:p w14:paraId="35ED5304" w14:textId="77777777" w:rsidR="00FC5715" w:rsidRDefault="00FC5715" w:rsidP="004B15AC">
            <w:pPr>
              <w:rPr>
                <w:sz w:val="18"/>
                <w:szCs w:val="18"/>
              </w:rPr>
            </w:pPr>
            <w:r>
              <w:rPr>
                <w:sz w:val="18"/>
                <w:szCs w:val="18"/>
              </w:rPr>
              <w:t>Serial communication</w:t>
            </w:r>
          </w:p>
        </w:tc>
      </w:tr>
      <w:tr w:rsidR="00FC5715" w:rsidRPr="00185547" w14:paraId="28E9B1BD" w14:textId="77777777" w:rsidTr="00B52AEB">
        <w:trPr>
          <w:trHeight w:val="183"/>
        </w:trPr>
        <w:tc>
          <w:tcPr>
            <w:tcW w:w="1361" w:type="dxa"/>
            <w:vMerge/>
          </w:tcPr>
          <w:p w14:paraId="683CC5D5" w14:textId="77777777" w:rsidR="00FC5715" w:rsidRDefault="00FC5715" w:rsidP="004B15AC"/>
        </w:tc>
        <w:tc>
          <w:tcPr>
            <w:tcW w:w="1780" w:type="dxa"/>
          </w:tcPr>
          <w:p w14:paraId="7E7E58E9" w14:textId="77777777" w:rsidR="00FC5715" w:rsidRDefault="00FC5715" w:rsidP="004B15AC">
            <w:pPr>
              <w:rPr>
                <w:sz w:val="18"/>
                <w:szCs w:val="18"/>
              </w:rPr>
            </w:pPr>
            <w:proofErr w:type="spellStart"/>
            <w:r>
              <w:rPr>
                <w:sz w:val="18"/>
                <w:szCs w:val="18"/>
              </w:rPr>
              <w:t>Mqtt</w:t>
            </w:r>
            <w:proofErr w:type="spellEnd"/>
          </w:p>
        </w:tc>
        <w:tc>
          <w:tcPr>
            <w:tcW w:w="5365" w:type="dxa"/>
          </w:tcPr>
          <w:p w14:paraId="5025EF5C" w14:textId="77777777" w:rsidR="00FC5715" w:rsidRDefault="00FC5715" w:rsidP="004B15AC">
            <w:pPr>
              <w:rPr>
                <w:sz w:val="18"/>
                <w:szCs w:val="18"/>
              </w:rPr>
            </w:pPr>
            <w:proofErr w:type="spellStart"/>
            <w:r>
              <w:rPr>
                <w:sz w:val="18"/>
                <w:szCs w:val="18"/>
              </w:rPr>
              <w:t>HandleMqtt</w:t>
            </w:r>
            <w:proofErr w:type="spellEnd"/>
            <w:r>
              <w:rPr>
                <w:sz w:val="18"/>
                <w:szCs w:val="18"/>
              </w:rPr>
              <w:t xml:space="preserve"> object</w:t>
            </w:r>
          </w:p>
        </w:tc>
        <w:tc>
          <w:tcPr>
            <w:tcW w:w="2977" w:type="dxa"/>
          </w:tcPr>
          <w:p w14:paraId="5A5C7B0E" w14:textId="77777777" w:rsidR="00FC5715" w:rsidRDefault="00FC5715" w:rsidP="00914C92">
            <w:pPr>
              <w:keepNext/>
              <w:rPr>
                <w:sz w:val="18"/>
                <w:szCs w:val="18"/>
              </w:rPr>
            </w:pPr>
            <w:r>
              <w:rPr>
                <w:sz w:val="18"/>
                <w:szCs w:val="18"/>
              </w:rPr>
              <w:t>MQTT communication</w:t>
            </w:r>
          </w:p>
        </w:tc>
      </w:tr>
    </w:tbl>
    <w:p w14:paraId="344B0775" w14:textId="6B03D7D9" w:rsidR="00852105" w:rsidRDefault="00914C92" w:rsidP="00914C92">
      <w:pPr>
        <w:pStyle w:val="Descripcin"/>
        <w:rPr>
          <w:lang w:val="es-ES"/>
        </w:rPr>
      </w:pPr>
      <w:bookmarkStart w:id="54" w:name="_Toc155291580"/>
      <w:proofErr w:type="spellStart"/>
      <w:r>
        <w:t>Tabla</w:t>
      </w:r>
      <w:proofErr w:type="spellEnd"/>
      <w:r>
        <w:t xml:space="preserve"> </w:t>
      </w:r>
      <w:r>
        <w:fldChar w:fldCharType="begin"/>
      </w:r>
      <w:r>
        <w:instrText xml:space="preserve"> SEQ Tabla \* ARABIC </w:instrText>
      </w:r>
      <w:r>
        <w:fldChar w:fldCharType="separate"/>
      </w:r>
      <w:r w:rsidR="00DA2C59">
        <w:rPr>
          <w:noProof/>
        </w:rPr>
        <w:t>3</w:t>
      </w:r>
      <w:r>
        <w:fldChar w:fldCharType="end"/>
      </w:r>
      <w:r w:rsidR="00B52AEB">
        <w:t>. Constructor</w:t>
      </w:r>
      <w:bookmarkEnd w:id="54"/>
    </w:p>
    <w:p w14:paraId="2283C2DB" w14:textId="16D9958D" w:rsidR="00A15454" w:rsidRDefault="00A43188" w:rsidP="00A43188">
      <w:pPr>
        <w:rPr>
          <w:lang w:val="es-ES"/>
        </w:rPr>
      </w:pPr>
      <w:r>
        <w:rPr>
          <w:lang w:val="es-ES"/>
        </w:rPr>
        <w:lastRenderedPageBreak/>
        <w:t>Además de esto, en el constructor se declararán las funciones de la clase</w:t>
      </w:r>
      <w:r w:rsidR="00A15454">
        <w:rPr>
          <w:lang w:val="es-ES"/>
        </w:rPr>
        <w:t>, pero estas se detallarán en apartados posteriores.</w:t>
      </w:r>
    </w:p>
    <w:p w14:paraId="24B70C1D" w14:textId="1A804EA9" w:rsidR="00A15454" w:rsidRDefault="00A15454" w:rsidP="00A15454">
      <w:pPr>
        <w:pStyle w:val="Ttulo4"/>
        <w:rPr>
          <w:lang w:val="es-ES"/>
        </w:rPr>
      </w:pPr>
      <w:r>
        <w:rPr>
          <w:lang w:val="es-ES"/>
        </w:rPr>
        <w:t>Func</w:t>
      </w:r>
      <w:r w:rsidR="00420E35">
        <w:rPr>
          <w:lang w:val="es-ES"/>
        </w:rPr>
        <w:t>iones</w:t>
      </w:r>
    </w:p>
    <w:p w14:paraId="167FAC89" w14:textId="77777777" w:rsidR="00B52AEB" w:rsidRPr="00DA2C59" w:rsidRDefault="00644EDC" w:rsidP="00B52AEB">
      <w:pPr>
        <w:keepNext/>
        <w:rPr>
          <w:lang w:val="es-ES"/>
        </w:rPr>
      </w:pPr>
      <w:r>
        <w:rPr>
          <w:lang w:val="es-ES"/>
        </w:rPr>
        <w:t xml:space="preserve">Para una mejor comprensión de las funciones, es preciso recurrir a un diagrama de flujo, que </w:t>
      </w:r>
      <w:r w:rsidR="003536B3">
        <w:rPr>
          <w:lang w:val="es-ES"/>
        </w:rPr>
        <w:t xml:space="preserve">permita discernir aquellas principales de las secundarias, y cómo interactúan entre sí. </w:t>
      </w:r>
      <w:r w:rsidR="00E04FCE">
        <w:rPr>
          <w:noProof/>
          <w:lang w:val="es-ES"/>
        </w:rPr>
        <w:drawing>
          <wp:inline distT="0" distB="0" distL="0" distR="0" wp14:anchorId="6A4B66B1" wp14:editId="532808F2">
            <wp:extent cx="6504016" cy="1744980"/>
            <wp:effectExtent l="0" t="0" r="0" b="0"/>
            <wp:docPr id="1208069758" name="Imagen 1208069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512167" cy="1747167"/>
                    </a:xfrm>
                    <a:prstGeom prst="rect">
                      <a:avLst/>
                    </a:prstGeom>
                    <a:noFill/>
                    <a:ln>
                      <a:noFill/>
                    </a:ln>
                  </pic:spPr>
                </pic:pic>
              </a:graphicData>
            </a:graphic>
          </wp:inline>
        </w:drawing>
      </w:r>
    </w:p>
    <w:p w14:paraId="590753BB" w14:textId="16EFF9AF" w:rsidR="00420E35" w:rsidRPr="00420E35" w:rsidRDefault="00B52AEB" w:rsidP="00B52AEB">
      <w:pPr>
        <w:pStyle w:val="Descripcin"/>
        <w:rPr>
          <w:lang w:val="es-ES"/>
        </w:rPr>
      </w:pPr>
      <w:bookmarkStart w:id="55" w:name="_Toc155292090"/>
      <w:r w:rsidRPr="00DA2C59">
        <w:rPr>
          <w:lang w:val="es-ES"/>
        </w:rPr>
        <w:t xml:space="preserve">Fig. </w:t>
      </w:r>
      <w:r>
        <w:fldChar w:fldCharType="begin"/>
      </w:r>
      <w:r w:rsidRPr="00DA2C59">
        <w:rPr>
          <w:lang w:val="es-ES"/>
        </w:rPr>
        <w:instrText xml:space="preserve"> SEQ Fig. \* ARABIC </w:instrText>
      </w:r>
      <w:r>
        <w:fldChar w:fldCharType="separate"/>
      </w:r>
      <w:r w:rsidR="00DA2C59" w:rsidRPr="00DA2C59">
        <w:rPr>
          <w:noProof/>
          <w:lang w:val="es-ES"/>
        </w:rPr>
        <w:t>5</w:t>
      </w:r>
      <w:r>
        <w:fldChar w:fldCharType="end"/>
      </w:r>
      <w:r w:rsidRPr="00DA2C59">
        <w:rPr>
          <w:lang w:val="es-ES"/>
        </w:rPr>
        <w:t xml:space="preserve">. </w:t>
      </w:r>
      <w:r w:rsidR="00196B5F" w:rsidRPr="00DA2C59">
        <w:rPr>
          <w:lang w:val="es-ES"/>
        </w:rPr>
        <w:t>Diagrama de flujo.</w:t>
      </w:r>
      <w:bookmarkEnd w:id="55"/>
    </w:p>
    <w:p w14:paraId="0C0CD247" w14:textId="77777777" w:rsidR="00693C2C" w:rsidRDefault="00693C2C" w:rsidP="00693C2C">
      <w:pPr>
        <w:rPr>
          <w:lang w:val="es-ES"/>
        </w:rPr>
      </w:pPr>
      <w:r>
        <w:rPr>
          <w:lang w:val="es-ES"/>
        </w:rPr>
        <w:t xml:space="preserve">En primer lugar, se obtienen los identificadores de los </w:t>
      </w:r>
      <w:proofErr w:type="spellStart"/>
      <w:r>
        <w:rPr>
          <w:lang w:val="es-ES"/>
        </w:rPr>
        <w:t>rovers</w:t>
      </w:r>
      <w:proofErr w:type="spellEnd"/>
      <w:r>
        <w:rPr>
          <w:lang w:val="es-ES"/>
        </w:rPr>
        <w:t xml:space="preserve"> con la función </w:t>
      </w:r>
      <w:proofErr w:type="spellStart"/>
      <w:proofErr w:type="gramStart"/>
      <w:r w:rsidR="00B35A16" w:rsidRPr="00693C2C">
        <w:rPr>
          <w:lang w:val="es-ES"/>
        </w:rPr>
        <w:t>Updaterovers</w:t>
      </w:r>
      <w:proofErr w:type="spellEnd"/>
      <w:r w:rsidR="00B35A16" w:rsidRPr="00693C2C">
        <w:rPr>
          <w:lang w:val="es-ES"/>
        </w:rPr>
        <w:t>(</w:t>
      </w:r>
      <w:proofErr w:type="gramEnd"/>
      <w:r w:rsidR="00B35A16" w:rsidRPr="00693C2C">
        <w:rPr>
          <w:lang w:val="es-ES"/>
        </w:rPr>
        <w:t>)</w:t>
      </w:r>
      <w:r>
        <w:rPr>
          <w:lang w:val="es-ES"/>
        </w:rPr>
        <w:t xml:space="preserve">, que </w:t>
      </w:r>
      <w:r w:rsidR="00B35A16" w:rsidRPr="00693C2C">
        <w:rPr>
          <w:lang w:val="es-ES"/>
        </w:rPr>
        <w:t xml:space="preserve">actualiza </w:t>
      </w:r>
      <w:r>
        <w:rPr>
          <w:lang w:val="es-ES"/>
        </w:rPr>
        <w:t xml:space="preserve">la lista desde </w:t>
      </w:r>
      <w:proofErr w:type="spellStart"/>
      <w:r>
        <w:rPr>
          <w:lang w:val="es-ES"/>
        </w:rPr>
        <w:t>mysql</w:t>
      </w:r>
      <w:proofErr w:type="spellEnd"/>
      <w:r>
        <w:rPr>
          <w:lang w:val="es-ES"/>
        </w:rPr>
        <w:t xml:space="preserve">. También se obtiene la ubicación actual gracias a </w:t>
      </w:r>
      <w:proofErr w:type="spellStart"/>
      <w:r>
        <w:rPr>
          <w:lang w:val="es-ES"/>
        </w:rPr>
        <w:t>p</w:t>
      </w:r>
      <w:r w:rsidR="00B35A16">
        <w:rPr>
          <w:lang w:val="es-ES"/>
        </w:rPr>
        <w:t>rocess_</w:t>
      </w:r>
      <w:proofErr w:type="gramStart"/>
      <w:r w:rsidR="00B35A16">
        <w:rPr>
          <w:lang w:val="es-ES"/>
        </w:rPr>
        <w:t>location</w:t>
      </w:r>
      <w:proofErr w:type="spellEnd"/>
      <w:r w:rsidR="00B35A16">
        <w:rPr>
          <w:lang w:val="es-ES"/>
        </w:rPr>
        <w:t>(</w:t>
      </w:r>
      <w:proofErr w:type="gramEnd"/>
      <w:r w:rsidR="00B35A16">
        <w:rPr>
          <w:lang w:val="es-ES"/>
        </w:rPr>
        <w:t>)</w:t>
      </w:r>
      <w:r>
        <w:rPr>
          <w:lang w:val="es-ES"/>
        </w:rPr>
        <w:t>, que obtiene la</w:t>
      </w:r>
      <w:r w:rsidR="00B35A16">
        <w:rPr>
          <w:lang w:val="es-ES"/>
        </w:rPr>
        <w:t xml:space="preserve"> ubicación real </w:t>
      </w:r>
      <w:r>
        <w:rPr>
          <w:lang w:val="es-ES"/>
        </w:rPr>
        <w:t xml:space="preserve">de los </w:t>
      </w:r>
      <w:proofErr w:type="spellStart"/>
      <w:r>
        <w:rPr>
          <w:lang w:val="es-ES"/>
        </w:rPr>
        <w:t>rovers</w:t>
      </w:r>
      <w:proofErr w:type="spellEnd"/>
      <w:r>
        <w:rPr>
          <w:lang w:val="es-ES"/>
        </w:rPr>
        <w:t xml:space="preserve"> con un </w:t>
      </w:r>
      <w:proofErr w:type="spellStart"/>
      <w:r>
        <w:rPr>
          <w:lang w:val="es-ES"/>
        </w:rPr>
        <w:t>query</w:t>
      </w:r>
      <w:proofErr w:type="spellEnd"/>
      <w:r>
        <w:rPr>
          <w:lang w:val="es-ES"/>
        </w:rPr>
        <w:t xml:space="preserve"> a MongoDB y la vuelca</w:t>
      </w:r>
      <w:r w:rsidR="00B35A16">
        <w:rPr>
          <w:lang w:val="es-ES"/>
        </w:rPr>
        <w:t xml:space="preserve"> en la lista </w:t>
      </w:r>
      <w:proofErr w:type="spellStart"/>
      <w:r>
        <w:rPr>
          <w:lang w:val="es-ES"/>
        </w:rPr>
        <w:t>L</w:t>
      </w:r>
      <w:r w:rsidR="00B35A16">
        <w:rPr>
          <w:lang w:val="es-ES"/>
        </w:rPr>
        <w:t>ocation</w:t>
      </w:r>
      <w:proofErr w:type="spellEnd"/>
      <w:r>
        <w:rPr>
          <w:lang w:val="es-ES"/>
        </w:rPr>
        <w:t xml:space="preserve">. </w:t>
      </w:r>
    </w:p>
    <w:p w14:paraId="2257A528" w14:textId="77777777" w:rsidR="00F304B6" w:rsidRDefault="00693C2C" w:rsidP="00FE5CC6">
      <w:pPr>
        <w:rPr>
          <w:lang w:val="es-ES"/>
        </w:rPr>
      </w:pPr>
      <w:r>
        <w:rPr>
          <w:lang w:val="es-ES"/>
        </w:rPr>
        <w:t xml:space="preserve">Después, </w:t>
      </w:r>
      <w:r w:rsidR="00987061">
        <w:rPr>
          <w:lang w:val="es-ES"/>
        </w:rPr>
        <w:t xml:space="preserve">con </w:t>
      </w:r>
      <w:proofErr w:type="spellStart"/>
      <w:r w:rsidR="00987061">
        <w:rPr>
          <w:lang w:val="es-ES"/>
        </w:rPr>
        <w:t>g</w:t>
      </w:r>
      <w:r w:rsidR="00B35A16">
        <w:rPr>
          <w:lang w:val="es-ES"/>
        </w:rPr>
        <w:t>et_</w:t>
      </w:r>
      <w:proofErr w:type="gramStart"/>
      <w:r w:rsidR="00B35A16">
        <w:rPr>
          <w:lang w:val="es-ES"/>
        </w:rPr>
        <w:t>data</w:t>
      </w:r>
      <w:proofErr w:type="spellEnd"/>
      <w:r w:rsidR="00B35A16">
        <w:rPr>
          <w:lang w:val="es-ES"/>
        </w:rPr>
        <w:t>(</w:t>
      </w:r>
      <w:proofErr w:type="gramEnd"/>
      <w:r w:rsidR="00987061">
        <w:rPr>
          <w:lang w:val="es-ES"/>
        </w:rPr>
        <w:t>), se lee el puerto serial</w:t>
      </w:r>
      <w:r w:rsidR="007517B7">
        <w:rPr>
          <w:lang w:val="es-ES"/>
        </w:rPr>
        <w:t>, así como el comando de usuario de la colección</w:t>
      </w:r>
      <w:r w:rsidR="00D44F60">
        <w:rPr>
          <w:lang w:val="es-ES"/>
        </w:rPr>
        <w:t>.</w:t>
      </w:r>
      <w:r w:rsidR="000B3647">
        <w:rPr>
          <w:lang w:val="es-ES"/>
        </w:rPr>
        <w:t xml:space="preserve"> </w:t>
      </w:r>
      <w:r w:rsidR="00F304B6">
        <w:rPr>
          <w:lang w:val="es-ES"/>
        </w:rPr>
        <w:t xml:space="preserve">Internamente, se ejecuta la función de </w:t>
      </w:r>
      <w:proofErr w:type="spellStart"/>
      <w:r w:rsidR="00F304B6">
        <w:rPr>
          <w:lang w:val="es-ES"/>
        </w:rPr>
        <w:t>compute_</w:t>
      </w:r>
      <w:proofErr w:type="gramStart"/>
      <w:r w:rsidR="00F304B6">
        <w:rPr>
          <w:lang w:val="es-ES"/>
        </w:rPr>
        <w:t>data</w:t>
      </w:r>
      <w:proofErr w:type="spellEnd"/>
      <w:r w:rsidR="00F304B6">
        <w:rPr>
          <w:lang w:val="es-ES"/>
        </w:rPr>
        <w:t>(</w:t>
      </w:r>
      <w:proofErr w:type="gramEnd"/>
      <w:r w:rsidR="00F304B6">
        <w:rPr>
          <w:lang w:val="es-ES"/>
        </w:rPr>
        <w:t xml:space="preserve">), donde se dan tres casos: </w:t>
      </w:r>
    </w:p>
    <w:p w14:paraId="7A9265C2" w14:textId="339258CA" w:rsidR="00C155D8" w:rsidRDefault="00C155D8" w:rsidP="00F304B6">
      <w:pPr>
        <w:pStyle w:val="Prrafodelista"/>
        <w:numPr>
          <w:ilvl w:val="0"/>
          <w:numId w:val="12"/>
        </w:numPr>
        <w:rPr>
          <w:lang w:val="es-ES"/>
        </w:rPr>
      </w:pPr>
      <w:r>
        <w:rPr>
          <w:lang w:val="es-ES"/>
        </w:rPr>
        <w:t xml:space="preserve">Nuevo comando de usuario: </w:t>
      </w:r>
      <w:r w:rsidR="00884FF7">
        <w:rPr>
          <w:lang w:val="es-ES"/>
        </w:rPr>
        <w:t xml:space="preserve">obtenido previamente de </w:t>
      </w:r>
      <w:proofErr w:type="spellStart"/>
      <w:r w:rsidR="00884FF7">
        <w:rPr>
          <w:lang w:val="es-ES"/>
        </w:rPr>
        <w:t>Telegram</w:t>
      </w:r>
      <w:proofErr w:type="spellEnd"/>
      <w:r w:rsidR="000B3647">
        <w:rPr>
          <w:lang w:val="es-ES"/>
        </w:rPr>
        <w:t xml:space="preserve"> </w:t>
      </w:r>
      <w:r w:rsidR="00884FF7">
        <w:rPr>
          <w:lang w:val="es-ES"/>
        </w:rPr>
        <w:t xml:space="preserve">por el </w:t>
      </w:r>
      <w:proofErr w:type="spellStart"/>
      <w:r w:rsidR="00884FF7">
        <w:rPr>
          <w:lang w:val="es-ES"/>
        </w:rPr>
        <w:t>topic</w:t>
      </w:r>
      <w:proofErr w:type="spellEnd"/>
      <w:r w:rsidR="00884FF7">
        <w:rPr>
          <w:lang w:val="es-ES"/>
        </w:rPr>
        <w:t xml:space="preserve"> de MQTT II15/</w:t>
      </w:r>
      <w:proofErr w:type="spellStart"/>
      <w:r w:rsidR="00884FF7">
        <w:rPr>
          <w:lang w:val="es-ES"/>
        </w:rPr>
        <w:t>Waypoint</w:t>
      </w:r>
      <w:proofErr w:type="spellEnd"/>
      <w:r w:rsidR="00CD18CB">
        <w:rPr>
          <w:lang w:val="es-ES"/>
        </w:rPr>
        <w:t xml:space="preserve">, </w:t>
      </w:r>
      <w:r>
        <w:rPr>
          <w:lang w:val="es-ES"/>
        </w:rPr>
        <w:t>se activa</w:t>
      </w:r>
      <w:r w:rsidR="00CD18CB">
        <w:rPr>
          <w:lang w:val="es-ES"/>
        </w:rPr>
        <w:t xml:space="preserve"> el </w:t>
      </w:r>
      <w:proofErr w:type="spellStart"/>
      <w:r>
        <w:rPr>
          <w:lang w:val="es-ES"/>
        </w:rPr>
        <w:t>flag</w:t>
      </w:r>
      <w:proofErr w:type="spellEnd"/>
      <w:r>
        <w:rPr>
          <w:lang w:val="es-ES"/>
        </w:rPr>
        <w:t xml:space="preserve"> correspondiente a este caso.</w:t>
      </w:r>
    </w:p>
    <w:p w14:paraId="2A943D5A" w14:textId="30FDA729" w:rsidR="00B01A11" w:rsidRDefault="00C155D8" w:rsidP="00F304B6">
      <w:pPr>
        <w:pStyle w:val="Prrafodelista"/>
        <w:numPr>
          <w:ilvl w:val="0"/>
          <w:numId w:val="12"/>
        </w:numPr>
        <w:rPr>
          <w:lang w:val="es-ES"/>
        </w:rPr>
      </w:pPr>
      <w:r>
        <w:rPr>
          <w:lang w:val="es-ES"/>
        </w:rPr>
        <w:t xml:space="preserve">Nuevo </w:t>
      </w:r>
      <w:r w:rsidR="00CD18CB">
        <w:rPr>
          <w:lang w:val="es-ES"/>
        </w:rPr>
        <w:t>comando del sensor</w:t>
      </w:r>
      <w:r>
        <w:rPr>
          <w:lang w:val="es-ES"/>
        </w:rPr>
        <w:t>:</w:t>
      </w:r>
      <w:r w:rsidR="00CD18CB">
        <w:rPr>
          <w:lang w:val="es-ES"/>
        </w:rPr>
        <w:t xml:space="preserve"> se extrae del campo </w:t>
      </w:r>
      <w:proofErr w:type="gramStart"/>
      <w:r w:rsidR="00CD18CB">
        <w:rPr>
          <w:lang w:val="es-ES"/>
        </w:rPr>
        <w:t>Status</w:t>
      </w:r>
      <w:proofErr w:type="gramEnd"/>
      <w:r w:rsidR="00CD18CB">
        <w:rPr>
          <w:lang w:val="es-ES"/>
        </w:rPr>
        <w:t xml:space="preserve"> si este contiene “</w:t>
      </w:r>
      <w:proofErr w:type="spellStart"/>
      <w:r w:rsidR="00CD18CB">
        <w:rPr>
          <w:lang w:val="es-ES"/>
        </w:rPr>
        <w:t>Interesting</w:t>
      </w:r>
      <w:proofErr w:type="spellEnd"/>
      <w:r w:rsidR="00CD18CB">
        <w:rPr>
          <w:lang w:val="es-ES"/>
        </w:rPr>
        <w:t xml:space="preserve"> </w:t>
      </w:r>
      <w:proofErr w:type="spellStart"/>
      <w:r w:rsidR="00CD18CB">
        <w:rPr>
          <w:lang w:val="es-ES"/>
        </w:rPr>
        <w:t>Waypoint</w:t>
      </w:r>
      <w:proofErr w:type="spellEnd"/>
      <w:r w:rsidR="00CD18CB">
        <w:rPr>
          <w:lang w:val="es-ES"/>
        </w:rPr>
        <w:t>”</w:t>
      </w:r>
      <w:r w:rsidR="009703D3">
        <w:rPr>
          <w:lang w:val="es-ES"/>
        </w:rPr>
        <w:t xml:space="preserve">, en cuyo caso se </w:t>
      </w:r>
      <w:r w:rsidR="007C1903">
        <w:rPr>
          <w:lang w:val="es-ES"/>
        </w:rPr>
        <w:t xml:space="preserve">activa el </w:t>
      </w:r>
      <w:proofErr w:type="spellStart"/>
      <w:r w:rsidR="007C1903">
        <w:rPr>
          <w:lang w:val="es-ES"/>
        </w:rPr>
        <w:t>flag</w:t>
      </w:r>
      <w:proofErr w:type="spellEnd"/>
      <w:r w:rsidR="007C1903">
        <w:rPr>
          <w:lang w:val="es-ES"/>
        </w:rPr>
        <w:t xml:space="preserve"> </w:t>
      </w:r>
      <w:r w:rsidR="0028447B">
        <w:rPr>
          <w:lang w:val="es-ES"/>
        </w:rPr>
        <w:t>pertinente</w:t>
      </w:r>
      <w:r w:rsidR="00B01A11">
        <w:rPr>
          <w:lang w:val="es-ES"/>
        </w:rPr>
        <w:t xml:space="preserve">. </w:t>
      </w:r>
    </w:p>
    <w:p w14:paraId="591F389E" w14:textId="77777777" w:rsidR="006F436C" w:rsidRDefault="006F436C">
      <w:pPr>
        <w:pStyle w:val="Prrafodelista"/>
        <w:numPr>
          <w:ilvl w:val="0"/>
          <w:numId w:val="12"/>
        </w:numPr>
        <w:rPr>
          <w:lang w:val="es-ES"/>
        </w:rPr>
      </w:pPr>
      <w:r w:rsidRPr="006F436C">
        <w:rPr>
          <w:lang w:val="es-ES"/>
        </w:rPr>
        <w:t xml:space="preserve">Nuevo valor del estado: si no es ninguno de los anteriores, se asume que no hay un comando y que se trata simplemente de una actualización. </w:t>
      </w:r>
    </w:p>
    <w:p w14:paraId="494A589E" w14:textId="02B3D56F" w:rsidR="006F436C" w:rsidRPr="006F436C" w:rsidRDefault="006F436C" w:rsidP="006F436C">
      <w:pPr>
        <w:ind w:left="360"/>
        <w:rPr>
          <w:lang w:val="es-ES"/>
        </w:rPr>
      </w:pPr>
      <w:r>
        <w:rPr>
          <w:lang w:val="es-ES"/>
        </w:rPr>
        <w:t>En todos los casos, se guarda el valor en sus variables correspondientes.</w:t>
      </w:r>
    </w:p>
    <w:p w14:paraId="48A845EA" w14:textId="571B9B3C" w:rsidR="00211F18" w:rsidRDefault="00C13B31" w:rsidP="00FE5CC6">
      <w:pPr>
        <w:rPr>
          <w:lang w:val="es-ES"/>
        </w:rPr>
      </w:pPr>
      <w:r>
        <w:rPr>
          <w:lang w:val="es-ES"/>
        </w:rPr>
        <w:t xml:space="preserve">Para calcular la prioridad y asignarla al secuenciador de tareas, se utiliza la función </w:t>
      </w:r>
      <w:proofErr w:type="spellStart"/>
      <w:r>
        <w:rPr>
          <w:lang w:val="es-ES"/>
        </w:rPr>
        <w:t>compute_</w:t>
      </w:r>
      <w:proofErr w:type="gramStart"/>
      <w:r>
        <w:rPr>
          <w:lang w:val="es-ES"/>
        </w:rPr>
        <w:t>priority</w:t>
      </w:r>
      <w:proofErr w:type="spellEnd"/>
      <w:r>
        <w:rPr>
          <w:lang w:val="es-ES"/>
        </w:rPr>
        <w:t>(</w:t>
      </w:r>
      <w:proofErr w:type="gramEnd"/>
      <w:r>
        <w:rPr>
          <w:lang w:val="es-ES"/>
        </w:rPr>
        <w:t>)</w:t>
      </w:r>
      <w:r w:rsidR="00F82A5F">
        <w:rPr>
          <w:lang w:val="es-ES"/>
        </w:rPr>
        <w:t xml:space="preserve">. </w:t>
      </w:r>
      <w:r w:rsidR="00211F18">
        <w:rPr>
          <w:lang w:val="es-ES"/>
        </w:rPr>
        <w:t xml:space="preserve">Dentro de esta función, se recogen varios casos: </w:t>
      </w:r>
    </w:p>
    <w:p w14:paraId="1429A4DD" w14:textId="6AEC44B2" w:rsidR="00395095" w:rsidRDefault="00330AEC" w:rsidP="00211F18">
      <w:pPr>
        <w:pStyle w:val="Prrafodelista"/>
        <w:numPr>
          <w:ilvl w:val="0"/>
          <w:numId w:val="11"/>
        </w:numPr>
        <w:rPr>
          <w:lang w:val="es-ES"/>
        </w:rPr>
      </w:pPr>
      <w:r>
        <w:rPr>
          <w:lang w:val="es-ES"/>
        </w:rPr>
        <w:t>Estado</w:t>
      </w:r>
      <w:r w:rsidR="00211F18">
        <w:rPr>
          <w:lang w:val="es-ES"/>
        </w:rPr>
        <w:t xml:space="preserve"> de emergencia: n</w:t>
      </w:r>
      <w:r w:rsidR="00F82A5F" w:rsidRPr="00211F18">
        <w:rPr>
          <w:lang w:val="es-ES"/>
        </w:rPr>
        <w:t>ótese</w:t>
      </w:r>
      <w:r w:rsidR="00C13B31">
        <w:rPr>
          <w:lang w:val="es-ES"/>
        </w:rPr>
        <w:t xml:space="preserve"> que</w:t>
      </w:r>
      <w:r w:rsidR="00F82A5F">
        <w:rPr>
          <w:lang w:val="es-ES"/>
        </w:rPr>
        <w:t xml:space="preserve">, cuando llega un nuevo estado de los </w:t>
      </w:r>
      <w:proofErr w:type="spellStart"/>
      <w:r w:rsidR="00F82A5F">
        <w:rPr>
          <w:lang w:val="es-ES"/>
        </w:rPr>
        <w:t>rovers</w:t>
      </w:r>
      <w:proofErr w:type="spellEnd"/>
      <w:r w:rsidR="00F82A5F">
        <w:rPr>
          <w:lang w:val="es-ES"/>
        </w:rPr>
        <w:t xml:space="preserve">, </w:t>
      </w:r>
      <w:r w:rsidR="00E56338">
        <w:rPr>
          <w:lang w:val="es-ES"/>
        </w:rPr>
        <w:t>éste contiene un campo “</w:t>
      </w:r>
      <w:proofErr w:type="gramStart"/>
      <w:r w:rsidR="00E56338">
        <w:rPr>
          <w:lang w:val="es-ES"/>
        </w:rPr>
        <w:t>status</w:t>
      </w:r>
      <w:proofErr w:type="gramEnd"/>
      <w:r w:rsidR="00E56338">
        <w:rPr>
          <w:lang w:val="es-ES"/>
        </w:rPr>
        <w:t xml:space="preserve">” donde también se registran las emergencias. </w:t>
      </w:r>
      <w:r w:rsidR="00A31102" w:rsidRPr="00211F18">
        <w:rPr>
          <w:lang w:val="es-ES"/>
        </w:rPr>
        <w:t>En caso de tenerla</w:t>
      </w:r>
      <w:r w:rsidR="003C4665" w:rsidRPr="00211F18">
        <w:rPr>
          <w:lang w:val="es-ES"/>
        </w:rPr>
        <w:t xml:space="preserve">, </w:t>
      </w:r>
      <w:r w:rsidR="00696B04" w:rsidRPr="00211F18">
        <w:rPr>
          <w:lang w:val="es-ES"/>
        </w:rPr>
        <w:t xml:space="preserve">se </w:t>
      </w:r>
      <w:r w:rsidR="00211F18" w:rsidRPr="00211F18">
        <w:rPr>
          <w:lang w:val="es-ES"/>
        </w:rPr>
        <w:t>sitúa la tarea al comienzo de la lista</w:t>
      </w:r>
      <w:r w:rsidR="00211F18">
        <w:rPr>
          <w:lang w:val="es-ES"/>
        </w:rPr>
        <w:t>, y se actualiza la prioridad</w:t>
      </w:r>
    </w:p>
    <w:p w14:paraId="7E87E28B" w14:textId="0466DCED" w:rsidR="00211F18" w:rsidRPr="00211F18" w:rsidRDefault="00330AEC" w:rsidP="00211F18">
      <w:pPr>
        <w:pStyle w:val="Prrafodelista"/>
        <w:numPr>
          <w:ilvl w:val="0"/>
          <w:numId w:val="11"/>
        </w:numPr>
        <w:rPr>
          <w:lang w:val="es-ES"/>
        </w:rPr>
      </w:pPr>
      <w:r>
        <w:rPr>
          <w:lang w:val="es-ES"/>
        </w:rPr>
        <w:t xml:space="preserve">Nuevo comando de usuario: si </w:t>
      </w:r>
      <w:r w:rsidR="00884FF7">
        <w:rPr>
          <w:lang w:val="es-ES"/>
        </w:rPr>
        <w:t>en la función anterior se ha activado</w:t>
      </w:r>
      <w:r w:rsidR="00157BA2">
        <w:rPr>
          <w:lang w:val="es-ES"/>
        </w:rPr>
        <w:t xml:space="preserve"> </w:t>
      </w:r>
      <w:r w:rsidR="002C1759">
        <w:rPr>
          <w:lang w:val="es-ES"/>
        </w:rPr>
        <w:t xml:space="preserve">el </w:t>
      </w:r>
      <w:proofErr w:type="spellStart"/>
      <w:r w:rsidR="00884FF7">
        <w:rPr>
          <w:lang w:val="es-ES"/>
        </w:rPr>
        <w:t>flag</w:t>
      </w:r>
      <w:proofErr w:type="spellEnd"/>
      <w:r w:rsidR="002C1759">
        <w:rPr>
          <w:lang w:val="es-ES"/>
        </w:rPr>
        <w:t xml:space="preserve"> de </w:t>
      </w:r>
      <w:r w:rsidR="00CC1518">
        <w:rPr>
          <w:lang w:val="es-ES"/>
        </w:rPr>
        <w:t>comando de usuario</w:t>
      </w:r>
      <w:r w:rsidR="00884FF7">
        <w:rPr>
          <w:lang w:val="es-ES"/>
        </w:rPr>
        <w:t xml:space="preserve"> (</w:t>
      </w:r>
      <w:proofErr w:type="spellStart"/>
      <w:r w:rsidR="00884FF7">
        <w:rPr>
          <w:lang w:val="es-ES"/>
        </w:rPr>
        <w:t>new_usercmd</w:t>
      </w:r>
      <w:proofErr w:type="spellEnd"/>
      <w:r w:rsidR="00884FF7">
        <w:rPr>
          <w:lang w:val="es-ES"/>
        </w:rPr>
        <w:t xml:space="preserve">), </w:t>
      </w:r>
      <w:r w:rsidR="008A194A">
        <w:rPr>
          <w:lang w:val="es-ES"/>
        </w:rPr>
        <w:t>se inserta detrás del último comando de emergencia</w:t>
      </w:r>
      <w:r w:rsidR="00443D78">
        <w:rPr>
          <w:lang w:val="es-ES"/>
        </w:rPr>
        <w:t xml:space="preserve"> y, </w:t>
      </w:r>
      <w:proofErr w:type="gramStart"/>
      <w:r w:rsidR="00443D78">
        <w:rPr>
          <w:lang w:val="es-ES"/>
        </w:rPr>
        <w:t>en relación al</w:t>
      </w:r>
      <w:proofErr w:type="gramEnd"/>
      <w:r w:rsidR="00443D78">
        <w:rPr>
          <w:lang w:val="es-ES"/>
        </w:rPr>
        <w:t xml:space="preserve"> resto de comandos de usuario, de acuerdo con la distancia respecto a la tarea actual (si la hubiera) o las coordenadas actuales (si estuviera libre)</w:t>
      </w:r>
    </w:p>
    <w:p w14:paraId="4FE3777E" w14:textId="276C4F30" w:rsidR="003E007E" w:rsidRDefault="00093CD1" w:rsidP="00675D37">
      <w:pPr>
        <w:pStyle w:val="Prrafodelista"/>
        <w:numPr>
          <w:ilvl w:val="0"/>
          <w:numId w:val="12"/>
        </w:numPr>
        <w:rPr>
          <w:lang w:val="es-ES"/>
        </w:rPr>
      </w:pPr>
      <w:r>
        <w:rPr>
          <w:lang w:val="es-ES"/>
        </w:rPr>
        <w:t>Nuevo comando del sensor</w:t>
      </w:r>
      <w:r w:rsidR="003E5FF0">
        <w:rPr>
          <w:lang w:val="es-ES"/>
        </w:rPr>
        <w:t xml:space="preserve">: </w:t>
      </w:r>
      <w:r w:rsidR="00E27CDF">
        <w:rPr>
          <w:lang w:val="es-ES"/>
        </w:rPr>
        <w:t xml:space="preserve">si </w:t>
      </w:r>
      <w:r w:rsidR="008411D9">
        <w:rPr>
          <w:lang w:val="es-ES"/>
        </w:rPr>
        <w:t xml:space="preserve">el </w:t>
      </w:r>
      <w:proofErr w:type="spellStart"/>
      <w:r w:rsidR="008411D9">
        <w:rPr>
          <w:lang w:val="es-ES"/>
        </w:rPr>
        <w:t>flag</w:t>
      </w:r>
      <w:proofErr w:type="spellEnd"/>
      <w:r w:rsidR="008901AB">
        <w:rPr>
          <w:lang w:val="es-ES"/>
        </w:rPr>
        <w:t xml:space="preserve"> d</w:t>
      </w:r>
      <w:r w:rsidR="00E747CD">
        <w:rPr>
          <w:lang w:val="es-ES"/>
        </w:rPr>
        <w:t>e “</w:t>
      </w:r>
      <w:proofErr w:type="spellStart"/>
      <w:r w:rsidR="00E747CD">
        <w:rPr>
          <w:lang w:val="es-ES"/>
        </w:rPr>
        <w:t>new_sensorcmd</w:t>
      </w:r>
      <w:proofErr w:type="spellEnd"/>
      <w:r w:rsidR="00E747CD">
        <w:rPr>
          <w:lang w:val="es-ES"/>
        </w:rPr>
        <w:t xml:space="preserve">” está activo, se sitúa este comando delante de los generados automáticamente, pero en orden de distancia respecto al punto final de la tarea actual (si la hubiera) o las coordenadas actuales (si estuviera libre). </w:t>
      </w:r>
      <w:r w:rsidR="00675D37">
        <w:rPr>
          <w:lang w:val="es-ES"/>
        </w:rPr>
        <w:t xml:space="preserve">Para determinar qué robot enviar a esa ubicación, se </w:t>
      </w:r>
      <w:r w:rsidR="00675D37" w:rsidRPr="00F304B6">
        <w:rPr>
          <w:lang w:val="es-ES"/>
        </w:rPr>
        <w:t xml:space="preserve">ejecuta la función </w:t>
      </w:r>
      <w:proofErr w:type="spellStart"/>
      <w:r w:rsidR="00675D37" w:rsidRPr="00F304B6">
        <w:rPr>
          <w:lang w:val="es-ES"/>
        </w:rPr>
        <w:t>compute_</w:t>
      </w:r>
      <w:proofErr w:type="gramStart"/>
      <w:r w:rsidR="00675D37" w:rsidRPr="00F304B6">
        <w:rPr>
          <w:lang w:val="es-ES"/>
        </w:rPr>
        <w:t>roverid</w:t>
      </w:r>
      <w:proofErr w:type="spellEnd"/>
      <w:r w:rsidR="00675D37" w:rsidRPr="00F304B6">
        <w:rPr>
          <w:lang w:val="es-ES"/>
        </w:rPr>
        <w:t>(</w:t>
      </w:r>
      <w:proofErr w:type="gramEnd"/>
      <w:r w:rsidR="00675D37" w:rsidRPr="00F304B6">
        <w:rPr>
          <w:lang w:val="es-ES"/>
        </w:rPr>
        <w:t xml:space="preserve">), </w:t>
      </w:r>
      <w:r w:rsidR="00675D37">
        <w:rPr>
          <w:lang w:val="es-ES"/>
        </w:rPr>
        <w:t xml:space="preserve">pues esto depende de qué dato ha superado el umbral. </w:t>
      </w:r>
    </w:p>
    <w:p w14:paraId="64278D41" w14:textId="77777777" w:rsidR="00CA31A2" w:rsidRPr="005F57FC" w:rsidRDefault="00CA31A2" w:rsidP="00CA31A2">
      <w:pPr>
        <w:pStyle w:val="Prrafodelista"/>
        <w:numPr>
          <w:ilvl w:val="0"/>
          <w:numId w:val="12"/>
        </w:numPr>
        <w:shd w:val="clear" w:color="auto" w:fill="000000"/>
        <w:spacing w:after="0" w:line="285" w:lineRule="atLeast"/>
        <w:rPr>
          <w:rFonts w:ascii="Consolas" w:eastAsia="Times New Roman" w:hAnsi="Consolas" w:cs="Times New Roman"/>
          <w:color w:val="FFFFFF"/>
          <w:sz w:val="12"/>
          <w:szCs w:val="12"/>
          <w:lang w:val="es-ES" w:eastAsia="es-ES"/>
        </w:rPr>
      </w:pPr>
      <w:r w:rsidRPr="005F57FC">
        <w:rPr>
          <w:rFonts w:ascii="Consolas" w:eastAsia="Times New Roman" w:hAnsi="Consolas" w:cs="Times New Roman"/>
          <w:color w:val="7CA668"/>
          <w:sz w:val="12"/>
          <w:szCs w:val="12"/>
          <w:lang w:val="es-ES" w:eastAsia="es-ES"/>
        </w:rPr>
        <w:lastRenderedPageBreak/>
        <w:t># ------------------------------------------- COMPUTE PRIORITY ----------------------------------------------------</w:t>
      </w:r>
    </w:p>
    <w:p w14:paraId="0D8EC930" w14:textId="11D4A5E0" w:rsidR="00AD6815" w:rsidRPr="008F63B9" w:rsidRDefault="00CA31A2" w:rsidP="00CA31A2">
      <w:pPr>
        <w:pStyle w:val="Prrafodelista"/>
        <w:numPr>
          <w:ilvl w:val="0"/>
          <w:numId w:val="12"/>
        </w:numPr>
        <w:shd w:val="clear" w:color="auto" w:fill="000000"/>
        <w:spacing w:after="0" w:line="285" w:lineRule="atLeast"/>
        <w:rPr>
          <w:rFonts w:ascii="Consolas" w:hAnsi="Consolas"/>
          <w:color w:val="FFFFFF"/>
          <w:lang w:val="es-ES"/>
          <w:rPrChange w:id="56" w:author="Microsoft Word" w:date="2024-01-04T20:14:00Z">
            <w:rPr>
              <w:lang w:val="es-ES"/>
            </w:rPr>
          </w:rPrChange>
        </w:rPr>
        <w:pPrChange w:id="57" w:author="Microsoft Word" w:date="2024-01-04T20:14:00Z">
          <w:pPr>
            <w:ind w:left="360"/>
          </w:pPr>
        </w:pPrChange>
      </w:pPr>
      <w:r w:rsidRPr="008F63B9">
        <w:rPr>
          <w:rFonts w:ascii="Consolas" w:eastAsia="Times New Roman" w:hAnsi="Consolas" w:cs="Times New Roman"/>
          <w:color w:val="FFFFFF"/>
          <w:lang w:val="es-ES" w:eastAsia="es-ES"/>
        </w:rPr>
        <w:t xml:space="preserve">    </w:t>
      </w:r>
      <w:proofErr w:type="spellStart"/>
      <w:r w:rsidRPr="008F63B9">
        <w:rPr>
          <w:rFonts w:ascii="Consolas" w:eastAsia="Times New Roman" w:hAnsi="Consolas" w:cs="Times New Roman"/>
          <w:color w:val="569CD6"/>
          <w:lang w:val="es-ES" w:eastAsia="es-ES"/>
        </w:rPr>
        <w:t>def</w:t>
      </w:r>
      <w:proofErr w:type="spellEnd"/>
      <w:r w:rsidR="00AD6815" w:rsidRPr="00251A2C">
        <w:rPr>
          <w:lang w:val="es-ES"/>
        </w:rPr>
        <w:t xml:space="preserve"> </w:t>
      </w:r>
      <w:proofErr w:type="spellStart"/>
      <w:r w:rsidR="00AD6815" w:rsidRPr="00251A2C">
        <w:rPr>
          <w:lang w:val="es-ES"/>
        </w:rPr>
        <w:t>compute</w:t>
      </w:r>
      <w:r w:rsidRPr="008F63B9">
        <w:rPr>
          <w:rFonts w:ascii="Consolas" w:eastAsia="Times New Roman" w:hAnsi="Consolas" w:cs="Times New Roman"/>
          <w:color w:val="DCDCAA"/>
          <w:lang w:val="es-ES" w:eastAsia="es-ES"/>
        </w:rPr>
        <w:t>_</w:t>
      </w:r>
      <w:r w:rsidR="00AD6815" w:rsidRPr="008F63B9">
        <w:rPr>
          <w:rFonts w:ascii="Consolas" w:hAnsi="Consolas"/>
          <w:color w:val="DCDCAA"/>
          <w:lang w:val="es-ES"/>
          <w:rPrChange w:id="58" w:author="Microsoft Word" w:date="2024-01-04T20:14:00Z">
            <w:rPr>
              <w:lang w:val="es-ES"/>
            </w:rPr>
          </w:rPrChange>
        </w:rPr>
        <w:t>priority</w:t>
      </w:r>
      <w:proofErr w:type="spellEnd"/>
      <w:del w:id="59" w:author="Microsoft Word" w:date="2024-01-04T20:14:00Z">
        <w:r w:rsidRPr="008F63B9">
          <w:rPr>
            <w:rFonts w:ascii="Consolas" w:eastAsia="Times New Roman" w:hAnsi="Consolas" w:cs="Times New Roman"/>
            <w:color w:val="FFFFFF"/>
            <w:lang w:val="es-ES" w:eastAsia="es-ES"/>
          </w:rPr>
          <w:delText>(</w:delText>
        </w:r>
        <w:r w:rsidRPr="008F63B9">
          <w:rPr>
            <w:rFonts w:ascii="Consolas" w:eastAsia="Times New Roman" w:hAnsi="Consolas" w:cs="Times New Roman"/>
            <w:color w:val="9CDCFE"/>
            <w:lang w:val="es-ES" w:eastAsia="es-ES"/>
          </w:rPr>
          <w:delText>self</w:delText>
        </w:r>
        <w:r w:rsidRPr="008F63B9">
          <w:rPr>
            <w:rFonts w:ascii="Consolas" w:eastAsia="Times New Roman" w:hAnsi="Consolas" w:cs="Times New Roman"/>
            <w:color w:val="FFFFFF"/>
            <w:lang w:val="es-ES" w:eastAsia="es-ES"/>
          </w:rPr>
          <w:delText>,</w:delText>
        </w:r>
        <w:r w:rsidRPr="008F63B9">
          <w:rPr>
            <w:rFonts w:ascii="Consolas" w:eastAsia="Times New Roman" w:hAnsi="Consolas" w:cs="Times New Roman"/>
            <w:color w:val="9CDCFE"/>
            <w:lang w:val="es-ES" w:eastAsia="es-ES"/>
          </w:rPr>
          <w:delText>client</w:delText>
        </w:r>
        <w:r w:rsidRPr="008F63B9">
          <w:rPr>
            <w:rFonts w:ascii="Consolas" w:eastAsia="Times New Roman" w:hAnsi="Consolas" w:cs="Times New Roman"/>
            <w:color w:val="FFFFFF"/>
            <w:lang w:val="es-ES" w:eastAsia="es-ES"/>
          </w:rPr>
          <w:delText>):</w:delText>
        </w:r>
      </w:del>
      <w:ins w:id="60" w:author="Microsoft Word" w:date="2024-01-04T20:14:00Z">
        <w:r w:rsidR="00AD6815">
          <w:rPr>
            <w:lang w:val="es-ES"/>
          </w:rPr>
          <w:t>]</w:t>
        </w:r>
      </w:ins>
    </w:p>
    <w:p w14:paraId="5ADD2A85" w14:textId="77777777" w:rsidR="00CA31A2" w:rsidRPr="008F63B9" w:rsidRDefault="00CA31A2" w:rsidP="00CA31A2">
      <w:pPr>
        <w:pStyle w:val="Prrafodelista"/>
        <w:numPr>
          <w:ilvl w:val="0"/>
          <w:numId w:val="12"/>
        </w:numPr>
        <w:shd w:val="clear" w:color="auto" w:fill="000000"/>
        <w:spacing w:after="0" w:line="285" w:lineRule="atLeast"/>
        <w:rPr>
          <w:rFonts w:ascii="Consolas" w:eastAsia="Times New Roman" w:hAnsi="Consolas" w:cs="Times New Roman"/>
          <w:color w:val="FFFFFF"/>
          <w:sz w:val="12"/>
          <w:szCs w:val="12"/>
          <w:lang w:val="es-ES" w:eastAsia="es-ES"/>
        </w:rPr>
      </w:pPr>
    </w:p>
    <w:p w14:paraId="71B51983" w14:textId="77777777" w:rsidR="00CA31A2" w:rsidRPr="005F57FC" w:rsidRDefault="00CA31A2" w:rsidP="00CA31A2">
      <w:pPr>
        <w:pStyle w:val="Prrafodelista"/>
        <w:numPr>
          <w:ilvl w:val="0"/>
          <w:numId w:val="12"/>
        </w:numPr>
        <w:shd w:val="clear" w:color="auto" w:fill="000000"/>
        <w:spacing w:after="0" w:line="285" w:lineRule="atLeast"/>
        <w:rPr>
          <w:rFonts w:ascii="Consolas" w:eastAsia="Times New Roman" w:hAnsi="Consolas" w:cs="Times New Roman"/>
          <w:color w:val="FFFFFF"/>
          <w:sz w:val="12"/>
          <w:szCs w:val="12"/>
          <w:lang w:val="es-ES" w:eastAsia="es-ES"/>
        </w:rPr>
      </w:pPr>
      <w:r w:rsidRPr="008F63B9">
        <w:rPr>
          <w:rFonts w:ascii="Consolas" w:eastAsia="Times New Roman" w:hAnsi="Consolas" w:cs="Times New Roman"/>
          <w:color w:val="FFFFFF"/>
          <w:sz w:val="12"/>
          <w:szCs w:val="12"/>
          <w:lang w:val="es-ES" w:eastAsia="es-ES"/>
        </w:rPr>
        <w:t xml:space="preserve">        </w:t>
      </w:r>
      <w:r w:rsidRPr="005F57FC">
        <w:rPr>
          <w:rFonts w:ascii="Consolas" w:eastAsia="Times New Roman" w:hAnsi="Consolas" w:cs="Times New Roman"/>
          <w:color w:val="CE9178"/>
          <w:sz w:val="12"/>
          <w:szCs w:val="12"/>
          <w:lang w:val="es-ES" w:eastAsia="es-ES"/>
        </w:rPr>
        <w:t>"""</w:t>
      </w:r>
    </w:p>
    <w:p w14:paraId="4BA0B7B1" w14:textId="77777777" w:rsidR="00CA31A2" w:rsidRPr="00DA2C59" w:rsidRDefault="00CA31A2" w:rsidP="00CA31A2">
      <w:pPr>
        <w:pStyle w:val="Prrafodelista"/>
        <w:numPr>
          <w:ilvl w:val="0"/>
          <w:numId w:val="12"/>
        </w:numPr>
        <w:shd w:val="clear" w:color="auto" w:fill="000000"/>
        <w:spacing w:after="0" w:line="285" w:lineRule="atLeast"/>
        <w:rPr>
          <w:rFonts w:ascii="Consolas" w:eastAsia="Times New Roman" w:hAnsi="Consolas" w:cs="Times New Roman"/>
          <w:color w:val="FFFFFF"/>
          <w:sz w:val="12"/>
          <w:szCs w:val="12"/>
          <w:lang w:eastAsia="es-ES"/>
        </w:rPr>
      </w:pPr>
      <w:r w:rsidRPr="00DA2C59">
        <w:rPr>
          <w:rFonts w:ascii="Consolas" w:eastAsia="Times New Roman" w:hAnsi="Consolas" w:cs="Times New Roman"/>
          <w:color w:val="CE9178"/>
          <w:sz w:val="12"/>
          <w:szCs w:val="12"/>
          <w:lang w:eastAsia="es-ES"/>
        </w:rPr>
        <w:t>        This method computes tasks priority of all Rovers</w:t>
      </w:r>
    </w:p>
    <w:p w14:paraId="6FB3D9F0" w14:textId="77777777" w:rsidR="00CA31A2" w:rsidRPr="00DA2C59" w:rsidRDefault="00CA31A2" w:rsidP="00CA31A2">
      <w:pPr>
        <w:pStyle w:val="Prrafodelista"/>
        <w:numPr>
          <w:ilvl w:val="0"/>
          <w:numId w:val="12"/>
        </w:numPr>
        <w:shd w:val="clear" w:color="auto" w:fill="000000"/>
        <w:spacing w:after="0" w:line="285" w:lineRule="atLeast"/>
        <w:rPr>
          <w:rFonts w:ascii="Consolas" w:eastAsia="Times New Roman" w:hAnsi="Consolas" w:cs="Times New Roman"/>
          <w:color w:val="FFFFFF"/>
          <w:sz w:val="12"/>
          <w:szCs w:val="12"/>
          <w:lang w:eastAsia="es-ES"/>
        </w:rPr>
      </w:pPr>
      <w:r w:rsidRPr="00DA2C59">
        <w:rPr>
          <w:rFonts w:ascii="Consolas" w:eastAsia="Times New Roman" w:hAnsi="Consolas" w:cs="Times New Roman"/>
          <w:color w:val="CE9178"/>
          <w:sz w:val="12"/>
          <w:szCs w:val="12"/>
          <w:lang w:eastAsia="es-ES"/>
        </w:rPr>
        <w:t xml:space="preserve">        PRIORITY ORDER: </w:t>
      </w:r>
      <w:proofErr w:type="gramStart"/>
      <w:r w:rsidRPr="00DA2C59">
        <w:rPr>
          <w:rFonts w:ascii="Consolas" w:eastAsia="Times New Roman" w:hAnsi="Consolas" w:cs="Times New Roman"/>
          <w:color w:val="CE9178"/>
          <w:sz w:val="12"/>
          <w:szCs w:val="12"/>
          <w:lang w:eastAsia="es-ES"/>
        </w:rPr>
        <w:t>EMERGENCY,USER</w:t>
      </w:r>
      <w:proofErr w:type="gramEnd"/>
      <w:r w:rsidRPr="00DA2C59">
        <w:rPr>
          <w:rFonts w:ascii="Consolas" w:eastAsia="Times New Roman" w:hAnsi="Consolas" w:cs="Times New Roman"/>
          <w:color w:val="CE9178"/>
          <w:sz w:val="12"/>
          <w:szCs w:val="12"/>
          <w:lang w:eastAsia="es-ES"/>
        </w:rPr>
        <w:t xml:space="preserve"> COMMAND, AUTOMATIC COMMAND</w:t>
      </w:r>
    </w:p>
    <w:p w14:paraId="61BCC7D1" w14:textId="77777777" w:rsidR="00CA31A2" w:rsidRPr="00DA2C59" w:rsidRDefault="00CA31A2" w:rsidP="00CA31A2">
      <w:pPr>
        <w:pStyle w:val="Prrafodelista"/>
        <w:numPr>
          <w:ilvl w:val="0"/>
          <w:numId w:val="12"/>
        </w:numPr>
        <w:shd w:val="clear" w:color="auto" w:fill="000000"/>
        <w:spacing w:after="0" w:line="285" w:lineRule="atLeast"/>
        <w:rPr>
          <w:rFonts w:ascii="Consolas" w:eastAsia="Times New Roman" w:hAnsi="Consolas" w:cs="Times New Roman"/>
          <w:color w:val="FFFFFF"/>
          <w:sz w:val="12"/>
          <w:szCs w:val="12"/>
          <w:lang w:eastAsia="es-ES"/>
        </w:rPr>
      </w:pPr>
    </w:p>
    <w:p w14:paraId="224A920A" w14:textId="77777777" w:rsidR="00CA31A2" w:rsidRPr="005F57FC" w:rsidRDefault="00CA31A2" w:rsidP="00CA31A2">
      <w:pPr>
        <w:pStyle w:val="Prrafodelista"/>
        <w:numPr>
          <w:ilvl w:val="0"/>
          <w:numId w:val="12"/>
        </w:numPr>
        <w:shd w:val="clear" w:color="auto" w:fill="000000"/>
        <w:spacing w:after="0" w:line="285" w:lineRule="atLeast"/>
        <w:rPr>
          <w:rFonts w:ascii="Consolas" w:eastAsia="Times New Roman" w:hAnsi="Consolas" w:cs="Times New Roman"/>
          <w:color w:val="FFFFFF"/>
          <w:sz w:val="12"/>
          <w:szCs w:val="12"/>
          <w:lang w:val="es-ES" w:eastAsia="es-ES"/>
        </w:rPr>
      </w:pPr>
      <w:r w:rsidRPr="00DA2C59">
        <w:rPr>
          <w:rFonts w:ascii="Consolas" w:eastAsia="Times New Roman" w:hAnsi="Consolas" w:cs="Times New Roman"/>
          <w:color w:val="CE9178"/>
          <w:sz w:val="12"/>
          <w:szCs w:val="12"/>
          <w:lang w:eastAsia="es-ES"/>
        </w:rPr>
        <w:t xml:space="preserve">        </w:t>
      </w:r>
      <w:r w:rsidRPr="005F57FC">
        <w:rPr>
          <w:rFonts w:ascii="Consolas" w:eastAsia="Times New Roman" w:hAnsi="Consolas" w:cs="Times New Roman"/>
          <w:color w:val="CE9178"/>
          <w:sz w:val="12"/>
          <w:szCs w:val="12"/>
          <w:lang w:val="es-ES" w:eastAsia="es-ES"/>
        </w:rPr>
        <w:t>"""</w:t>
      </w:r>
    </w:p>
    <w:p w14:paraId="21D15FCD" w14:textId="77777777" w:rsidR="00CA31A2" w:rsidRPr="005F57FC" w:rsidRDefault="00CA31A2" w:rsidP="00CA31A2">
      <w:pPr>
        <w:pStyle w:val="Prrafodelista"/>
        <w:numPr>
          <w:ilvl w:val="0"/>
          <w:numId w:val="12"/>
        </w:numPr>
        <w:shd w:val="clear" w:color="auto" w:fill="000000"/>
        <w:spacing w:after="0" w:line="285" w:lineRule="atLeast"/>
        <w:rPr>
          <w:rFonts w:ascii="Consolas" w:eastAsia="Times New Roman" w:hAnsi="Consolas" w:cs="Times New Roman"/>
          <w:color w:val="FFFFFF"/>
          <w:sz w:val="12"/>
          <w:szCs w:val="12"/>
          <w:lang w:val="es-ES" w:eastAsia="es-ES"/>
        </w:rPr>
      </w:pPr>
      <w:r w:rsidRPr="005F57FC">
        <w:rPr>
          <w:rFonts w:ascii="Consolas" w:eastAsia="Times New Roman" w:hAnsi="Consolas" w:cs="Times New Roman"/>
          <w:color w:val="FFFFFF"/>
          <w:sz w:val="12"/>
          <w:szCs w:val="12"/>
          <w:lang w:val="es-ES" w:eastAsia="es-ES"/>
        </w:rPr>
        <w:t xml:space="preserve">        </w:t>
      </w:r>
      <w:r w:rsidRPr="005F57FC">
        <w:rPr>
          <w:rFonts w:ascii="Consolas" w:eastAsia="Times New Roman" w:hAnsi="Consolas" w:cs="Times New Roman"/>
          <w:color w:val="7CA668"/>
          <w:sz w:val="12"/>
          <w:szCs w:val="12"/>
          <w:lang w:val="es-ES" w:eastAsia="es-ES"/>
        </w:rPr>
        <w:t># ======================================= ROVERS PRIORITY COMPUTATION ==========================================</w:t>
      </w:r>
    </w:p>
    <w:p w14:paraId="785510F6" w14:textId="77777777" w:rsidR="00CA31A2" w:rsidRPr="005F57FC" w:rsidRDefault="00CA31A2" w:rsidP="00CA31A2">
      <w:pPr>
        <w:pStyle w:val="Prrafodelista"/>
        <w:numPr>
          <w:ilvl w:val="0"/>
          <w:numId w:val="12"/>
        </w:numPr>
        <w:shd w:val="clear" w:color="auto" w:fill="000000"/>
        <w:spacing w:after="240" w:line="285" w:lineRule="atLeast"/>
        <w:rPr>
          <w:rFonts w:ascii="Consolas" w:eastAsia="Times New Roman" w:hAnsi="Consolas" w:cs="Times New Roman"/>
          <w:color w:val="FFFFFF"/>
          <w:sz w:val="12"/>
          <w:szCs w:val="12"/>
          <w:lang w:val="es-ES" w:eastAsia="es-ES"/>
        </w:rPr>
      </w:pPr>
    </w:p>
    <w:p w14:paraId="7278B73C" w14:textId="77777777" w:rsidR="00CA31A2" w:rsidRPr="005F57FC" w:rsidRDefault="00CA31A2" w:rsidP="00CA31A2">
      <w:pPr>
        <w:pStyle w:val="Prrafodelista"/>
        <w:numPr>
          <w:ilvl w:val="0"/>
          <w:numId w:val="12"/>
        </w:numPr>
        <w:shd w:val="clear" w:color="auto" w:fill="000000"/>
        <w:spacing w:after="0" w:line="285" w:lineRule="atLeast"/>
        <w:rPr>
          <w:rFonts w:ascii="Consolas" w:eastAsia="Times New Roman" w:hAnsi="Consolas" w:cs="Times New Roman"/>
          <w:color w:val="FFFFFF"/>
          <w:sz w:val="12"/>
          <w:szCs w:val="12"/>
          <w:lang w:val="es-ES" w:eastAsia="es-ES"/>
        </w:rPr>
      </w:pPr>
      <w:r w:rsidRPr="005F57FC">
        <w:rPr>
          <w:rFonts w:ascii="Consolas" w:eastAsia="Times New Roman" w:hAnsi="Consolas" w:cs="Times New Roman"/>
          <w:color w:val="FFFFFF"/>
          <w:sz w:val="12"/>
          <w:szCs w:val="12"/>
          <w:lang w:val="es-ES" w:eastAsia="es-ES"/>
        </w:rPr>
        <w:t xml:space="preserve">        </w:t>
      </w:r>
      <w:r w:rsidRPr="005F57FC">
        <w:rPr>
          <w:rFonts w:ascii="Consolas" w:eastAsia="Times New Roman" w:hAnsi="Consolas" w:cs="Times New Roman"/>
          <w:color w:val="7CA668"/>
          <w:sz w:val="12"/>
          <w:szCs w:val="12"/>
          <w:lang w:val="es-ES" w:eastAsia="es-ES"/>
        </w:rPr>
        <w:t># --------------------------------------------------------------------------------------------------------------</w:t>
      </w:r>
    </w:p>
    <w:p w14:paraId="1C1A5B08" w14:textId="77777777" w:rsidR="00CA31A2" w:rsidRPr="00DA2C59" w:rsidRDefault="00CA31A2" w:rsidP="00CA31A2">
      <w:pPr>
        <w:pStyle w:val="Prrafodelista"/>
        <w:numPr>
          <w:ilvl w:val="0"/>
          <w:numId w:val="12"/>
        </w:numPr>
        <w:shd w:val="clear" w:color="auto" w:fill="000000"/>
        <w:spacing w:after="0" w:line="285" w:lineRule="atLeast"/>
        <w:rPr>
          <w:rFonts w:ascii="Consolas" w:eastAsia="Times New Roman" w:hAnsi="Consolas" w:cs="Times New Roman"/>
          <w:color w:val="FFFFFF"/>
          <w:sz w:val="12"/>
          <w:szCs w:val="12"/>
          <w:lang w:eastAsia="es-ES"/>
        </w:rPr>
      </w:pPr>
      <w:r w:rsidRPr="00DA2C59">
        <w:rPr>
          <w:rFonts w:ascii="Consolas" w:eastAsia="Times New Roman" w:hAnsi="Consolas" w:cs="Times New Roman"/>
          <w:color w:val="FFFFFF"/>
          <w:sz w:val="12"/>
          <w:szCs w:val="12"/>
          <w:lang w:eastAsia="es-ES"/>
        </w:rPr>
        <w:t xml:space="preserve">        </w:t>
      </w:r>
      <w:r w:rsidRPr="00DA2C59">
        <w:rPr>
          <w:rFonts w:ascii="Consolas" w:eastAsia="Times New Roman" w:hAnsi="Consolas" w:cs="Times New Roman"/>
          <w:color w:val="7CA668"/>
          <w:sz w:val="12"/>
          <w:szCs w:val="12"/>
          <w:lang w:eastAsia="es-ES"/>
        </w:rPr>
        <w:t xml:space="preserve"># ID | Priority </w:t>
      </w:r>
      <w:proofErr w:type="gramStart"/>
      <w:r w:rsidRPr="00DA2C59">
        <w:rPr>
          <w:rFonts w:ascii="Consolas" w:eastAsia="Times New Roman" w:hAnsi="Consolas" w:cs="Times New Roman"/>
          <w:color w:val="7CA668"/>
          <w:sz w:val="12"/>
          <w:szCs w:val="12"/>
          <w:lang w:eastAsia="es-ES"/>
        </w:rPr>
        <w:t>|  Latitude</w:t>
      </w:r>
      <w:proofErr w:type="gramEnd"/>
      <w:r w:rsidRPr="00DA2C59">
        <w:rPr>
          <w:rFonts w:ascii="Consolas" w:eastAsia="Times New Roman" w:hAnsi="Consolas" w:cs="Times New Roman"/>
          <w:color w:val="7CA668"/>
          <w:sz w:val="12"/>
          <w:szCs w:val="12"/>
          <w:lang w:eastAsia="es-ES"/>
        </w:rPr>
        <w:t xml:space="preserve">  | Length  |  Rover ID    |  timeout  |  Sender   |   Timestamp |    Distance</w:t>
      </w:r>
    </w:p>
    <w:p w14:paraId="3A22FA7A" w14:textId="77777777" w:rsidR="00CA31A2" w:rsidRPr="005F57FC" w:rsidRDefault="00CA31A2" w:rsidP="00CA31A2">
      <w:pPr>
        <w:pStyle w:val="Prrafodelista"/>
        <w:numPr>
          <w:ilvl w:val="0"/>
          <w:numId w:val="12"/>
        </w:numPr>
        <w:shd w:val="clear" w:color="auto" w:fill="000000"/>
        <w:spacing w:after="0" w:line="285" w:lineRule="atLeast"/>
        <w:rPr>
          <w:rFonts w:ascii="Consolas" w:eastAsia="Times New Roman" w:hAnsi="Consolas" w:cs="Times New Roman"/>
          <w:color w:val="FFFFFF"/>
          <w:sz w:val="12"/>
          <w:szCs w:val="12"/>
          <w:lang w:val="es-ES" w:eastAsia="es-ES"/>
        </w:rPr>
      </w:pPr>
      <w:r w:rsidRPr="00DA2C59">
        <w:rPr>
          <w:rFonts w:ascii="Consolas" w:eastAsia="Times New Roman" w:hAnsi="Consolas" w:cs="Times New Roman"/>
          <w:color w:val="FFFFFF"/>
          <w:sz w:val="12"/>
          <w:szCs w:val="12"/>
          <w:lang w:eastAsia="es-ES"/>
        </w:rPr>
        <w:t xml:space="preserve">        </w:t>
      </w:r>
      <w:r w:rsidRPr="005F57FC">
        <w:rPr>
          <w:rFonts w:ascii="Consolas" w:eastAsia="Times New Roman" w:hAnsi="Consolas" w:cs="Times New Roman"/>
          <w:color w:val="7CA668"/>
          <w:sz w:val="12"/>
          <w:szCs w:val="12"/>
          <w:lang w:val="es-ES" w:eastAsia="es-ES"/>
        </w:rPr>
        <w:t># --------------------------------------------------------------------------------------------------------------</w:t>
      </w:r>
    </w:p>
    <w:p w14:paraId="6AEFF97A" w14:textId="77777777" w:rsidR="00CA31A2" w:rsidRPr="005F57FC" w:rsidRDefault="00CA31A2" w:rsidP="00CA31A2">
      <w:pPr>
        <w:pStyle w:val="Prrafodelista"/>
        <w:numPr>
          <w:ilvl w:val="0"/>
          <w:numId w:val="12"/>
        </w:numPr>
        <w:shd w:val="clear" w:color="auto" w:fill="000000"/>
        <w:spacing w:after="0" w:line="285" w:lineRule="atLeast"/>
        <w:rPr>
          <w:rFonts w:ascii="Consolas" w:eastAsia="Times New Roman" w:hAnsi="Consolas" w:cs="Times New Roman"/>
          <w:color w:val="FFFFFF"/>
          <w:sz w:val="12"/>
          <w:szCs w:val="12"/>
          <w:lang w:val="es-ES" w:eastAsia="es-ES"/>
        </w:rPr>
      </w:pPr>
      <w:r w:rsidRPr="005F57FC">
        <w:rPr>
          <w:rFonts w:ascii="Consolas" w:eastAsia="Times New Roman" w:hAnsi="Consolas" w:cs="Times New Roman"/>
          <w:color w:val="FFFFFF"/>
          <w:sz w:val="12"/>
          <w:szCs w:val="12"/>
          <w:lang w:val="es-ES" w:eastAsia="es-ES"/>
        </w:rPr>
        <w:t xml:space="preserve">        </w:t>
      </w:r>
      <w:r w:rsidRPr="005F57FC">
        <w:rPr>
          <w:rFonts w:ascii="Consolas" w:eastAsia="Times New Roman" w:hAnsi="Consolas" w:cs="Times New Roman"/>
          <w:color w:val="7CA668"/>
          <w:sz w:val="12"/>
          <w:szCs w:val="12"/>
          <w:lang w:val="es-ES" w:eastAsia="es-ES"/>
        </w:rPr>
        <w:t xml:space="preserve"># </w:t>
      </w:r>
      <w:proofErr w:type="gramStart"/>
      <w:r w:rsidRPr="005F57FC">
        <w:rPr>
          <w:rFonts w:ascii="Consolas" w:eastAsia="Times New Roman" w:hAnsi="Consolas" w:cs="Times New Roman"/>
          <w:color w:val="7CA668"/>
          <w:sz w:val="12"/>
          <w:szCs w:val="12"/>
          <w:lang w:val="es-ES" w:eastAsia="es-ES"/>
        </w:rPr>
        <w:t>5  |</w:t>
      </w:r>
      <w:proofErr w:type="gramEnd"/>
      <w:r w:rsidRPr="005F57FC">
        <w:rPr>
          <w:rFonts w:ascii="Consolas" w:eastAsia="Times New Roman" w:hAnsi="Consolas" w:cs="Times New Roman"/>
          <w:color w:val="7CA668"/>
          <w:sz w:val="12"/>
          <w:szCs w:val="12"/>
          <w:lang w:val="es-ES" w:eastAsia="es-ES"/>
        </w:rPr>
        <w:t xml:space="preserve">    1     |    25.2    |   0.2   |   Sensor     |  125 </w:t>
      </w:r>
      <w:proofErr w:type="spellStart"/>
      <w:r w:rsidRPr="005F57FC">
        <w:rPr>
          <w:rFonts w:ascii="Consolas" w:eastAsia="Times New Roman" w:hAnsi="Consolas" w:cs="Times New Roman"/>
          <w:color w:val="7CA668"/>
          <w:sz w:val="12"/>
          <w:szCs w:val="12"/>
          <w:lang w:val="es-ES" w:eastAsia="es-ES"/>
        </w:rPr>
        <w:t>sec</w:t>
      </w:r>
      <w:proofErr w:type="spellEnd"/>
      <w:r w:rsidRPr="005F57FC">
        <w:rPr>
          <w:rFonts w:ascii="Consolas" w:eastAsia="Times New Roman" w:hAnsi="Consolas" w:cs="Times New Roman"/>
          <w:color w:val="7CA668"/>
          <w:sz w:val="12"/>
          <w:szCs w:val="12"/>
          <w:lang w:val="es-ES" w:eastAsia="es-ES"/>
        </w:rPr>
        <w:t xml:space="preserve">  |   </w:t>
      </w:r>
      <w:proofErr w:type="spellStart"/>
      <w:r w:rsidRPr="005F57FC">
        <w:rPr>
          <w:rFonts w:ascii="Consolas" w:eastAsia="Times New Roman" w:hAnsi="Consolas" w:cs="Times New Roman"/>
          <w:color w:val="7CA668"/>
          <w:sz w:val="12"/>
          <w:szCs w:val="12"/>
          <w:lang w:val="es-ES" w:eastAsia="es-ES"/>
        </w:rPr>
        <w:t>User</w:t>
      </w:r>
      <w:proofErr w:type="spellEnd"/>
      <w:r w:rsidRPr="005F57FC">
        <w:rPr>
          <w:rFonts w:ascii="Consolas" w:eastAsia="Times New Roman" w:hAnsi="Consolas" w:cs="Times New Roman"/>
          <w:color w:val="7CA668"/>
          <w:sz w:val="12"/>
          <w:szCs w:val="12"/>
          <w:lang w:val="es-ES" w:eastAsia="es-ES"/>
        </w:rPr>
        <w:t xml:space="preserve">    |   166598    |       34</w:t>
      </w:r>
    </w:p>
    <w:p w14:paraId="1342B163" w14:textId="77777777" w:rsidR="00CA31A2" w:rsidRPr="005F57FC" w:rsidRDefault="00CA31A2" w:rsidP="00CA31A2">
      <w:pPr>
        <w:pStyle w:val="Prrafodelista"/>
        <w:numPr>
          <w:ilvl w:val="0"/>
          <w:numId w:val="12"/>
        </w:numPr>
        <w:shd w:val="clear" w:color="auto" w:fill="000000"/>
        <w:spacing w:after="0" w:line="285" w:lineRule="atLeast"/>
        <w:rPr>
          <w:rFonts w:ascii="Consolas" w:eastAsia="Times New Roman" w:hAnsi="Consolas" w:cs="Times New Roman"/>
          <w:color w:val="FFFFFF"/>
          <w:sz w:val="12"/>
          <w:szCs w:val="12"/>
          <w:lang w:val="es-ES" w:eastAsia="es-ES"/>
        </w:rPr>
      </w:pPr>
      <w:r w:rsidRPr="005F57FC">
        <w:rPr>
          <w:rFonts w:ascii="Consolas" w:eastAsia="Times New Roman" w:hAnsi="Consolas" w:cs="Times New Roman"/>
          <w:color w:val="FFFFFF"/>
          <w:sz w:val="12"/>
          <w:szCs w:val="12"/>
          <w:lang w:val="es-ES" w:eastAsia="es-ES"/>
        </w:rPr>
        <w:t xml:space="preserve">        </w:t>
      </w:r>
      <w:r w:rsidRPr="005F57FC">
        <w:rPr>
          <w:rFonts w:ascii="Consolas" w:eastAsia="Times New Roman" w:hAnsi="Consolas" w:cs="Times New Roman"/>
          <w:color w:val="7CA668"/>
          <w:sz w:val="12"/>
          <w:szCs w:val="12"/>
          <w:lang w:val="es-ES" w:eastAsia="es-ES"/>
        </w:rPr>
        <w:t># --------------------------------------------------------------------------------------------------------------</w:t>
      </w:r>
    </w:p>
    <w:p w14:paraId="009BE462" w14:textId="77777777" w:rsidR="00CA31A2" w:rsidRPr="005F57FC" w:rsidRDefault="00CA31A2" w:rsidP="00CA31A2">
      <w:pPr>
        <w:pStyle w:val="Prrafodelista"/>
        <w:numPr>
          <w:ilvl w:val="0"/>
          <w:numId w:val="12"/>
        </w:numPr>
        <w:shd w:val="clear" w:color="auto" w:fill="000000"/>
        <w:spacing w:after="0" w:line="285" w:lineRule="atLeast"/>
        <w:rPr>
          <w:rFonts w:ascii="Consolas" w:eastAsia="Times New Roman" w:hAnsi="Consolas" w:cs="Times New Roman"/>
          <w:color w:val="FFFFFF"/>
          <w:sz w:val="12"/>
          <w:szCs w:val="12"/>
          <w:lang w:val="es-ES" w:eastAsia="es-ES"/>
        </w:rPr>
      </w:pPr>
      <w:r w:rsidRPr="005F57FC">
        <w:rPr>
          <w:rFonts w:ascii="Consolas" w:eastAsia="Times New Roman" w:hAnsi="Consolas" w:cs="Times New Roman"/>
          <w:color w:val="FFFFFF"/>
          <w:sz w:val="12"/>
          <w:szCs w:val="12"/>
          <w:lang w:val="es-ES" w:eastAsia="es-ES"/>
        </w:rPr>
        <w:t xml:space="preserve">        </w:t>
      </w:r>
      <w:r w:rsidRPr="005F57FC">
        <w:rPr>
          <w:rFonts w:ascii="Consolas" w:eastAsia="Times New Roman" w:hAnsi="Consolas" w:cs="Times New Roman"/>
          <w:color w:val="7CA668"/>
          <w:sz w:val="12"/>
          <w:szCs w:val="12"/>
          <w:lang w:val="es-ES" w:eastAsia="es-ES"/>
        </w:rPr>
        <w:t xml:space="preserve"># </w:t>
      </w:r>
      <w:proofErr w:type="gramStart"/>
      <w:r w:rsidRPr="005F57FC">
        <w:rPr>
          <w:rFonts w:ascii="Consolas" w:eastAsia="Times New Roman" w:hAnsi="Consolas" w:cs="Times New Roman"/>
          <w:color w:val="7CA668"/>
          <w:sz w:val="12"/>
          <w:szCs w:val="12"/>
          <w:lang w:val="es-ES" w:eastAsia="es-ES"/>
        </w:rPr>
        <w:t>2  |</w:t>
      </w:r>
      <w:proofErr w:type="gramEnd"/>
      <w:r w:rsidRPr="005F57FC">
        <w:rPr>
          <w:rFonts w:ascii="Consolas" w:eastAsia="Times New Roman" w:hAnsi="Consolas" w:cs="Times New Roman"/>
          <w:color w:val="7CA668"/>
          <w:sz w:val="12"/>
          <w:szCs w:val="12"/>
          <w:lang w:val="es-ES" w:eastAsia="es-ES"/>
        </w:rPr>
        <w:t xml:space="preserve">    2     |    25.2    |   0.2   |   Sensor     |  125 </w:t>
      </w:r>
      <w:proofErr w:type="spellStart"/>
      <w:r w:rsidRPr="005F57FC">
        <w:rPr>
          <w:rFonts w:ascii="Consolas" w:eastAsia="Times New Roman" w:hAnsi="Consolas" w:cs="Times New Roman"/>
          <w:color w:val="7CA668"/>
          <w:sz w:val="12"/>
          <w:szCs w:val="12"/>
          <w:lang w:val="es-ES" w:eastAsia="es-ES"/>
        </w:rPr>
        <w:t>sec</w:t>
      </w:r>
      <w:proofErr w:type="spellEnd"/>
      <w:r w:rsidRPr="005F57FC">
        <w:rPr>
          <w:rFonts w:ascii="Consolas" w:eastAsia="Times New Roman" w:hAnsi="Consolas" w:cs="Times New Roman"/>
          <w:color w:val="7CA668"/>
          <w:sz w:val="12"/>
          <w:szCs w:val="12"/>
          <w:lang w:val="es-ES" w:eastAsia="es-ES"/>
        </w:rPr>
        <w:t xml:space="preserve">  |   </w:t>
      </w:r>
      <w:proofErr w:type="spellStart"/>
      <w:r w:rsidRPr="005F57FC">
        <w:rPr>
          <w:rFonts w:ascii="Consolas" w:eastAsia="Times New Roman" w:hAnsi="Consolas" w:cs="Times New Roman"/>
          <w:color w:val="7CA668"/>
          <w:sz w:val="12"/>
          <w:szCs w:val="12"/>
          <w:lang w:val="es-ES" w:eastAsia="es-ES"/>
        </w:rPr>
        <w:t>User</w:t>
      </w:r>
      <w:proofErr w:type="spellEnd"/>
      <w:r w:rsidRPr="005F57FC">
        <w:rPr>
          <w:rFonts w:ascii="Consolas" w:eastAsia="Times New Roman" w:hAnsi="Consolas" w:cs="Times New Roman"/>
          <w:color w:val="7CA668"/>
          <w:sz w:val="12"/>
          <w:szCs w:val="12"/>
          <w:lang w:val="es-ES" w:eastAsia="es-ES"/>
        </w:rPr>
        <w:t xml:space="preserve">    |   177509    |       67</w:t>
      </w:r>
    </w:p>
    <w:p w14:paraId="779526AA" w14:textId="77777777" w:rsidR="00CA31A2" w:rsidRPr="005F57FC" w:rsidRDefault="00CA31A2" w:rsidP="00CA31A2">
      <w:pPr>
        <w:pStyle w:val="Prrafodelista"/>
        <w:numPr>
          <w:ilvl w:val="0"/>
          <w:numId w:val="12"/>
        </w:numPr>
        <w:shd w:val="clear" w:color="auto" w:fill="000000"/>
        <w:spacing w:after="0" w:line="285" w:lineRule="atLeast"/>
        <w:rPr>
          <w:rFonts w:ascii="Consolas" w:eastAsia="Times New Roman" w:hAnsi="Consolas" w:cs="Times New Roman"/>
          <w:color w:val="FFFFFF"/>
          <w:sz w:val="12"/>
          <w:szCs w:val="12"/>
          <w:lang w:val="es-ES" w:eastAsia="es-ES"/>
        </w:rPr>
      </w:pPr>
      <w:r w:rsidRPr="005F57FC">
        <w:rPr>
          <w:rFonts w:ascii="Consolas" w:eastAsia="Times New Roman" w:hAnsi="Consolas" w:cs="Times New Roman"/>
          <w:color w:val="FFFFFF"/>
          <w:sz w:val="12"/>
          <w:szCs w:val="12"/>
          <w:lang w:val="es-ES" w:eastAsia="es-ES"/>
        </w:rPr>
        <w:t xml:space="preserve">        </w:t>
      </w:r>
      <w:r w:rsidRPr="005F57FC">
        <w:rPr>
          <w:rFonts w:ascii="Consolas" w:eastAsia="Times New Roman" w:hAnsi="Consolas" w:cs="Times New Roman"/>
          <w:color w:val="7CA668"/>
          <w:sz w:val="12"/>
          <w:szCs w:val="12"/>
          <w:lang w:val="es-ES" w:eastAsia="es-ES"/>
        </w:rPr>
        <w:t># --------------------------------------------------------------------------------------------------------------</w:t>
      </w:r>
    </w:p>
    <w:p w14:paraId="2FF94843" w14:textId="77777777" w:rsidR="00CA31A2" w:rsidRPr="005F57FC" w:rsidRDefault="00CA31A2" w:rsidP="00CA31A2">
      <w:pPr>
        <w:pStyle w:val="Prrafodelista"/>
        <w:numPr>
          <w:ilvl w:val="0"/>
          <w:numId w:val="12"/>
        </w:numPr>
        <w:shd w:val="clear" w:color="auto" w:fill="000000"/>
        <w:spacing w:after="0" w:line="285" w:lineRule="atLeast"/>
        <w:rPr>
          <w:rFonts w:ascii="Consolas" w:eastAsia="Times New Roman" w:hAnsi="Consolas" w:cs="Times New Roman"/>
          <w:color w:val="FFFFFF"/>
          <w:sz w:val="12"/>
          <w:szCs w:val="12"/>
          <w:lang w:val="es-ES" w:eastAsia="es-ES"/>
        </w:rPr>
      </w:pPr>
      <w:r w:rsidRPr="005F57FC">
        <w:rPr>
          <w:rFonts w:ascii="Consolas" w:eastAsia="Times New Roman" w:hAnsi="Consolas" w:cs="Times New Roman"/>
          <w:color w:val="FFFFFF"/>
          <w:sz w:val="12"/>
          <w:szCs w:val="12"/>
          <w:lang w:val="es-ES" w:eastAsia="es-ES"/>
        </w:rPr>
        <w:t xml:space="preserve">        </w:t>
      </w:r>
      <w:r w:rsidRPr="005F57FC">
        <w:rPr>
          <w:rFonts w:ascii="Consolas" w:eastAsia="Times New Roman" w:hAnsi="Consolas" w:cs="Times New Roman"/>
          <w:color w:val="7CA668"/>
          <w:sz w:val="12"/>
          <w:szCs w:val="12"/>
          <w:lang w:val="es-ES" w:eastAsia="es-ES"/>
        </w:rPr>
        <w:t xml:space="preserve"># </w:t>
      </w:r>
      <w:proofErr w:type="gramStart"/>
      <w:r w:rsidRPr="005F57FC">
        <w:rPr>
          <w:rFonts w:ascii="Consolas" w:eastAsia="Times New Roman" w:hAnsi="Consolas" w:cs="Times New Roman"/>
          <w:color w:val="7CA668"/>
          <w:sz w:val="12"/>
          <w:szCs w:val="12"/>
          <w:lang w:val="es-ES" w:eastAsia="es-ES"/>
        </w:rPr>
        <w:t>0  |</w:t>
      </w:r>
      <w:proofErr w:type="gramEnd"/>
      <w:r w:rsidRPr="005F57FC">
        <w:rPr>
          <w:rFonts w:ascii="Consolas" w:eastAsia="Times New Roman" w:hAnsi="Consolas" w:cs="Times New Roman"/>
          <w:color w:val="7CA668"/>
          <w:sz w:val="12"/>
          <w:szCs w:val="12"/>
          <w:lang w:val="es-ES" w:eastAsia="es-ES"/>
        </w:rPr>
        <w:t xml:space="preserve">    3     |    25.2    |   0.2   |   Sensor     |  125 </w:t>
      </w:r>
      <w:proofErr w:type="spellStart"/>
      <w:r w:rsidRPr="005F57FC">
        <w:rPr>
          <w:rFonts w:ascii="Consolas" w:eastAsia="Times New Roman" w:hAnsi="Consolas" w:cs="Times New Roman"/>
          <w:color w:val="7CA668"/>
          <w:sz w:val="12"/>
          <w:szCs w:val="12"/>
          <w:lang w:val="es-ES" w:eastAsia="es-ES"/>
        </w:rPr>
        <w:t>sec</w:t>
      </w:r>
      <w:proofErr w:type="spellEnd"/>
      <w:r w:rsidRPr="005F57FC">
        <w:rPr>
          <w:rFonts w:ascii="Consolas" w:eastAsia="Times New Roman" w:hAnsi="Consolas" w:cs="Times New Roman"/>
          <w:color w:val="7CA668"/>
          <w:sz w:val="12"/>
          <w:szCs w:val="12"/>
          <w:lang w:val="es-ES" w:eastAsia="es-ES"/>
        </w:rPr>
        <w:t xml:space="preserve">  |   Auto    |   189067    |       23</w:t>
      </w:r>
    </w:p>
    <w:p w14:paraId="09560524" w14:textId="77777777" w:rsidR="00CA31A2" w:rsidRPr="005F57FC" w:rsidRDefault="00CA31A2" w:rsidP="00CA31A2">
      <w:pPr>
        <w:pStyle w:val="Prrafodelista"/>
        <w:numPr>
          <w:ilvl w:val="0"/>
          <w:numId w:val="12"/>
        </w:numPr>
        <w:shd w:val="clear" w:color="auto" w:fill="000000"/>
        <w:spacing w:after="0" w:line="285" w:lineRule="atLeast"/>
        <w:rPr>
          <w:rFonts w:ascii="Consolas" w:eastAsia="Times New Roman" w:hAnsi="Consolas" w:cs="Times New Roman"/>
          <w:color w:val="FFFFFF"/>
          <w:sz w:val="12"/>
          <w:szCs w:val="12"/>
          <w:lang w:val="es-ES" w:eastAsia="es-ES"/>
        </w:rPr>
      </w:pPr>
      <w:r w:rsidRPr="005F57FC">
        <w:rPr>
          <w:rFonts w:ascii="Consolas" w:eastAsia="Times New Roman" w:hAnsi="Consolas" w:cs="Times New Roman"/>
          <w:color w:val="FFFFFF"/>
          <w:sz w:val="12"/>
          <w:szCs w:val="12"/>
          <w:lang w:val="es-ES" w:eastAsia="es-ES"/>
        </w:rPr>
        <w:t xml:space="preserve">        </w:t>
      </w:r>
      <w:r w:rsidRPr="005F57FC">
        <w:rPr>
          <w:rFonts w:ascii="Consolas" w:eastAsia="Times New Roman" w:hAnsi="Consolas" w:cs="Times New Roman"/>
          <w:color w:val="7CA668"/>
          <w:sz w:val="12"/>
          <w:szCs w:val="12"/>
          <w:lang w:val="es-ES" w:eastAsia="es-ES"/>
        </w:rPr>
        <w:t># --------------------------------------------------------------------------------------------------------------</w:t>
      </w:r>
    </w:p>
    <w:p w14:paraId="440FDE8A" w14:textId="77777777" w:rsidR="00CA31A2" w:rsidRPr="005F57FC" w:rsidRDefault="00CA31A2" w:rsidP="00CA31A2">
      <w:pPr>
        <w:pStyle w:val="Prrafodelista"/>
        <w:numPr>
          <w:ilvl w:val="0"/>
          <w:numId w:val="12"/>
        </w:numPr>
        <w:shd w:val="clear" w:color="auto" w:fill="000000"/>
        <w:spacing w:after="0" w:line="285" w:lineRule="atLeast"/>
        <w:rPr>
          <w:rFonts w:ascii="Consolas" w:eastAsia="Times New Roman" w:hAnsi="Consolas" w:cs="Times New Roman"/>
          <w:color w:val="FFFFFF"/>
          <w:sz w:val="12"/>
          <w:szCs w:val="12"/>
          <w:lang w:val="es-ES" w:eastAsia="es-ES"/>
        </w:rPr>
      </w:pPr>
      <w:r w:rsidRPr="005F57FC">
        <w:rPr>
          <w:rFonts w:ascii="Consolas" w:eastAsia="Times New Roman" w:hAnsi="Consolas" w:cs="Times New Roman"/>
          <w:color w:val="FFFFFF"/>
          <w:sz w:val="12"/>
          <w:szCs w:val="12"/>
          <w:lang w:val="es-ES" w:eastAsia="es-ES"/>
        </w:rPr>
        <w:t xml:space="preserve">        </w:t>
      </w:r>
      <w:r w:rsidRPr="005F57FC">
        <w:rPr>
          <w:rFonts w:ascii="Consolas" w:eastAsia="Times New Roman" w:hAnsi="Consolas" w:cs="Times New Roman"/>
          <w:color w:val="7CA668"/>
          <w:sz w:val="12"/>
          <w:szCs w:val="12"/>
          <w:lang w:val="es-ES" w:eastAsia="es-ES"/>
        </w:rPr>
        <w:t xml:space="preserve"># </w:t>
      </w:r>
      <w:proofErr w:type="gramStart"/>
      <w:r w:rsidRPr="005F57FC">
        <w:rPr>
          <w:rFonts w:ascii="Consolas" w:eastAsia="Times New Roman" w:hAnsi="Consolas" w:cs="Times New Roman"/>
          <w:color w:val="7CA668"/>
          <w:sz w:val="12"/>
          <w:szCs w:val="12"/>
          <w:lang w:val="es-ES" w:eastAsia="es-ES"/>
        </w:rPr>
        <w:t>3  |</w:t>
      </w:r>
      <w:proofErr w:type="gramEnd"/>
      <w:r w:rsidRPr="005F57FC">
        <w:rPr>
          <w:rFonts w:ascii="Consolas" w:eastAsia="Times New Roman" w:hAnsi="Consolas" w:cs="Times New Roman"/>
          <w:color w:val="7CA668"/>
          <w:sz w:val="12"/>
          <w:szCs w:val="12"/>
          <w:lang w:val="es-ES" w:eastAsia="es-ES"/>
        </w:rPr>
        <w:t xml:space="preserve">    1     |    25.2    |   0.2   |   </w:t>
      </w:r>
      <w:proofErr w:type="spellStart"/>
      <w:r w:rsidRPr="005F57FC">
        <w:rPr>
          <w:rFonts w:ascii="Consolas" w:eastAsia="Times New Roman" w:hAnsi="Consolas" w:cs="Times New Roman"/>
          <w:color w:val="7CA668"/>
          <w:sz w:val="12"/>
          <w:szCs w:val="12"/>
          <w:lang w:val="es-ES" w:eastAsia="es-ES"/>
        </w:rPr>
        <w:t>Actuator</w:t>
      </w:r>
      <w:proofErr w:type="spellEnd"/>
      <w:r w:rsidRPr="005F57FC">
        <w:rPr>
          <w:rFonts w:ascii="Consolas" w:eastAsia="Times New Roman" w:hAnsi="Consolas" w:cs="Times New Roman"/>
          <w:color w:val="7CA668"/>
          <w:sz w:val="12"/>
          <w:szCs w:val="12"/>
          <w:lang w:val="es-ES" w:eastAsia="es-ES"/>
        </w:rPr>
        <w:t xml:space="preserve">   |  125 </w:t>
      </w:r>
      <w:proofErr w:type="spellStart"/>
      <w:r w:rsidRPr="005F57FC">
        <w:rPr>
          <w:rFonts w:ascii="Consolas" w:eastAsia="Times New Roman" w:hAnsi="Consolas" w:cs="Times New Roman"/>
          <w:color w:val="7CA668"/>
          <w:sz w:val="12"/>
          <w:szCs w:val="12"/>
          <w:lang w:val="es-ES" w:eastAsia="es-ES"/>
        </w:rPr>
        <w:t>sec</w:t>
      </w:r>
      <w:proofErr w:type="spellEnd"/>
      <w:r w:rsidRPr="005F57FC">
        <w:rPr>
          <w:rFonts w:ascii="Consolas" w:eastAsia="Times New Roman" w:hAnsi="Consolas" w:cs="Times New Roman"/>
          <w:color w:val="7CA668"/>
          <w:sz w:val="12"/>
          <w:szCs w:val="12"/>
          <w:lang w:val="es-ES" w:eastAsia="es-ES"/>
        </w:rPr>
        <w:t xml:space="preserve">  |   </w:t>
      </w:r>
      <w:proofErr w:type="spellStart"/>
      <w:r w:rsidRPr="005F57FC">
        <w:rPr>
          <w:rFonts w:ascii="Consolas" w:eastAsia="Times New Roman" w:hAnsi="Consolas" w:cs="Times New Roman"/>
          <w:color w:val="7CA668"/>
          <w:sz w:val="12"/>
          <w:szCs w:val="12"/>
          <w:lang w:val="es-ES" w:eastAsia="es-ES"/>
        </w:rPr>
        <w:t>User</w:t>
      </w:r>
      <w:proofErr w:type="spellEnd"/>
      <w:r w:rsidRPr="005F57FC">
        <w:rPr>
          <w:rFonts w:ascii="Consolas" w:eastAsia="Times New Roman" w:hAnsi="Consolas" w:cs="Times New Roman"/>
          <w:color w:val="7CA668"/>
          <w:sz w:val="12"/>
          <w:szCs w:val="12"/>
          <w:lang w:val="es-ES" w:eastAsia="es-ES"/>
        </w:rPr>
        <w:t xml:space="preserve">    |   166598    |       123</w:t>
      </w:r>
    </w:p>
    <w:p w14:paraId="2FD93145" w14:textId="77777777" w:rsidR="00CA31A2" w:rsidRPr="005F57FC" w:rsidRDefault="00CA31A2" w:rsidP="00CA31A2">
      <w:pPr>
        <w:pStyle w:val="Prrafodelista"/>
        <w:numPr>
          <w:ilvl w:val="0"/>
          <w:numId w:val="12"/>
        </w:numPr>
        <w:shd w:val="clear" w:color="auto" w:fill="000000"/>
        <w:spacing w:after="0" w:line="285" w:lineRule="atLeast"/>
        <w:rPr>
          <w:rFonts w:ascii="Consolas" w:eastAsia="Times New Roman" w:hAnsi="Consolas" w:cs="Times New Roman"/>
          <w:color w:val="FFFFFF"/>
          <w:sz w:val="12"/>
          <w:szCs w:val="12"/>
          <w:lang w:val="es-ES" w:eastAsia="es-ES"/>
        </w:rPr>
      </w:pPr>
      <w:r w:rsidRPr="005F57FC">
        <w:rPr>
          <w:rFonts w:ascii="Consolas" w:eastAsia="Times New Roman" w:hAnsi="Consolas" w:cs="Times New Roman"/>
          <w:color w:val="FFFFFF"/>
          <w:sz w:val="12"/>
          <w:szCs w:val="12"/>
          <w:lang w:val="es-ES" w:eastAsia="es-ES"/>
        </w:rPr>
        <w:t xml:space="preserve">        </w:t>
      </w:r>
      <w:r w:rsidRPr="005F57FC">
        <w:rPr>
          <w:rFonts w:ascii="Consolas" w:eastAsia="Times New Roman" w:hAnsi="Consolas" w:cs="Times New Roman"/>
          <w:color w:val="7CA668"/>
          <w:sz w:val="12"/>
          <w:szCs w:val="12"/>
          <w:lang w:val="es-ES" w:eastAsia="es-ES"/>
        </w:rPr>
        <w:t># --------------------------------------------------------------------------------------------------------------</w:t>
      </w:r>
    </w:p>
    <w:p w14:paraId="3A43F570" w14:textId="77777777" w:rsidR="00CA31A2" w:rsidRPr="005F57FC" w:rsidRDefault="00CA31A2" w:rsidP="00CA31A2">
      <w:pPr>
        <w:pStyle w:val="Prrafodelista"/>
        <w:numPr>
          <w:ilvl w:val="0"/>
          <w:numId w:val="12"/>
        </w:numPr>
        <w:shd w:val="clear" w:color="auto" w:fill="000000"/>
        <w:spacing w:after="0" w:line="285" w:lineRule="atLeast"/>
        <w:rPr>
          <w:rFonts w:ascii="Consolas" w:eastAsia="Times New Roman" w:hAnsi="Consolas" w:cs="Times New Roman"/>
          <w:color w:val="FFFFFF"/>
          <w:sz w:val="12"/>
          <w:szCs w:val="12"/>
          <w:lang w:val="es-ES" w:eastAsia="es-ES"/>
        </w:rPr>
      </w:pPr>
      <w:r w:rsidRPr="005F57FC">
        <w:rPr>
          <w:rFonts w:ascii="Consolas" w:eastAsia="Times New Roman" w:hAnsi="Consolas" w:cs="Times New Roman"/>
          <w:color w:val="FFFFFF"/>
          <w:sz w:val="12"/>
          <w:szCs w:val="12"/>
          <w:lang w:val="es-ES" w:eastAsia="es-ES"/>
        </w:rPr>
        <w:t xml:space="preserve">        </w:t>
      </w:r>
      <w:r w:rsidRPr="005F57FC">
        <w:rPr>
          <w:rFonts w:ascii="Consolas" w:eastAsia="Times New Roman" w:hAnsi="Consolas" w:cs="Times New Roman"/>
          <w:color w:val="7CA668"/>
          <w:sz w:val="12"/>
          <w:szCs w:val="12"/>
          <w:lang w:val="es-ES" w:eastAsia="es-ES"/>
        </w:rPr>
        <w:t xml:space="preserve"># </w:t>
      </w:r>
      <w:proofErr w:type="gramStart"/>
      <w:r w:rsidRPr="005F57FC">
        <w:rPr>
          <w:rFonts w:ascii="Consolas" w:eastAsia="Times New Roman" w:hAnsi="Consolas" w:cs="Times New Roman"/>
          <w:color w:val="7CA668"/>
          <w:sz w:val="12"/>
          <w:szCs w:val="12"/>
          <w:lang w:val="es-ES" w:eastAsia="es-ES"/>
        </w:rPr>
        <w:t>6  |</w:t>
      </w:r>
      <w:proofErr w:type="gramEnd"/>
      <w:r w:rsidRPr="005F57FC">
        <w:rPr>
          <w:rFonts w:ascii="Consolas" w:eastAsia="Times New Roman" w:hAnsi="Consolas" w:cs="Times New Roman"/>
          <w:color w:val="7CA668"/>
          <w:sz w:val="12"/>
          <w:szCs w:val="12"/>
          <w:lang w:val="es-ES" w:eastAsia="es-ES"/>
        </w:rPr>
        <w:t xml:space="preserve">    2     |    25.2    |   0.2   |   </w:t>
      </w:r>
      <w:proofErr w:type="spellStart"/>
      <w:r w:rsidRPr="005F57FC">
        <w:rPr>
          <w:rFonts w:ascii="Consolas" w:eastAsia="Times New Roman" w:hAnsi="Consolas" w:cs="Times New Roman"/>
          <w:color w:val="7CA668"/>
          <w:sz w:val="12"/>
          <w:szCs w:val="12"/>
          <w:lang w:val="es-ES" w:eastAsia="es-ES"/>
        </w:rPr>
        <w:t>Actuator</w:t>
      </w:r>
      <w:proofErr w:type="spellEnd"/>
      <w:r w:rsidRPr="005F57FC">
        <w:rPr>
          <w:rFonts w:ascii="Consolas" w:eastAsia="Times New Roman" w:hAnsi="Consolas" w:cs="Times New Roman"/>
          <w:color w:val="7CA668"/>
          <w:sz w:val="12"/>
          <w:szCs w:val="12"/>
          <w:lang w:val="es-ES" w:eastAsia="es-ES"/>
        </w:rPr>
        <w:t xml:space="preserve">   |  125 </w:t>
      </w:r>
      <w:proofErr w:type="spellStart"/>
      <w:r w:rsidRPr="005F57FC">
        <w:rPr>
          <w:rFonts w:ascii="Consolas" w:eastAsia="Times New Roman" w:hAnsi="Consolas" w:cs="Times New Roman"/>
          <w:color w:val="7CA668"/>
          <w:sz w:val="12"/>
          <w:szCs w:val="12"/>
          <w:lang w:val="es-ES" w:eastAsia="es-ES"/>
        </w:rPr>
        <w:t>sec</w:t>
      </w:r>
      <w:proofErr w:type="spellEnd"/>
      <w:r w:rsidRPr="005F57FC">
        <w:rPr>
          <w:rFonts w:ascii="Consolas" w:eastAsia="Times New Roman" w:hAnsi="Consolas" w:cs="Times New Roman"/>
          <w:color w:val="7CA668"/>
          <w:sz w:val="12"/>
          <w:szCs w:val="12"/>
          <w:lang w:val="es-ES" w:eastAsia="es-ES"/>
        </w:rPr>
        <w:t xml:space="preserve">  |   </w:t>
      </w:r>
      <w:proofErr w:type="spellStart"/>
      <w:r w:rsidRPr="005F57FC">
        <w:rPr>
          <w:rFonts w:ascii="Consolas" w:eastAsia="Times New Roman" w:hAnsi="Consolas" w:cs="Times New Roman"/>
          <w:color w:val="7CA668"/>
          <w:sz w:val="12"/>
          <w:szCs w:val="12"/>
          <w:lang w:val="es-ES" w:eastAsia="es-ES"/>
        </w:rPr>
        <w:t>User</w:t>
      </w:r>
      <w:proofErr w:type="spellEnd"/>
      <w:r w:rsidRPr="005F57FC">
        <w:rPr>
          <w:rFonts w:ascii="Consolas" w:eastAsia="Times New Roman" w:hAnsi="Consolas" w:cs="Times New Roman"/>
          <w:color w:val="7CA668"/>
          <w:sz w:val="12"/>
          <w:szCs w:val="12"/>
          <w:lang w:val="es-ES" w:eastAsia="es-ES"/>
        </w:rPr>
        <w:t xml:space="preserve">    |   177509    |       234</w:t>
      </w:r>
    </w:p>
    <w:p w14:paraId="5C2BAD91" w14:textId="77777777" w:rsidR="00CA31A2" w:rsidRPr="005F57FC" w:rsidRDefault="00CA31A2" w:rsidP="00CA31A2">
      <w:pPr>
        <w:pStyle w:val="Prrafodelista"/>
        <w:numPr>
          <w:ilvl w:val="0"/>
          <w:numId w:val="12"/>
        </w:numPr>
        <w:shd w:val="clear" w:color="auto" w:fill="000000"/>
        <w:spacing w:after="0" w:line="285" w:lineRule="atLeast"/>
        <w:rPr>
          <w:rFonts w:ascii="Consolas" w:eastAsia="Times New Roman" w:hAnsi="Consolas" w:cs="Times New Roman"/>
          <w:color w:val="FFFFFF"/>
          <w:sz w:val="12"/>
          <w:szCs w:val="12"/>
          <w:lang w:val="es-ES" w:eastAsia="es-ES"/>
        </w:rPr>
      </w:pPr>
      <w:r w:rsidRPr="005F57FC">
        <w:rPr>
          <w:rFonts w:ascii="Consolas" w:eastAsia="Times New Roman" w:hAnsi="Consolas" w:cs="Times New Roman"/>
          <w:color w:val="FFFFFF"/>
          <w:sz w:val="12"/>
          <w:szCs w:val="12"/>
          <w:lang w:val="es-ES" w:eastAsia="es-ES"/>
        </w:rPr>
        <w:t xml:space="preserve">        </w:t>
      </w:r>
      <w:r w:rsidRPr="005F57FC">
        <w:rPr>
          <w:rFonts w:ascii="Consolas" w:eastAsia="Times New Roman" w:hAnsi="Consolas" w:cs="Times New Roman"/>
          <w:color w:val="7CA668"/>
          <w:sz w:val="12"/>
          <w:szCs w:val="12"/>
          <w:lang w:val="es-ES" w:eastAsia="es-ES"/>
        </w:rPr>
        <w:t># --------------------------------------------------------------------------------------------------------------</w:t>
      </w:r>
    </w:p>
    <w:p w14:paraId="12AE7263" w14:textId="77777777" w:rsidR="00CA31A2" w:rsidRPr="005F57FC" w:rsidRDefault="00CA31A2" w:rsidP="00CA31A2">
      <w:pPr>
        <w:pStyle w:val="Prrafodelista"/>
        <w:numPr>
          <w:ilvl w:val="0"/>
          <w:numId w:val="12"/>
        </w:numPr>
        <w:shd w:val="clear" w:color="auto" w:fill="000000"/>
        <w:spacing w:after="0" w:line="285" w:lineRule="atLeast"/>
        <w:rPr>
          <w:rFonts w:ascii="Consolas" w:eastAsia="Times New Roman" w:hAnsi="Consolas" w:cs="Times New Roman"/>
          <w:color w:val="FFFFFF"/>
          <w:sz w:val="12"/>
          <w:szCs w:val="12"/>
          <w:lang w:val="es-ES" w:eastAsia="es-ES"/>
        </w:rPr>
      </w:pPr>
      <w:r w:rsidRPr="005F57FC">
        <w:rPr>
          <w:rFonts w:ascii="Consolas" w:eastAsia="Times New Roman" w:hAnsi="Consolas" w:cs="Times New Roman"/>
          <w:color w:val="FFFFFF"/>
          <w:sz w:val="12"/>
          <w:szCs w:val="12"/>
          <w:lang w:val="es-ES" w:eastAsia="es-ES"/>
        </w:rPr>
        <w:t xml:space="preserve">        </w:t>
      </w:r>
      <w:r w:rsidRPr="005F57FC">
        <w:rPr>
          <w:rFonts w:ascii="Consolas" w:eastAsia="Times New Roman" w:hAnsi="Consolas" w:cs="Times New Roman"/>
          <w:color w:val="7CA668"/>
          <w:sz w:val="12"/>
          <w:szCs w:val="12"/>
          <w:lang w:val="es-ES" w:eastAsia="es-ES"/>
        </w:rPr>
        <w:t xml:space="preserve"># </w:t>
      </w:r>
      <w:proofErr w:type="gramStart"/>
      <w:r w:rsidRPr="005F57FC">
        <w:rPr>
          <w:rFonts w:ascii="Consolas" w:eastAsia="Times New Roman" w:hAnsi="Consolas" w:cs="Times New Roman"/>
          <w:color w:val="7CA668"/>
          <w:sz w:val="12"/>
          <w:szCs w:val="12"/>
          <w:lang w:val="es-ES" w:eastAsia="es-ES"/>
        </w:rPr>
        <w:t>1  |</w:t>
      </w:r>
      <w:proofErr w:type="gramEnd"/>
      <w:r w:rsidRPr="005F57FC">
        <w:rPr>
          <w:rFonts w:ascii="Consolas" w:eastAsia="Times New Roman" w:hAnsi="Consolas" w:cs="Times New Roman"/>
          <w:color w:val="7CA668"/>
          <w:sz w:val="12"/>
          <w:szCs w:val="12"/>
          <w:lang w:val="es-ES" w:eastAsia="es-ES"/>
        </w:rPr>
        <w:t xml:space="preserve">    3     |    25.2    |   0.2   |   </w:t>
      </w:r>
      <w:proofErr w:type="spellStart"/>
      <w:r w:rsidRPr="005F57FC">
        <w:rPr>
          <w:rFonts w:ascii="Consolas" w:eastAsia="Times New Roman" w:hAnsi="Consolas" w:cs="Times New Roman"/>
          <w:color w:val="7CA668"/>
          <w:sz w:val="12"/>
          <w:szCs w:val="12"/>
          <w:lang w:val="es-ES" w:eastAsia="es-ES"/>
        </w:rPr>
        <w:t>Actuator</w:t>
      </w:r>
      <w:proofErr w:type="spellEnd"/>
      <w:r w:rsidRPr="005F57FC">
        <w:rPr>
          <w:rFonts w:ascii="Consolas" w:eastAsia="Times New Roman" w:hAnsi="Consolas" w:cs="Times New Roman"/>
          <w:color w:val="7CA668"/>
          <w:sz w:val="12"/>
          <w:szCs w:val="12"/>
          <w:lang w:val="es-ES" w:eastAsia="es-ES"/>
        </w:rPr>
        <w:t xml:space="preserve">   |  125 </w:t>
      </w:r>
      <w:proofErr w:type="spellStart"/>
      <w:r w:rsidRPr="005F57FC">
        <w:rPr>
          <w:rFonts w:ascii="Consolas" w:eastAsia="Times New Roman" w:hAnsi="Consolas" w:cs="Times New Roman"/>
          <w:color w:val="7CA668"/>
          <w:sz w:val="12"/>
          <w:szCs w:val="12"/>
          <w:lang w:val="es-ES" w:eastAsia="es-ES"/>
        </w:rPr>
        <w:t>sec</w:t>
      </w:r>
      <w:proofErr w:type="spellEnd"/>
      <w:r w:rsidRPr="005F57FC">
        <w:rPr>
          <w:rFonts w:ascii="Consolas" w:eastAsia="Times New Roman" w:hAnsi="Consolas" w:cs="Times New Roman"/>
          <w:color w:val="7CA668"/>
          <w:sz w:val="12"/>
          <w:szCs w:val="12"/>
          <w:lang w:val="es-ES" w:eastAsia="es-ES"/>
        </w:rPr>
        <w:t xml:space="preserve">  |   Auto    |   189067    |       56</w:t>
      </w:r>
    </w:p>
    <w:p w14:paraId="49670A38" w14:textId="77777777" w:rsidR="00CA31A2" w:rsidRPr="005F57FC" w:rsidRDefault="00CA31A2" w:rsidP="00CA31A2">
      <w:pPr>
        <w:pStyle w:val="Prrafodelista"/>
        <w:numPr>
          <w:ilvl w:val="0"/>
          <w:numId w:val="12"/>
        </w:numPr>
        <w:shd w:val="clear" w:color="auto" w:fill="000000"/>
        <w:spacing w:after="0" w:line="285" w:lineRule="atLeast"/>
        <w:rPr>
          <w:rFonts w:ascii="Consolas" w:eastAsia="Times New Roman" w:hAnsi="Consolas" w:cs="Times New Roman"/>
          <w:color w:val="FFFFFF"/>
          <w:sz w:val="12"/>
          <w:szCs w:val="12"/>
          <w:lang w:val="es-ES" w:eastAsia="es-ES"/>
        </w:rPr>
      </w:pPr>
      <w:r w:rsidRPr="005F57FC">
        <w:rPr>
          <w:rFonts w:ascii="Consolas" w:eastAsia="Times New Roman" w:hAnsi="Consolas" w:cs="Times New Roman"/>
          <w:color w:val="FFFFFF"/>
          <w:sz w:val="12"/>
          <w:szCs w:val="12"/>
          <w:lang w:val="es-ES" w:eastAsia="es-ES"/>
        </w:rPr>
        <w:t xml:space="preserve">        </w:t>
      </w:r>
      <w:r w:rsidRPr="005F57FC">
        <w:rPr>
          <w:rFonts w:ascii="Consolas" w:eastAsia="Times New Roman" w:hAnsi="Consolas" w:cs="Times New Roman"/>
          <w:color w:val="7CA668"/>
          <w:sz w:val="12"/>
          <w:szCs w:val="12"/>
          <w:lang w:val="es-ES" w:eastAsia="es-ES"/>
        </w:rPr>
        <w:t># --------------------------------------------------------------------------------------------------------------</w:t>
      </w:r>
    </w:p>
    <w:p w14:paraId="10FFE069" w14:textId="77777777" w:rsidR="00CA31A2" w:rsidRPr="005F57FC" w:rsidRDefault="00CA31A2" w:rsidP="00CA31A2">
      <w:pPr>
        <w:pStyle w:val="Prrafodelista"/>
        <w:numPr>
          <w:ilvl w:val="0"/>
          <w:numId w:val="12"/>
        </w:numPr>
        <w:shd w:val="clear" w:color="auto" w:fill="000000"/>
        <w:spacing w:after="0" w:line="285" w:lineRule="atLeast"/>
        <w:rPr>
          <w:rFonts w:ascii="Consolas" w:eastAsia="Times New Roman" w:hAnsi="Consolas" w:cs="Times New Roman"/>
          <w:color w:val="FFFFFF"/>
          <w:sz w:val="12"/>
          <w:szCs w:val="12"/>
          <w:lang w:val="es-ES" w:eastAsia="es-ES"/>
        </w:rPr>
      </w:pPr>
    </w:p>
    <w:p w14:paraId="4350DC5C" w14:textId="77777777" w:rsidR="00CA31A2" w:rsidRPr="005F57FC" w:rsidRDefault="00CA31A2" w:rsidP="00CA31A2">
      <w:pPr>
        <w:pStyle w:val="Prrafodelista"/>
        <w:numPr>
          <w:ilvl w:val="0"/>
          <w:numId w:val="12"/>
        </w:numPr>
        <w:shd w:val="clear" w:color="auto" w:fill="000000"/>
        <w:spacing w:after="0" w:line="285" w:lineRule="atLeast"/>
        <w:rPr>
          <w:rFonts w:ascii="Consolas" w:eastAsia="Times New Roman" w:hAnsi="Consolas" w:cs="Times New Roman"/>
          <w:color w:val="FFFFFF"/>
          <w:sz w:val="12"/>
          <w:szCs w:val="12"/>
          <w:lang w:val="es-ES" w:eastAsia="es-ES"/>
        </w:rPr>
      </w:pPr>
      <w:r w:rsidRPr="005F57FC">
        <w:rPr>
          <w:rFonts w:ascii="Consolas" w:eastAsia="Times New Roman" w:hAnsi="Consolas" w:cs="Times New Roman"/>
          <w:color w:val="FFFFFF"/>
          <w:sz w:val="12"/>
          <w:szCs w:val="12"/>
          <w:lang w:val="es-ES" w:eastAsia="es-ES"/>
        </w:rPr>
        <w:t xml:space="preserve">        </w:t>
      </w:r>
    </w:p>
    <w:p w14:paraId="10228274" w14:textId="77777777" w:rsidR="00CA31A2" w:rsidRPr="005F57FC" w:rsidRDefault="00CA31A2" w:rsidP="00CA31A2">
      <w:pPr>
        <w:pStyle w:val="Prrafodelista"/>
        <w:numPr>
          <w:ilvl w:val="0"/>
          <w:numId w:val="12"/>
        </w:numPr>
        <w:shd w:val="clear" w:color="auto" w:fill="000000"/>
        <w:spacing w:after="240" w:line="285" w:lineRule="atLeast"/>
        <w:rPr>
          <w:rFonts w:ascii="Consolas" w:eastAsia="Times New Roman" w:hAnsi="Consolas" w:cs="Times New Roman"/>
          <w:color w:val="FFFFFF"/>
          <w:sz w:val="12"/>
          <w:szCs w:val="12"/>
          <w:lang w:val="es-ES" w:eastAsia="es-ES"/>
        </w:rPr>
      </w:pPr>
    </w:p>
    <w:p w14:paraId="16F34521" w14:textId="77777777" w:rsidR="00CA31A2" w:rsidRPr="005F57FC" w:rsidRDefault="00CA31A2" w:rsidP="00CA31A2">
      <w:pPr>
        <w:pStyle w:val="Prrafodelista"/>
        <w:numPr>
          <w:ilvl w:val="0"/>
          <w:numId w:val="12"/>
        </w:numPr>
        <w:shd w:val="clear" w:color="auto" w:fill="000000"/>
        <w:spacing w:after="0" w:line="285" w:lineRule="atLeast"/>
        <w:rPr>
          <w:rFonts w:ascii="Consolas" w:eastAsia="Times New Roman" w:hAnsi="Consolas" w:cs="Times New Roman"/>
          <w:color w:val="FFFFFF"/>
          <w:sz w:val="12"/>
          <w:szCs w:val="12"/>
          <w:lang w:val="es-ES" w:eastAsia="es-ES"/>
        </w:rPr>
      </w:pPr>
      <w:r w:rsidRPr="005F57FC">
        <w:rPr>
          <w:rFonts w:ascii="Consolas" w:eastAsia="Times New Roman" w:hAnsi="Consolas" w:cs="Times New Roman"/>
          <w:color w:val="FFFFFF"/>
          <w:sz w:val="12"/>
          <w:szCs w:val="12"/>
          <w:lang w:val="es-ES" w:eastAsia="es-ES"/>
        </w:rPr>
        <w:t xml:space="preserve">        </w:t>
      </w:r>
      <w:r w:rsidRPr="005F57FC">
        <w:rPr>
          <w:rFonts w:ascii="Consolas" w:eastAsia="Times New Roman" w:hAnsi="Consolas" w:cs="Times New Roman"/>
          <w:color w:val="7CA668"/>
          <w:sz w:val="12"/>
          <w:szCs w:val="12"/>
          <w:lang w:val="es-ES" w:eastAsia="es-ES"/>
        </w:rPr>
        <w:t xml:space="preserve"># --------------------------------------- PRIORITY 1: RETURN HOME ------------------------------------------------ </w:t>
      </w:r>
    </w:p>
    <w:p w14:paraId="0DAFC42E" w14:textId="77777777" w:rsidR="00CA31A2" w:rsidRPr="005F57FC" w:rsidRDefault="00CA31A2" w:rsidP="00CA31A2">
      <w:pPr>
        <w:pStyle w:val="Prrafodelista"/>
        <w:numPr>
          <w:ilvl w:val="0"/>
          <w:numId w:val="12"/>
        </w:numPr>
        <w:shd w:val="clear" w:color="auto" w:fill="000000"/>
        <w:spacing w:after="0" w:line="285" w:lineRule="atLeast"/>
        <w:rPr>
          <w:rFonts w:ascii="Consolas" w:eastAsia="Times New Roman" w:hAnsi="Consolas" w:cs="Times New Roman"/>
          <w:color w:val="FFFFFF"/>
          <w:sz w:val="12"/>
          <w:szCs w:val="12"/>
          <w:lang w:val="es-ES" w:eastAsia="es-ES"/>
        </w:rPr>
      </w:pPr>
      <w:r w:rsidRPr="005F57FC">
        <w:rPr>
          <w:rFonts w:ascii="Consolas" w:eastAsia="Times New Roman" w:hAnsi="Consolas" w:cs="Times New Roman"/>
          <w:color w:val="FFFFFF"/>
          <w:sz w:val="12"/>
          <w:szCs w:val="12"/>
          <w:lang w:val="es-ES" w:eastAsia="es-ES"/>
        </w:rPr>
        <w:t xml:space="preserve">        </w:t>
      </w:r>
    </w:p>
    <w:p w14:paraId="2B05CD3D" w14:textId="77777777" w:rsidR="00CA31A2" w:rsidRPr="00DA2C59" w:rsidRDefault="00CA31A2" w:rsidP="00CA31A2">
      <w:pPr>
        <w:pStyle w:val="Prrafodelista"/>
        <w:numPr>
          <w:ilvl w:val="0"/>
          <w:numId w:val="12"/>
        </w:numPr>
        <w:shd w:val="clear" w:color="auto" w:fill="000000"/>
        <w:spacing w:after="0" w:line="285" w:lineRule="atLeast"/>
        <w:rPr>
          <w:rFonts w:ascii="Consolas" w:eastAsia="Times New Roman" w:hAnsi="Consolas" w:cs="Times New Roman"/>
          <w:color w:val="FFFFFF"/>
          <w:sz w:val="12"/>
          <w:szCs w:val="12"/>
          <w:lang w:eastAsia="es-ES"/>
        </w:rPr>
      </w:pPr>
      <w:r w:rsidRPr="00DA2C59">
        <w:rPr>
          <w:rFonts w:ascii="Consolas" w:eastAsia="Times New Roman" w:hAnsi="Consolas" w:cs="Times New Roman"/>
          <w:color w:val="FFFFFF"/>
          <w:sz w:val="12"/>
          <w:szCs w:val="12"/>
          <w:lang w:eastAsia="es-ES"/>
        </w:rPr>
        <w:t xml:space="preserve">        </w:t>
      </w:r>
      <w:r w:rsidRPr="00DA2C59">
        <w:rPr>
          <w:rFonts w:ascii="Consolas" w:eastAsia="Times New Roman" w:hAnsi="Consolas" w:cs="Times New Roman"/>
          <w:color w:val="7CA668"/>
          <w:sz w:val="12"/>
          <w:szCs w:val="12"/>
          <w:lang w:eastAsia="es-ES"/>
        </w:rPr>
        <w:t># Check if new critical status is received</w:t>
      </w:r>
    </w:p>
    <w:p w14:paraId="189F5D4D" w14:textId="77777777" w:rsidR="00CA31A2" w:rsidRPr="00DA2C59" w:rsidRDefault="00CA31A2" w:rsidP="00CA31A2">
      <w:pPr>
        <w:pStyle w:val="Prrafodelista"/>
        <w:numPr>
          <w:ilvl w:val="0"/>
          <w:numId w:val="12"/>
        </w:numPr>
        <w:shd w:val="clear" w:color="auto" w:fill="000000"/>
        <w:spacing w:after="0" w:line="285" w:lineRule="atLeast"/>
        <w:rPr>
          <w:rFonts w:ascii="Consolas" w:eastAsia="Times New Roman" w:hAnsi="Consolas" w:cs="Times New Roman"/>
          <w:color w:val="FFFFFF"/>
          <w:sz w:val="12"/>
          <w:szCs w:val="12"/>
          <w:lang w:eastAsia="es-ES"/>
        </w:rPr>
      </w:pPr>
      <w:r w:rsidRPr="00DA2C59">
        <w:rPr>
          <w:rFonts w:ascii="Consolas" w:eastAsia="Times New Roman" w:hAnsi="Consolas" w:cs="Times New Roman"/>
          <w:color w:val="FFFFFF"/>
          <w:sz w:val="12"/>
          <w:szCs w:val="12"/>
          <w:lang w:eastAsia="es-ES"/>
        </w:rPr>
        <w:t xml:space="preserve">        </w:t>
      </w:r>
      <w:r w:rsidRPr="00DA2C59">
        <w:rPr>
          <w:rFonts w:ascii="Consolas" w:eastAsia="Times New Roman" w:hAnsi="Consolas" w:cs="Times New Roman"/>
          <w:color w:val="C586C0"/>
          <w:sz w:val="12"/>
          <w:szCs w:val="12"/>
          <w:lang w:eastAsia="es-ES"/>
        </w:rPr>
        <w:t>if</w:t>
      </w:r>
      <w:r w:rsidRPr="00DA2C59">
        <w:rPr>
          <w:rFonts w:ascii="Consolas" w:eastAsia="Times New Roman" w:hAnsi="Consolas" w:cs="Times New Roman"/>
          <w:color w:val="FFFFFF"/>
          <w:sz w:val="12"/>
          <w:szCs w:val="12"/>
          <w:lang w:eastAsia="es-ES"/>
        </w:rPr>
        <w:t xml:space="preserve"> (</w:t>
      </w:r>
      <w:proofErr w:type="spellStart"/>
      <w:r w:rsidRPr="00DA2C59">
        <w:rPr>
          <w:rFonts w:ascii="Consolas" w:eastAsia="Times New Roman" w:hAnsi="Consolas" w:cs="Times New Roman"/>
          <w:color w:val="9CDCFE"/>
          <w:sz w:val="12"/>
          <w:szCs w:val="12"/>
          <w:lang w:eastAsia="es-ES"/>
        </w:rPr>
        <w:t>self</w:t>
      </w:r>
      <w:r w:rsidRPr="00DA2C59">
        <w:rPr>
          <w:rFonts w:ascii="Consolas" w:eastAsia="Times New Roman" w:hAnsi="Consolas" w:cs="Times New Roman"/>
          <w:color w:val="FFFFFF"/>
          <w:sz w:val="12"/>
          <w:szCs w:val="12"/>
          <w:lang w:eastAsia="es-ES"/>
        </w:rPr>
        <w:t>.</w:t>
      </w:r>
      <w:r w:rsidRPr="00DA2C59">
        <w:rPr>
          <w:rFonts w:ascii="Consolas" w:eastAsia="Times New Roman" w:hAnsi="Consolas" w:cs="Times New Roman"/>
          <w:color w:val="9CDCFE"/>
          <w:sz w:val="12"/>
          <w:szCs w:val="12"/>
          <w:lang w:eastAsia="es-ES"/>
        </w:rPr>
        <w:t>new_status</w:t>
      </w:r>
      <w:proofErr w:type="spellEnd"/>
      <w:r w:rsidRPr="00DA2C59">
        <w:rPr>
          <w:rFonts w:ascii="Consolas" w:eastAsia="Times New Roman" w:hAnsi="Consolas" w:cs="Times New Roman"/>
          <w:color w:val="FFFFFF"/>
          <w:sz w:val="12"/>
          <w:szCs w:val="12"/>
          <w:lang w:eastAsia="es-ES"/>
        </w:rPr>
        <w:t xml:space="preserve"> </w:t>
      </w:r>
      <w:r w:rsidRPr="00DA2C59">
        <w:rPr>
          <w:rFonts w:ascii="Consolas" w:eastAsia="Times New Roman" w:hAnsi="Consolas" w:cs="Times New Roman"/>
          <w:color w:val="569CD6"/>
          <w:sz w:val="12"/>
          <w:szCs w:val="12"/>
          <w:lang w:eastAsia="es-ES"/>
        </w:rPr>
        <w:t>and</w:t>
      </w:r>
      <w:r w:rsidRPr="00DA2C59">
        <w:rPr>
          <w:rFonts w:ascii="Consolas" w:eastAsia="Times New Roman" w:hAnsi="Consolas" w:cs="Times New Roman"/>
          <w:color w:val="FFFFFF"/>
          <w:sz w:val="12"/>
          <w:szCs w:val="12"/>
          <w:lang w:eastAsia="es-ES"/>
        </w:rPr>
        <w:t xml:space="preserve"> </w:t>
      </w:r>
      <w:proofErr w:type="spellStart"/>
      <w:proofErr w:type="gramStart"/>
      <w:r w:rsidRPr="00DA2C59">
        <w:rPr>
          <w:rFonts w:ascii="Consolas" w:eastAsia="Times New Roman" w:hAnsi="Consolas" w:cs="Times New Roman"/>
          <w:color w:val="9CDCFE"/>
          <w:sz w:val="12"/>
          <w:szCs w:val="12"/>
          <w:lang w:eastAsia="es-ES"/>
        </w:rPr>
        <w:t>self</w:t>
      </w:r>
      <w:r w:rsidRPr="00DA2C59">
        <w:rPr>
          <w:rFonts w:ascii="Consolas" w:eastAsia="Times New Roman" w:hAnsi="Consolas" w:cs="Times New Roman"/>
          <w:color w:val="FFFFFF"/>
          <w:sz w:val="12"/>
          <w:szCs w:val="12"/>
          <w:lang w:eastAsia="es-ES"/>
        </w:rPr>
        <w:t>.</w:t>
      </w:r>
      <w:r w:rsidRPr="00DA2C59">
        <w:rPr>
          <w:rFonts w:ascii="Consolas" w:eastAsia="Times New Roman" w:hAnsi="Consolas" w:cs="Times New Roman"/>
          <w:color w:val="9CDCFE"/>
          <w:sz w:val="12"/>
          <w:szCs w:val="12"/>
          <w:lang w:eastAsia="es-ES"/>
        </w:rPr>
        <w:t>status</w:t>
      </w:r>
      <w:proofErr w:type="spellEnd"/>
      <w:proofErr w:type="gramEnd"/>
      <w:r w:rsidRPr="00DA2C59">
        <w:rPr>
          <w:rFonts w:ascii="Consolas" w:eastAsia="Times New Roman" w:hAnsi="Consolas" w:cs="Times New Roman"/>
          <w:color w:val="FFFFFF"/>
          <w:sz w:val="12"/>
          <w:szCs w:val="12"/>
          <w:lang w:eastAsia="es-ES"/>
        </w:rPr>
        <w:t>[</w:t>
      </w:r>
      <w:r w:rsidRPr="00DA2C59">
        <w:rPr>
          <w:rFonts w:ascii="Consolas" w:eastAsia="Times New Roman" w:hAnsi="Consolas" w:cs="Times New Roman"/>
          <w:color w:val="CE9178"/>
          <w:sz w:val="12"/>
          <w:szCs w:val="12"/>
          <w:lang w:eastAsia="es-ES"/>
        </w:rPr>
        <w:t>'Status'</w:t>
      </w:r>
      <w:r w:rsidRPr="00DA2C59">
        <w:rPr>
          <w:rFonts w:ascii="Consolas" w:eastAsia="Times New Roman" w:hAnsi="Consolas" w:cs="Times New Roman"/>
          <w:color w:val="FFFFFF"/>
          <w:sz w:val="12"/>
          <w:szCs w:val="12"/>
          <w:lang w:eastAsia="es-ES"/>
        </w:rPr>
        <w:t>]</w:t>
      </w:r>
      <w:r w:rsidRPr="00DA2C59">
        <w:rPr>
          <w:rFonts w:ascii="Consolas" w:eastAsia="Times New Roman" w:hAnsi="Consolas" w:cs="Times New Roman"/>
          <w:color w:val="D4D4D4"/>
          <w:sz w:val="12"/>
          <w:szCs w:val="12"/>
          <w:lang w:eastAsia="es-ES"/>
        </w:rPr>
        <w:t>==</w:t>
      </w:r>
      <w:r w:rsidRPr="00DA2C59">
        <w:rPr>
          <w:rFonts w:ascii="Consolas" w:eastAsia="Times New Roman" w:hAnsi="Consolas" w:cs="Times New Roman"/>
          <w:color w:val="CE9178"/>
          <w:sz w:val="12"/>
          <w:szCs w:val="12"/>
          <w:lang w:eastAsia="es-ES"/>
        </w:rPr>
        <w:t>'Emergency state'</w:t>
      </w:r>
      <w:r w:rsidRPr="00DA2C59">
        <w:rPr>
          <w:rFonts w:ascii="Consolas" w:eastAsia="Times New Roman" w:hAnsi="Consolas" w:cs="Times New Roman"/>
          <w:color w:val="FFFFFF"/>
          <w:sz w:val="12"/>
          <w:szCs w:val="12"/>
          <w:lang w:eastAsia="es-ES"/>
        </w:rPr>
        <w:t>):</w:t>
      </w:r>
    </w:p>
    <w:p w14:paraId="34CB1908" w14:textId="77777777" w:rsidR="00CA31A2" w:rsidRPr="00DA2C59" w:rsidRDefault="00CA31A2" w:rsidP="00CA31A2">
      <w:pPr>
        <w:pStyle w:val="Prrafodelista"/>
        <w:numPr>
          <w:ilvl w:val="0"/>
          <w:numId w:val="12"/>
        </w:numPr>
        <w:shd w:val="clear" w:color="auto" w:fill="000000"/>
        <w:spacing w:after="0" w:line="285" w:lineRule="atLeast"/>
        <w:rPr>
          <w:rFonts w:ascii="Consolas" w:eastAsia="Times New Roman" w:hAnsi="Consolas" w:cs="Times New Roman"/>
          <w:color w:val="FFFFFF"/>
          <w:sz w:val="12"/>
          <w:szCs w:val="12"/>
          <w:lang w:eastAsia="es-ES"/>
        </w:rPr>
      </w:pPr>
    </w:p>
    <w:p w14:paraId="6E8C1B60" w14:textId="77777777" w:rsidR="00CA31A2" w:rsidRPr="005F57FC" w:rsidRDefault="00CA31A2" w:rsidP="00CA31A2">
      <w:pPr>
        <w:pStyle w:val="Prrafodelista"/>
        <w:numPr>
          <w:ilvl w:val="0"/>
          <w:numId w:val="12"/>
        </w:numPr>
        <w:shd w:val="clear" w:color="auto" w:fill="000000"/>
        <w:spacing w:after="0" w:line="285" w:lineRule="atLeast"/>
        <w:rPr>
          <w:rFonts w:ascii="Consolas" w:eastAsia="Times New Roman" w:hAnsi="Consolas" w:cs="Times New Roman"/>
          <w:color w:val="FFFFFF"/>
          <w:sz w:val="12"/>
          <w:szCs w:val="12"/>
          <w:lang w:val="es-ES" w:eastAsia="es-ES"/>
        </w:rPr>
      </w:pPr>
      <w:r w:rsidRPr="00DA2C59">
        <w:rPr>
          <w:rFonts w:ascii="Consolas" w:eastAsia="Times New Roman" w:hAnsi="Consolas" w:cs="Times New Roman"/>
          <w:color w:val="FFFFFF"/>
          <w:sz w:val="12"/>
          <w:szCs w:val="12"/>
          <w:lang w:eastAsia="es-ES"/>
        </w:rPr>
        <w:t xml:space="preserve">            </w:t>
      </w:r>
      <w:r w:rsidRPr="005F57FC">
        <w:rPr>
          <w:rFonts w:ascii="Consolas" w:eastAsia="Times New Roman" w:hAnsi="Consolas" w:cs="Times New Roman"/>
          <w:color w:val="7CA668"/>
          <w:sz w:val="12"/>
          <w:szCs w:val="12"/>
          <w:lang w:val="es-ES" w:eastAsia="es-ES"/>
        </w:rPr>
        <w:t xml:space="preserve"># </w:t>
      </w:r>
      <w:proofErr w:type="spellStart"/>
      <w:r w:rsidRPr="005F57FC">
        <w:rPr>
          <w:rFonts w:ascii="Consolas" w:eastAsia="Times New Roman" w:hAnsi="Consolas" w:cs="Times New Roman"/>
          <w:color w:val="7CA668"/>
          <w:sz w:val="12"/>
          <w:szCs w:val="12"/>
          <w:lang w:val="es-ES" w:eastAsia="es-ES"/>
        </w:rPr>
        <w:t>Inform</w:t>
      </w:r>
      <w:proofErr w:type="spellEnd"/>
    </w:p>
    <w:p w14:paraId="1003190E" w14:textId="77777777" w:rsidR="00CA31A2" w:rsidRPr="005F57FC" w:rsidRDefault="00CA31A2" w:rsidP="00CA31A2">
      <w:pPr>
        <w:pStyle w:val="Prrafodelista"/>
        <w:numPr>
          <w:ilvl w:val="0"/>
          <w:numId w:val="12"/>
        </w:numPr>
        <w:shd w:val="clear" w:color="auto" w:fill="000000"/>
        <w:spacing w:after="0" w:line="285" w:lineRule="atLeast"/>
        <w:rPr>
          <w:rFonts w:ascii="Consolas" w:eastAsia="Times New Roman" w:hAnsi="Consolas" w:cs="Times New Roman"/>
          <w:color w:val="FFFFFF"/>
          <w:sz w:val="12"/>
          <w:szCs w:val="12"/>
          <w:lang w:val="es-ES" w:eastAsia="es-ES"/>
        </w:rPr>
      </w:pPr>
      <w:r w:rsidRPr="00DA2C59">
        <w:rPr>
          <w:rFonts w:ascii="Consolas" w:eastAsia="Times New Roman" w:hAnsi="Consolas" w:cs="Times New Roman"/>
          <w:color w:val="FFFFFF"/>
          <w:sz w:val="12"/>
          <w:szCs w:val="12"/>
          <w:lang w:eastAsia="es-ES"/>
        </w:rPr>
        <w:t xml:space="preserve">            </w:t>
      </w:r>
      <w:proofErr w:type="gramStart"/>
      <w:r w:rsidRPr="00DA2C59">
        <w:rPr>
          <w:rFonts w:ascii="Consolas" w:eastAsia="Times New Roman" w:hAnsi="Consolas" w:cs="Times New Roman"/>
          <w:color w:val="DCDCAA"/>
          <w:sz w:val="12"/>
          <w:szCs w:val="12"/>
          <w:lang w:eastAsia="es-ES"/>
        </w:rPr>
        <w:t>print</w:t>
      </w:r>
      <w:r w:rsidRPr="00DA2C59">
        <w:rPr>
          <w:rFonts w:ascii="Consolas" w:eastAsia="Times New Roman" w:hAnsi="Consolas" w:cs="Times New Roman"/>
          <w:color w:val="FFFFFF"/>
          <w:sz w:val="12"/>
          <w:szCs w:val="12"/>
          <w:lang w:eastAsia="es-ES"/>
        </w:rPr>
        <w:t>(</w:t>
      </w:r>
      <w:proofErr w:type="gramEnd"/>
      <w:r w:rsidRPr="00DA2C59">
        <w:rPr>
          <w:rFonts w:ascii="Consolas" w:eastAsia="Times New Roman" w:hAnsi="Consolas" w:cs="Times New Roman"/>
          <w:color w:val="CE9178"/>
          <w:sz w:val="12"/>
          <w:szCs w:val="12"/>
          <w:lang w:eastAsia="es-ES"/>
        </w:rPr>
        <w:t>"Info: Rover "</w:t>
      </w:r>
      <w:r w:rsidRPr="00DA2C59">
        <w:rPr>
          <w:rFonts w:ascii="Consolas" w:eastAsia="Times New Roman" w:hAnsi="Consolas" w:cs="Times New Roman"/>
          <w:color w:val="FFFFFF"/>
          <w:sz w:val="12"/>
          <w:szCs w:val="12"/>
          <w:lang w:eastAsia="es-ES"/>
        </w:rPr>
        <w:t xml:space="preserve"> </w:t>
      </w:r>
      <w:r w:rsidRPr="00DA2C59">
        <w:rPr>
          <w:rFonts w:ascii="Consolas" w:eastAsia="Times New Roman" w:hAnsi="Consolas" w:cs="Times New Roman"/>
          <w:color w:val="D4D4D4"/>
          <w:sz w:val="12"/>
          <w:szCs w:val="12"/>
          <w:lang w:eastAsia="es-ES"/>
        </w:rPr>
        <w:t>+</w:t>
      </w:r>
      <w:r w:rsidRPr="00DA2C59">
        <w:rPr>
          <w:rFonts w:ascii="Consolas" w:eastAsia="Times New Roman" w:hAnsi="Consolas" w:cs="Times New Roman"/>
          <w:color w:val="FFFFFF"/>
          <w:sz w:val="12"/>
          <w:szCs w:val="12"/>
          <w:lang w:eastAsia="es-ES"/>
        </w:rPr>
        <w:t xml:space="preserve"> </w:t>
      </w:r>
      <w:r w:rsidRPr="00DA2C59">
        <w:rPr>
          <w:rFonts w:ascii="Consolas" w:eastAsia="Times New Roman" w:hAnsi="Consolas" w:cs="Times New Roman"/>
          <w:color w:val="4EC9B0"/>
          <w:sz w:val="12"/>
          <w:szCs w:val="12"/>
          <w:lang w:eastAsia="es-ES"/>
        </w:rPr>
        <w:t>str</w:t>
      </w:r>
      <w:r w:rsidRPr="00DA2C59">
        <w:rPr>
          <w:rFonts w:ascii="Consolas" w:eastAsia="Times New Roman" w:hAnsi="Consolas" w:cs="Times New Roman"/>
          <w:color w:val="FFFFFF"/>
          <w:sz w:val="12"/>
          <w:szCs w:val="12"/>
          <w:lang w:eastAsia="es-ES"/>
        </w:rPr>
        <w:t>(</w:t>
      </w:r>
      <w:proofErr w:type="spellStart"/>
      <w:r w:rsidRPr="00DA2C59">
        <w:rPr>
          <w:rFonts w:ascii="Consolas" w:eastAsia="Times New Roman" w:hAnsi="Consolas" w:cs="Times New Roman"/>
          <w:color w:val="9CDCFE"/>
          <w:sz w:val="12"/>
          <w:szCs w:val="12"/>
          <w:lang w:eastAsia="es-ES"/>
        </w:rPr>
        <w:t>self</w:t>
      </w:r>
      <w:r w:rsidRPr="00DA2C59">
        <w:rPr>
          <w:rFonts w:ascii="Consolas" w:eastAsia="Times New Roman" w:hAnsi="Consolas" w:cs="Times New Roman"/>
          <w:color w:val="FFFFFF"/>
          <w:sz w:val="12"/>
          <w:szCs w:val="12"/>
          <w:lang w:eastAsia="es-ES"/>
        </w:rPr>
        <w:t>.</w:t>
      </w:r>
      <w:r w:rsidRPr="00DA2C59">
        <w:rPr>
          <w:rFonts w:ascii="Consolas" w:eastAsia="Times New Roman" w:hAnsi="Consolas" w:cs="Times New Roman"/>
          <w:color w:val="9CDCFE"/>
          <w:sz w:val="12"/>
          <w:szCs w:val="12"/>
          <w:lang w:eastAsia="es-ES"/>
        </w:rPr>
        <w:t>status</w:t>
      </w:r>
      <w:proofErr w:type="spellEnd"/>
      <w:r w:rsidRPr="00DA2C59">
        <w:rPr>
          <w:rFonts w:ascii="Consolas" w:eastAsia="Times New Roman" w:hAnsi="Consolas" w:cs="Times New Roman"/>
          <w:color w:val="FFFFFF"/>
          <w:sz w:val="12"/>
          <w:szCs w:val="12"/>
          <w:lang w:eastAsia="es-ES"/>
        </w:rPr>
        <w:t>[</w:t>
      </w:r>
      <w:r w:rsidRPr="00DA2C59">
        <w:rPr>
          <w:rFonts w:ascii="Consolas" w:eastAsia="Times New Roman" w:hAnsi="Consolas" w:cs="Times New Roman"/>
          <w:color w:val="CE9178"/>
          <w:sz w:val="12"/>
          <w:szCs w:val="12"/>
          <w:lang w:eastAsia="es-ES"/>
        </w:rPr>
        <w:t>'Sender'</w:t>
      </w:r>
      <w:r w:rsidRPr="00DA2C59">
        <w:rPr>
          <w:rFonts w:ascii="Consolas" w:eastAsia="Times New Roman" w:hAnsi="Consolas" w:cs="Times New Roman"/>
          <w:color w:val="FFFFFF"/>
          <w:sz w:val="12"/>
          <w:szCs w:val="12"/>
          <w:lang w:eastAsia="es-ES"/>
        </w:rPr>
        <w:t xml:space="preserve">]) </w:t>
      </w:r>
      <w:r w:rsidRPr="00DA2C59">
        <w:rPr>
          <w:rFonts w:ascii="Consolas" w:eastAsia="Times New Roman" w:hAnsi="Consolas" w:cs="Times New Roman"/>
          <w:color w:val="D4D4D4"/>
          <w:sz w:val="12"/>
          <w:szCs w:val="12"/>
          <w:lang w:eastAsia="es-ES"/>
        </w:rPr>
        <w:t>+</w:t>
      </w:r>
      <w:r w:rsidRPr="00DA2C59">
        <w:rPr>
          <w:rFonts w:ascii="Consolas" w:eastAsia="Times New Roman" w:hAnsi="Consolas" w:cs="Times New Roman"/>
          <w:color w:val="FFFFFF"/>
          <w:sz w:val="12"/>
          <w:szCs w:val="12"/>
          <w:lang w:eastAsia="es-ES"/>
        </w:rPr>
        <w:t xml:space="preserve"> </w:t>
      </w:r>
      <w:r w:rsidRPr="00DA2C59">
        <w:rPr>
          <w:rFonts w:ascii="Consolas" w:eastAsia="Times New Roman" w:hAnsi="Consolas" w:cs="Times New Roman"/>
          <w:color w:val="CE9178"/>
          <w:sz w:val="12"/>
          <w:szCs w:val="12"/>
          <w:lang w:eastAsia="es-ES"/>
        </w:rPr>
        <w:t xml:space="preserve">" is in emergency. </w:t>
      </w:r>
      <w:r w:rsidRPr="005F57FC">
        <w:rPr>
          <w:rFonts w:ascii="Consolas" w:eastAsia="Times New Roman" w:hAnsi="Consolas" w:cs="Times New Roman"/>
          <w:color w:val="CE9178"/>
          <w:sz w:val="12"/>
          <w:szCs w:val="12"/>
          <w:lang w:val="es-ES" w:eastAsia="es-ES"/>
        </w:rPr>
        <w:t xml:space="preserve">Computing </w:t>
      </w:r>
      <w:proofErr w:type="spellStart"/>
      <w:r w:rsidRPr="005F57FC">
        <w:rPr>
          <w:rFonts w:ascii="Consolas" w:eastAsia="Times New Roman" w:hAnsi="Consolas" w:cs="Times New Roman"/>
          <w:color w:val="CE9178"/>
          <w:sz w:val="12"/>
          <w:szCs w:val="12"/>
          <w:lang w:val="es-ES" w:eastAsia="es-ES"/>
        </w:rPr>
        <w:t>task</w:t>
      </w:r>
      <w:proofErr w:type="spellEnd"/>
      <w:r w:rsidRPr="005F57FC">
        <w:rPr>
          <w:rFonts w:ascii="Consolas" w:eastAsia="Times New Roman" w:hAnsi="Consolas" w:cs="Times New Roman"/>
          <w:color w:val="CE9178"/>
          <w:sz w:val="12"/>
          <w:szCs w:val="12"/>
          <w:lang w:val="es-ES" w:eastAsia="es-ES"/>
        </w:rPr>
        <w:t xml:space="preserve"> as </w:t>
      </w:r>
      <w:proofErr w:type="spellStart"/>
      <w:r w:rsidRPr="005F57FC">
        <w:rPr>
          <w:rFonts w:ascii="Consolas" w:eastAsia="Times New Roman" w:hAnsi="Consolas" w:cs="Times New Roman"/>
          <w:color w:val="CE9178"/>
          <w:sz w:val="12"/>
          <w:szCs w:val="12"/>
          <w:lang w:val="es-ES" w:eastAsia="es-ES"/>
        </w:rPr>
        <w:t>most</w:t>
      </w:r>
      <w:proofErr w:type="spellEnd"/>
      <w:r w:rsidRPr="005F57FC">
        <w:rPr>
          <w:rFonts w:ascii="Consolas" w:eastAsia="Times New Roman" w:hAnsi="Consolas" w:cs="Times New Roman"/>
          <w:color w:val="CE9178"/>
          <w:sz w:val="12"/>
          <w:szCs w:val="12"/>
          <w:lang w:val="es-ES" w:eastAsia="es-ES"/>
        </w:rPr>
        <w:t xml:space="preserve"> </w:t>
      </w:r>
      <w:proofErr w:type="spellStart"/>
      <w:r w:rsidRPr="005F57FC">
        <w:rPr>
          <w:rFonts w:ascii="Consolas" w:eastAsia="Times New Roman" w:hAnsi="Consolas" w:cs="Times New Roman"/>
          <w:color w:val="CE9178"/>
          <w:sz w:val="12"/>
          <w:szCs w:val="12"/>
          <w:lang w:val="es-ES" w:eastAsia="es-ES"/>
        </w:rPr>
        <w:t>prioritary</w:t>
      </w:r>
      <w:proofErr w:type="spellEnd"/>
      <w:r w:rsidRPr="005F57FC">
        <w:rPr>
          <w:rFonts w:ascii="Consolas" w:eastAsia="Times New Roman" w:hAnsi="Consolas" w:cs="Times New Roman"/>
          <w:color w:val="CE9178"/>
          <w:sz w:val="12"/>
          <w:szCs w:val="12"/>
          <w:lang w:val="es-ES" w:eastAsia="es-ES"/>
        </w:rPr>
        <w:t>...</w:t>
      </w:r>
      <w:r w:rsidRPr="005F57FC">
        <w:rPr>
          <w:rFonts w:ascii="Consolas" w:eastAsia="Times New Roman" w:hAnsi="Consolas" w:cs="Times New Roman"/>
          <w:color w:val="569CD6"/>
          <w:sz w:val="12"/>
          <w:szCs w:val="12"/>
          <w:lang w:val="es-ES" w:eastAsia="es-ES"/>
        </w:rPr>
        <w:t>\n</w:t>
      </w:r>
      <w:r w:rsidRPr="005F57FC">
        <w:rPr>
          <w:rFonts w:ascii="Consolas" w:eastAsia="Times New Roman" w:hAnsi="Consolas" w:cs="Times New Roman"/>
          <w:color w:val="CE9178"/>
          <w:sz w:val="12"/>
          <w:szCs w:val="12"/>
          <w:lang w:val="es-ES" w:eastAsia="es-ES"/>
        </w:rPr>
        <w:t>"</w:t>
      </w:r>
      <w:r w:rsidRPr="005F57FC">
        <w:rPr>
          <w:rFonts w:ascii="Consolas" w:eastAsia="Times New Roman" w:hAnsi="Consolas" w:cs="Times New Roman"/>
          <w:color w:val="FFFFFF"/>
          <w:sz w:val="12"/>
          <w:szCs w:val="12"/>
          <w:lang w:val="es-ES" w:eastAsia="es-ES"/>
        </w:rPr>
        <w:t xml:space="preserve">) </w:t>
      </w:r>
    </w:p>
    <w:p w14:paraId="61E4E635" w14:textId="77777777" w:rsidR="00CA31A2" w:rsidRPr="005F57FC" w:rsidRDefault="00CA31A2" w:rsidP="00CA31A2">
      <w:pPr>
        <w:pStyle w:val="Prrafodelista"/>
        <w:numPr>
          <w:ilvl w:val="0"/>
          <w:numId w:val="12"/>
        </w:numPr>
        <w:shd w:val="clear" w:color="auto" w:fill="000000"/>
        <w:spacing w:after="0" w:line="285" w:lineRule="atLeast"/>
        <w:rPr>
          <w:rFonts w:ascii="Consolas" w:eastAsia="Times New Roman" w:hAnsi="Consolas" w:cs="Times New Roman"/>
          <w:color w:val="FFFFFF"/>
          <w:sz w:val="12"/>
          <w:szCs w:val="12"/>
          <w:lang w:val="es-ES" w:eastAsia="es-ES"/>
        </w:rPr>
      </w:pPr>
    </w:p>
    <w:p w14:paraId="25605AF8" w14:textId="77777777" w:rsidR="00CA31A2" w:rsidRPr="005F57FC" w:rsidRDefault="00CA31A2" w:rsidP="00CA31A2">
      <w:pPr>
        <w:pStyle w:val="Prrafodelista"/>
        <w:numPr>
          <w:ilvl w:val="0"/>
          <w:numId w:val="12"/>
        </w:numPr>
        <w:shd w:val="clear" w:color="auto" w:fill="000000"/>
        <w:spacing w:after="0" w:line="285" w:lineRule="atLeast"/>
        <w:rPr>
          <w:rFonts w:ascii="Consolas" w:eastAsia="Times New Roman" w:hAnsi="Consolas" w:cs="Times New Roman"/>
          <w:color w:val="FFFFFF"/>
          <w:sz w:val="12"/>
          <w:szCs w:val="12"/>
          <w:lang w:val="es-ES" w:eastAsia="es-ES"/>
        </w:rPr>
      </w:pPr>
      <w:r w:rsidRPr="005F57FC">
        <w:rPr>
          <w:rFonts w:ascii="Consolas" w:eastAsia="Times New Roman" w:hAnsi="Consolas" w:cs="Times New Roman"/>
          <w:color w:val="FFFFFF"/>
          <w:sz w:val="12"/>
          <w:szCs w:val="12"/>
          <w:lang w:val="es-ES" w:eastAsia="es-ES"/>
        </w:rPr>
        <w:t xml:space="preserve">            </w:t>
      </w:r>
      <w:r w:rsidRPr="005F57FC">
        <w:rPr>
          <w:rFonts w:ascii="Consolas" w:eastAsia="Times New Roman" w:hAnsi="Consolas" w:cs="Times New Roman"/>
          <w:color w:val="7CA668"/>
          <w:sz w:val="12"/>
          <w:szCs w:val="12"/>
          <w:lang w:val="es-ES" w:eastAsia="es-ES"/>
        </w:rPr>
        <w:t xml:space="preserve"># </w:t>
      </w:r>
      <w:proofErr w:type="spellStart"/>
      <w:r w:rsidRPr="005F57FC">
        <w:rPr>
          <w:rFonts w:ascii="Consolas" w:eastAsia="Times New Roman" w:hAnsi="Consolas" w:cs="Times New Roman"/>
          <w:color w:val="7CA668"/>
          <w:sz w:val="12"/>
          <w:szCs w:val="12"/>
          <w:lang w:val="es-ES" w:eastAsia="es-ES"/>
        </w:rPr>
        <w:t>Current</w:t>
      </w:r>
      <w:proofErr w:type="spellEnd"/>
      <w:r w:rsidRPr="005F57FC">
        <w:rPr>
          <w:rFonts w:ascii="Consolas" w:eastAsia="Times New Roman" w:hAnsi="Consolas" w:cs="Times New Roman"/>
          <w:color w:val="7CA668"/>
          <w:sz w:val="12"/>
          <w:szCs w:val="12"/>
          <w:lang w:val="es-ES" w:eastAsia="es-ES"/>
        </w:rPr>
        <w:t xml:space="preserve"> </w:t>
      </w:r>
      <w:proofErr w:type="spellStart"/>
      <w:r w:rsidRPr="005F57FC">
        <w:rPr>
          <w:rFonts w:ascii="Consolas" w:eastAsia="Times New Roman" w:hAnsi="Consolas" w:cs="Times New Roman"/>
          <w:color w:val="7CA668"/>
          <w:sz w:val="12"/>
          <w:szCs w:val="12"/>
          <w:lang w:val="es-ES" w:eastAsia="es-ES"/>
        </w:rPr>
        <w:t>rover</w:t>
      </w:r>
      <w:proofErr w:type="spellEnd"/>
      <w:r w:rsidRPr="005F57FC">
        <w:rPr>
          <w:rFonts w:ascii="Consolas" w:eastAsia="Times New Roman" w:hAnsi="Consolas" w:cs="Times New Roman"/>
          <w:color w:val="7CA668"/>
          <w:sz w:val="12"/>
          <w:szCs w:val="12"/>
          <w:lang w:val="es-ES" w:eastAsia="es-ES"/>
        </w:rPr>
        <w:t xml:space="preserve"> </w:t>
      </w:r>
      <w:proofErr w:type="spellStart"/>
      <w:r w:rsidRPr="005F57FC">
        <w:rPr>
          <w:rFonts w:ascii="Consolas" w:eastAsia="Times New Roman" w:hAnsi="Consolas" w:cs="Times New Roman"/>
          <w:color w:val="7CA668"/>
          <w:sz w:val="12"/>
          <w:szCs w:val="12"/>
          <w:lang w:val="es-ES" w:eastAsia="es-ES"/>
        </w:rPr>
        <w:t>location</w:t>
      </w:r>
      <w:proofErr w:type="spellEnd"/>
    </w:p>
    <w:p w14:paraId="7C8E9C27" w14:textId="77777777" w:rsidR="00CA31A2" w:rsidRPr="00DA2C59" w:rsidRDefault="00CA31A2" w:rsidP="00CA31A2">
      <w:pPr>
        <w:pStyle w:val="Prrafodelista"/>
        <w:numPr>
          <w:ilvl w:val="0"/>
          <w:numId w:val="12"/>
        </w:numPr>
        <w:shd w:val="clear" w:color="auto" w:fill="000000"/>
        <w:spacing w:after="0" w:line="285" w:lineRule="atLeast"/>
        <w:rPr>
          <w:rFonts w:ascii="Consolas" w:eastAsia="Times New Roman" w:hAnsi="Consolas" w:cs="Times New Roman"/>
          <w:color w:val="FFFFFF"/>
          <w:sz w:val="12"/>
          <w:szCs w:val="12"/>
          <w:lang w:eastAsia="es-ES"/>
        </w:rPr>
      </w:pPr>
      <w:r w:rsidRPr="00DA2C59">
        <w:rPr>
          <w:rFonts w:ascii="Consolas" w:eastAsia="Times New Roman" w:hAnsi="Consolas" w:cs="Times New Roman"/>
          <w:color w:val="FFFFFF"/>
          <w:sz w:val="12"/>
          <w:szCs w:val="12"/>
          <w:lang w:eastAsia="es-ES"/>
        </w:rPr>
        <w:t xml:space="preserve">            </w:t>
      </w:r>
      <w:r w:rsidRPr="00DA2C59">
        <w:rPr>
          <w:rFonts w:ascii="Consolas" w:eastAsia="Times New Roman" w:hAnsi="Consolas" w:cs="Times New Roman"/>
          <w:color w:val="9CDCFE"/>
          <w:sz w:val="12"/>
          <w:szCs w:val="12"/>
          <w:lang w:eastAsia="es-ES"/>
        </w:rPr>
        <w:t>index</w:t>
      </w:r>
      <w:r w:rsidRPr="00DA2C59">
        <w:rPr>
          <w:rFonts w:ascii="Consolas" w:eastAsia="Times New Roman" w:hAnsi="Consolas" w:cs="Times New Roman"/>
          <w:color w:val="FFFFFF"/>
          <w:sz w:val="12"/>
          <w:szCs w:val="12"/>
          <w:lang w:eastAsia="es-ES"/>
        </w:rPr>
        <w:t xml:space="preserve"> </w:t>
      </w:r>
      <w:r w:rsidRPr="00DA2C59">
        <w:rPr>
          <w:rFonts w:ascii="Consolas" w:eastAsia="Times New Roman" w:hAnsi="Consolas" w:cs="Times New Roman"/>
          <w:color w:val="D4D4D4"/>
          <w:sz w:val="12"/>
          <w:szCs w:val="12"/>
          <w:lang w:eastAsia="es-ES"/>
        </w:rPr>
        <w:t>=</w:t>
      </w:r>
      <w:r w:rsidRPr="00DA2C59">
        <w:rPr>
          <w:rFonts w:ascii="Consolas" w:eastAsia="Times New Roman" w:hAnsi="Consolas" w:cs="Times New Roman"/>
          <w:color w:val="FFFFFF"/>
          <w:sz w:val="12"/>
          <w:szCs w:val="12"/>
          <w:lang w:eastAsia="es-ES"/>
        </w:rPr>
        <w:t xml:space="preserve"> [</w:t>
      </w:r>
      <w:proofErr w:type="spellStart"/>
      <w:r w:rsidRPr="00DA2C59">
        <w:rPr>
          <w:rFonts w:ascii="Consolas" w:eastAsia="Times New Roman" w:hAnsi="Consolas" w:cs="Times New Roman"/>
          <w:color w:val="9CDCFE"/>
          <w:sz w:val="12"/>
          <w:szCs w:val="12"/>
          <w:lang w:eastAsia="es-ES"/>
        </w:rPr>
        <w:t>i</w:t>
      </w:r>
      <w:proofErr w:type="spellEnd"/>
      <w:r w:rsidRPr="00DA2C59">
        <w:rPr>
          <w:rFonts w:ascii="Consolas" w:eastAsia="Times New Roman" w:hAnsi="Consolas" w:cs="Times New Roman"/>
          <w:color w:val="FFFFFF"/>
          <w:sz w:val="12"/>
          <w:szCs w:val="12"/>
          <w:lang w:eastAsia="es-ES"/>
        </w:rPr>
        <w:t xml:space="preserve"> </w:t>
      </w:r>
      <w:r w:rsidRPr="00DA2C59">
        <w:rPr>
          <w:rFonts w:ascii="Consolas" w:eastAsia="Times New Roman" w:hAnsi="Consolas" w:cs="Times New Roman"/>
          <w:color w:val="C586C0"/>
          <w:sz w:val="12"/>
          <w:szCs w:val="12"/>
          <w:lang w:eastAsia="es-ES"/>
        </w:rPr>
        <w:t>for</w:t>
      </w:r>
      <w:r w:rsidRPr="00DA2C59">
        <w:rPr>
          <w:rFonts w:ascii="Consolas" w:eastAsia="Times New Roman" w:hAnsi="Consolas" w:cs="Times New Roman"/>
          <w:color w:val="FFFFFF"/>
          <w:sz w:val="12"/>
          <w:szCs w:val="12"/>
          <w:lang w:eastAsia="es-ES"/>
        </w:rPr>
        <w:t xml:space="preserve"> </w:t>
      </w:r>
      <w:proofErr w:type="spellStart"/>
      <w:proofErr w:type="gramStart"/>
      <w:r w:rsidRPr="00DA2C59">
        <w:rPr>
          <w:rFonts w:ascii="Consolas" w:eastAsia="Times New Roman" w:hAnsi="Consolas" w:cs="Times New Roman"/>
          <w:color w:val="9CDCFE"/>
          <w:sz w:val="12"/>
          <w:szCs w:val="12"/>
          <w:lang w:eastAsia="es-ES"/>
        </w:rPr>
        <w:t>i</w:t>
      </w:r>
      <w:r w:rsidRPr="00DA2C59">
        <w:rPr>
          <w:rFonts w:ascii="Consolas" w:eastAsia="Times New Roman" w:hAnsi="Consolas" w:cs="Times New Roman"/>
          <w:color w:val="FFFFFF"/>
          <w:sz w:val="12"/>
          <w:szCs w:val="12"/>
          <w:lang w:eastAsia="es-ES"/>
        </w:rPr>
        <w:t>,</w:t>
      </w:r>
      <w:r w:rsidRPr="00DA2C59">
        <w:rPr>
          <w:rFonts w:ascii="Consolas" w:eastAsia="Times New Roman" w:hAnsi="Consolas" w:cs="Times New Roman"/>
          <w:color w:val="9CDCFE"/>
          <w:sz w:val="12"/>
          <w:szCs w:val="12"/>
          <w:lang w:eastAsia="es-ES"/>
        </w:rPr>
        <w:t>x</w:t>
      </w:r>
      <w:proofErr w:type="spellEnd"/>
      <w:proofErr w:type="gramEnd"/>
      <w:r w:rsidRPr="00DA2C59">
        <w:rPr>
          <w:rFonts w:ascii="Consolas" w:eastAsia="Times New Roman" w:hAnsi="Consolas" w:cs="Times New Roman"/>
          <w:color w:val="FFFFFF"/>
          <w:sz w:val="12"/>
          <w:szCs w:val="12"/>
          <w:lang w:eastAsia="es-ES"/>
        </w:rPr>
        <w:t xml:space="preserve"> </w:t>
      </w:r>
      <w:r w:rsidRPr="00DA2C59">
        <w:rPr>
          <w:rFonts w:ascii="Consolas" w:eastAsia="Times New Roman" w:hAnsi="Consolas" w:cs="Times New Roman"/>
          <w:color w:val="C586C0"/>
          <w:sz w:val="12"/>
          <w:szCs w:val="12"/>
          <w:lang w:eastAsia="es-ES"/>
        </w:rPr>
        <w:t>in</w:t>
      </w:r>
      <w:r w:rsidRPr="00DA2C59">
        <w:rPr>
          <w:rFonts w:ascii="Consolas" w:eastAsia="Times New Roman" w:hAnsi="Consolas" w:cs="Times New Roman"/>
          <w:color w:val="FFFFFF"/>
          <w:sz w:val="12"/>
          <w:szCs w:val="12"/>
          <w:lang w:eastAsia="es-ES"/>
        </w:rPr>
        <w:t xml:space="preserve"> </w:t>
      </w:r>
      <w:r w:rsidRPr="00DA2C59">
        <w:rPr>
          <w:rFonts w:ascii="Consolas" w:eastAsia="Times New Roman" w:hAnsi="Consolas" w:cs="Times New Roman"/>
          <w:color w:val="4EC9B0"/>
          <w:sz w:val="12"/>
          <w:szCs w:val="12"/>
          <w:lang w:eastAsia="es-ES"/>
        </w:rPr>
        <w:t>enumerate</w:t>
      </w:r>
      <w:r w:rsidRPr="00DA2C59">
        <w:rPr>
          <w:rFonts w:ascii="Consolas" w:eastAsia="Times New Roman" w:hAnsi="Consolas" w:cs="Times New Roman"/>
          <w:color w:val="FFFFFF"/>
          <w:sz w:val="12"/>
          <w:szCs w:val="12"/>
          <w:lang w:eastAsia="es-ES"/>
        </w:rPr>
        <w:t>(</w:t>
      </w:r>
      <w:proofErr w:type="spellStart"/>
      <w:r w:rsidRPr="00DA2C59">
        <w:rPr>
          <w:rFonts w:ascii="Consolas" w:eastAsia="Times New Roman" w:hAnsi="Consolas" w:cs="Times New Roman"/>
          <w:color w:val="9CDCFE"/>
          <w:sz w:val="12"/>
          <w:szCs w:val="12"/>
          <w:lang w:eastAsia="es-ES"/>
        </w:rPr>
        <w:t>self</w:t>
      </w:r>
      <w:r w:rsidRPr="00DA2C59">
        <w:rPr>
          <w:rFonts w:ascii="Consolas" w:eastAsia="Times New Roman" w:hAnsi="Consolas" w:cs="Times New Roman"/>
          <w:color w:val="FFFFFF"/>
          <w:sz w:val="12"/>
          <w:szCs w:val="12"/>
          <w:lang w:eastAsia="es-ES"/>
        </w:rPr>
        <w:t>.</w:t>
      </w:r>
      <w:r w:rsidRPr="00DA2C59">
        <w:rPr>
          <w:rFonts w:ascii="Consolas" w:eastAsia="Times New Roman" w:hAnsi="Consolas" w:cs="Times New Roman"/>
          <w:color w:val="9CDCFE"/>
          <w:sz w:val="12"/>
          <w:szCs w:val="12"/>
          <w:lang w:eastAsia="es-ES"/>
        </w:rPr>
        <w:t>Locations</w:t>
      </w:r>
      <w:proofErr w:type="spellEnd"/>
      <w:r w:rsidRPr="00DA2C59">
        <w:rPr>
          <w:rFonts w:ascii="Consolas" w:eastAsia="Times New Roman" w:hAnsi="Consolas" w:cs="Times New Roman"/>
          <w:color w:val="FFFFFF"/>
          <w:sz w:val="12"/>
          <w:szCs w:val="12"/>
          <w:lang w:eastAsia="es-ES"/>
        </w:rPr>
        <w:t xml:space="preserve">) </w:t>
      </w:r>
      <w:r w:rsidRPr="00DA2C59">
        <w:rPr>
          <w:rFonts w:ascii="Consolas" w:eastAsia="Times New Roman" w:hAnsi="Consolas" w:cs="Times New Roman"/>
          <w:color w:val="C586C0"/>
          <w:sz w:val="12"/>
          <w:szCs w:val="12"/>
          <w:lang w:eastAsia="es-ES"/>
        </w:rPr>
        <w:t>if</w:t>
      </w:r>
      <w:r w:rsidRPr="00DA2C59">
        <w:rPr>
          <w:rFonts w:ascii="Consolas" w:eastAsia="Times New Roman" w:hAnsi="Consolas" w:cs="Times New Roman"/>
          <w:color w:val="FFFFFF"/>
          <w:sz w:val="12"/>
          <w:szCs w:val="12"/>
          <w:lang w:eastAsia="es-ES"/>
        </w:rPr>
        <w:t xml:space="preserve"> (</w:t>
      </w:r>
      <w:r w:rsidRPr="00DA2C59">
        <w:rPr>
          <w:rFonts w:ascii="Consolas" w:eastAsia="Times New Roman" w:hAnsi="Consolas" w:cs="Times New Roman"/>
          <w:color w:val="9CDCFE"/>
          <w:sz w:val="12"/>
          <w:szCs w:val="12"/>
          <w:lang w:eastAsia="es-ES"/>
        </w:rPr>
        <w:t>x</w:t>
      </w:r>
      <w:r w:rsidRPr="00DA2C59">
        <w:rPr>
          <w:rFonts w:ascii="Consolas" w:eastAsia="Times New Roman" w:hAnsi="Consolas" w:cs="Times New Roman"/>
          <w:color w:val="FFFFFF"/>
          <w:sz w:val="12"/>
          <w:szCs w:val="12"/>
          <w:lang w:eastAsia="es-ES"/>
        </w:rPr>
        <w:t>[</w:t>
      </w:r>
      <w:r w:rsidRPr="00DA2C59">
        <w:rPr>
          <w:rFonts w:ascii="Consolas" w:eastAsia="Times New Roman" w:hAnsi="Consolas" w:cs="Times New Roman"/>
          <w:color w:val="B5CEA8"/>
          <w:sz w:val="12"/>
          <w:szCs w:val="12"/>
          <w:lang w:eastAsia="es-ES"/>
        </w:rPr>
        <w:t>0</w:t>
      </w:r>
      <w:r w:rsidRPr="00DA2C59">
        <w:rPr>
          <w:rFonts w:ascii="Consolas" w:eastAsia="Times New Roman" w:hAnsi="Consolas" w:cs="Times New Roman"/>
          <w:color w:val="FFFFFF"/>
          <w:sz w:val="12"/>
          <w:szCs w:val="12"/>
          <w:lang w:eastAsia="es-ES"/>
        </w:rPr>
        <w:t xml:space="preserve">] </w:t>
      </w:r>
      <w:r w:rsidRPr="00DA2C59">
        <w:rPr>
          <w:rFonts w:ascii="Consolas" w:eastAsia="Times New Roman" w:hAnsi="Consolas" w:cs="Times New Roman"/>
          <w:color w:val="D4D4D4"/>
          <w:sz w:val="12"/>
          <w:szCs w:val="12"/>
          <w:lang w:eastAsia="es-ES"/>
        </w:rPr>
        <w:t>==</w:t>
      </w:r>
      <w:r w:rsidRPr="00DA2C59">
        <w:rPr>
          <w:rFonts w:ascii="Consolas" w:eastAsia="Times New Roman" w:hAnsi="Consolas" w:cs="Times New Roman"/>
          <w:color w:val="FFFFFF"/>
          <w:sz w:val="12"/>
          <w:szCs w:val="12"/>
          <w:lang w:eastAsia="es-ES"/>
        </w:rPr>
        <w:t xml:space="preserve"> </w:t>
      </w:r>
      <w:proofErr w:type="spellStart"/>
      <w:r w:rsidRPr="00DA2C59">
        <w:rPr>
          <w:rFonts w:ascii="Consolas" w:eastAsia="Times New Roman" w:hAnsi="Consolas" w:cs="Times New Roman"/>
          <w:color w:val="9CDCFE"/>
          <w:sz w:val="12"/>
          <w:szCs w:val="12"/>
          <w:lang w:eastAsia="es-ES"/>
        </w:rPr>
        <w:t>self</w:t>
      </w:r>
      <w:r w:rsidRPr="00DA2C59">
        <w:rPr>
          <w:rFonts w:ascii="Consolas" w:eastAsia="Times New Roman" w:hAnsi="Consolas" w:cs="Times New Roman"/>
          <w:color w:val="FFFFFF"/>
          <w:sz w:val="12"/>
          <w:szCs w:val="12"/>
          <w:lang w:eastAsia="es-ES"/>
        </w:rPr>
        <w:t>.</w:t>
      </w:r>
      <w:r w:rsidRPr="00DA2C59">
        <w:rPr>
          <w:rFonts w:ascii="Consolas" w:eastAsia="Times New Roman" w:hAnsi="Consolas" w:cs="Times New Roman"/>
          <w:color w:val="9CDCFE"/>
          <w:sz w:val="12"/>
          <w:szCs w:val="12"/>
          <w:lang w:eastAsia="es-ES"/>
        </w:rPr>
        <w:t>status</w:t>
      </w:r>
      <w:proofErr w:type="spellEnd"/>
      <w:r w:rsidRPr="00DA2C59">
        <w:rPr>
          <w:rFonts w:ascii="Consolas" w:eastAsia="Times New Roman" w:hAnsi="Consolas" w:cs="Times New Roman"/>
          <w:color w:val="FFFFFF"/>
          <w:sz w:val="12"/>
          <w:szCs w:val="12"/>
          <w:lang w:eastAsia="es-ES"/>
        </w:rPr>
        <w:t>[</w:t>
      </w:r>
      <w:r w:rsidRPr="00DA2C59">
        <w:rPr>
          <w:rFonts w:ascii="Consolas" w:eastAsia="Times New Roman" w:hAnsi="Consolas" w:cs="Times New Roman"/>
          <w:color w:val="CE9178"/>
          <w:sz w:val="12"/>
          <w:szCs w:val="12"/>
          <w:lang w:eastAsia="es-ES"/>
        </w:rPr>
        <w:t>'Sender'</w:t>
      </w:r>
      <w:r w:rsidRPr="00DA2C59">
        <w:rPr>
          <w:rFonts w:ascii="Consolas" w:eastAsia="Times New Roman" w:hAnsi="Consolas" w:cs="Times New Roman"/>
          <w:color w:val="FFFFFF"/>
          <w:sz w:val="12"/>
          <w:szCs w:val="12"/>
          <w:lang w:eastAsia="es-ES"/>
        </w:rPr>
        <w:t>])]</w:t>
      </w:r>
    </w:p>
    <w:p w14:paraId="06098FFD" w14:textId="77777777" w:rsidR="00CA31A2" w:rsidRPr="00DA2C59" w:rsidRDefault="00CA31A2" w:rsidP="00CA31A2">
      <w:pPr>
        <w:pStyle w:val="Prrafodelista"/>
        <w:numPr>
          <w:ilvl w:val="0"/>
          <w:numId w:val="12"/>
        </w:numPr>
        <w:shd w:val="clear" w:color="auto" w:fill="000000"/>
        <w:spacing w:after="0" w:line="285" w:lineRule="atLeast"/>
        <w:rPr>
          <w:rFonts w:ascii="Consolas" w:eastAsia="Times New Roman" w:hAnsi="Consolas" w:cs="Times New Roman"/>
          <w:color w:val="FFFFFF"/>
          <w:sz w:val="12"/>
          <w:szCs w:val="12"/>
          <w:lang w:eastAsia="es-ES"/>
        </w:rPr>
      </w:pPr>
      <w:r w:rsidRPr="00DA2C59">
        <w:rPr>
          <w:rFonts w:ascii="Consolas" w:eastAsia="Times New Roman" w:hAnsi="Consolas" w:cs="Times New Roman"/>
          <w:color w:val="FFFFFF"/>
          <w:sz w:val="12"/>
          <w:szCs w:val="12"/>
          <w:lang w:eastAsia="es-ES"/>
        </w:rPr>
        <w:t>           </w:t>
      </w:r>
    </w:p>
    <w:p w14:paraId="37E58E4A" w14:textId="77777777" w:rsidR="00CA31A2" w:rsidRPr="00DA2C59" w:rsidRDefault="00CA31A2" w:rsidP="00CA31A2">
      <w:pPr>
        <w:pStyle w:val="Prrafodelista"/>
        <w:numPr>
          <w:ilvl w:val="0"/>
          <w:numId w:val="12"/>
        </w:numPr>
        <w:shd w:val="clear" w:color="auto" w:fill="000000"/>
        <w:spacing w:after="0" w:line="285" w:lineRule="atLeast"/>
        <w:rPr>
          <w:rFonts w:ascii="Consolas" w:eastAsia="Times New Roman" w:hAnsi="Consolas" w:cs="Times New Roman"/>
          <w:color w:val="FFFFFF"/>
          <w:sz w:val="12"/>
          <w:szCs w:val="12"/>
          <w:lang w:eastAsia="es-ES"/>
        </w:rPr>
      </w:pPr>
      <w:r w:rsidRPr="00DA2C59">
        <w:rPr>
          <w:rFonts w:ascii="Consolas" w:eastAsia="Times New Roman" w:hAnsi="Consolas" w:cs="Times New Roman"/>
          <w:color w:val="FFFFFF"/>
          <w:sz w:val="12"/>
          <w:szCs w:val="12"/>
          <w:lang w:eastAsia="es-ES"/>
        </w:rPr>
        <w:t xml:space="preserve">            </w:t>
      </w:r>
      <w:proofErr w:type="spellStart"/>
      <w:r w:rsidRPr="00DA2C59">
        <w:rPr>
          <w:rFonts w:ascii="Consolas" w:eastAsia="Times New Roman" w:hAnsi="Consolas" w:cs="Times New Roman"/>
          <w:color w:val="9CDCFE"/>
          <w:sz w:val="12"/>
          <w:szCs w:val="12"/>
          <w:lang w:eastAsia="es-ES"/>
        </w:rPr>
        <w:t>lat_now</w:t>
      </w:r>
      <w:proofErr w:type="spellEnd"/>
      <w:r w:rsidRPr="00DA2C59">
        <w:rPr>
          <w:rFonts w:ascii="Consolas" w:eastAsia="Times New Roman" w:hAnsi="Consolas" w:cs="Times New Roman"/>
          <w:color w:val="FFFFFF"/>
          <w:sz w:val="12"/>
          <w:szCs w:val="12"/>
          <w:lang w:eastAsia="es-ES"/>
        </w:rPr>
        <w:t xml:space="preserve"> </w:t>
      </w:r>
      <w:r w:rsidRPr="00DA2C59">
        <w:rPr>
          <w:rFonts w:ascii="Consolas" w:eastAsia="Times New Roman" w:hAnsi="Consolas" w:cs="Times New Roman"/>
          <w:color w:val="D4D4D4"/>
          <w:sz w:val="12"/>
          <w:szCs w:val="12"/>
          <w:lang w:eastAsia="es-ES"/>
        </w:rPr>
        <w:t>=</w:t>
      </w:r>
      <w:r w:rsidRPr="00DA2C59">
        <w:rPr>
          <w:rFonts w:ascii="Consolas" w:eastAsia="Times New Roman" w:hAnsi="Consolas" w:cs="Times New Roman"/>
          <w:color w:val="FFFFFF"/>
          <w:sz w:val="12"/>
          <w:szCs w:val="12"/>
          <w:lang w:eastAsia="es-ES"/>
        </w:rPr>
        <w:t xml:space="preserve"> </w:t>
      </w:r>
      <w:proofErr w:type="spellStart"/>
      <w:proofErr w:type="gramStart"/>
      <w:r w:rsidRPr="00DA2C59">
        <w:rPr>
          <w:rFonts w:ascii="Consolas" w:eastAsia="Times New Roman" w:hAnsi="Consolas" w:cs="Times New Roman"/>
          <w:color w:val="9CDCFE"/>
          <w:sz w:val="12"/>
          <w:szCs w:val="12"/>
          <w:lang w:eastAsia="es-ES"/>
        </w:rPr>
        <w:t>self</w:t>
      </w:r>
      <w:r w:rsidRPr="00DA2C59">
        <w:rPr>
          <w:rFonts w:ascii="Consolas" w:eastAsia="Times New Roman" w:hAnsi="Consolas" w:cs="Times New Roman"/>
          <w:color w:val="FFFFFF"/>
          <w:sz w:val="12"/>
          <w:szCs w:val="12"/>
          <w:lang w:eastAsia="es-ES"/>
        </w:rPr>
        <w:t>.</w:t>
      </w:r>
      <w:r w:rsidRPr="00DA2C59">
        <w:rPr>
          <w:rFonts w:ascii="Consolas" w:eastAsia="Times New Roman" w:hAnsi="Consolas" w:cs="Times New Roman"/>
          <w:color w:val="9CDCFE"/>
          <w:sz w:val="12"/>
          <w:szCs w:val="12"/>
          <w:lang w:eastAsia="es-ES"/>
        </w:rPr>
        <w:t>Locations</w:t>
      </w:r>
      <w:proofErr w:type="spellEnd"/>
      <w:proofErr w:type="gramEnd"/>
      <w:r w:rsidRPr="00DA2C59">
        <w:rPr>
          <w:rFonts w:ascii="Consolas" w:eastAsia="Times New Roman" w:hAnsi="Consolas" w:cs="Times New Roman"/>
          <w:color w:val="FFFFFF"/>
          <w:sz w:val="12"/>
          <w:szCs w:val="12"/>
          <w:lang w:eastAsia="es-ES"/>
        </w:rPr>
        <w:t>[</w:t>
      </w:r>
      <w:r w:rsidRPr="00DA2C59">
        <w:rPr>
          <w:rFonts w:ascii="Consolas" w:eastAsia="Times New Roman" w:hAnsi="Consolas" w:cs="Times New Roman"/>
          <w:color w:val="9CDCFE"/>
          <w:sz w:val="12"/>
          <w:szCs w:val="12"/>
          <w:lang w:eastAsia="es-ES"/>
        </w:rPr>
        <w:t>index</w:t>
      </w:r>
      <w:r w:rsidRPr="00DA2C59">
        <w:rPr>
          <w:rFonts w:ascii="Consolas" w:eastAsia="Times New Roman" w:hAnsi="Consolas" w:cs="Times New Roman"/>
          <w:color w:val="FFFFFF"/>
          <w:sz w:val="12"/>
          <w:szCs w:val="12"/>
          <w:lang w:eastAsia="es-ES"/>
        </w:rPr>
        <w:t>[</w:t>
      </w:r>
      <w:r w:rsidRPr="00DA2C59">
        <w:rPr>
          <w:rFonts w:ascii="Consolas" w:eastAsia="Times New Roman" w:hAnsi="Consolas" w:cs="Times New Roman"/>
          <w:color w:val="B5CEA8"/>
          <w:sz w:val="12"/>
          <w:szCs w:val="12"/>
          <w:lang w:eastAsia="es-ES"/>
        </w:rPr>
        <w:t>0</w:t>
      </w:r>
      <w:r w:rsidRPr="00DA2C59">
        <w:rPr>
          <w:rFonts w:ascii="Consolas" w:eastAsia="Times New Roman" w:hAnsi="Consolas" w:cs="Times New Roman"/>
          <w:color w:val="FFFFFF"/>
          <w:sz w:val="12"/>
          <w:szCs w:val="12"/>
          <w:lang w:eastAsia="es-ES"/>
        </w:rPr>
        <w:t>]][</w:t>
      </w:r>
      <w:r w:rsidRPr="00DA2C59">
        <w:rPr>
          <w:rFonts w:ascii="Consolas" w:eastAsia="Times New Roman" w:hAnsi="Consolas" w:cs="Times New Roman"/>
          <w:color w:val="B5CEA8"/>
          <w:sz w:val="12"/>
          <w:szCs w:val="12"/>
          <w:lang w:eastAsia="es-ES"/>
        </w:rPr>
        <w:t>1</w:t>
      </w:r>
      <w:r w:rsidRPr="00DA2C59">
        <w:rPr>
          <w:rFonts w:ascii="Consolas" w:eastAsia="Times New Roman" w:hAnsi="Consolas" w:cs="Times New Roman"/>
          <w:color w:val="FFFFFF"/>
          <w:sz w:val="12"/>
          <w:szCs w:val="12"/>
          <w:lang w:eastAsia="es-ES"/>
        </w:rPr>
        <w:t>]</w:t>
      </w:r>
    </w:p>
    <w:p w14:paraId="7C907B41" w14:textId="77777777" w:rsidR="00CA31A2" w:rsidRPr="00DA2C59" w:rsidRDefault="00CA31A2" w:rsidP="00CA31A2">
      <w:pPr>
        <w:pStyle w:val="Prrafodelista"/>
        <w:numPr>
          <w:ilvl w:val="0"/>
          <w:numId w:val="12"/>
        </w:numPr>
        <w:shd w:val="clear" w:color="auto" w:fill="000000"/>
        <w:spacing w:after="0" w:line="285" w:lineRule="atLeast"/>
        <w:rPr>
          <w:rFonts w:ascii="Consolas" w:eastAsia="Times New Roman" w:hAnsi="Consolas" w:cs="Times New Roman"/>
          <w:color w:val="FFFFFF"/>
          <w:sz w:val="12"/>
          <w:szCs w:val="12"/>
          <w:lang w:eastAsia="es-ES"/>
        </w:rPr>
      </w:pPr>
      <w:r w:rsidRPr="00DA2C59">
        <w:rPr>
          <w:rFonts w:ascii="Consolas" w:eastAsia="Times New Roman" w:hAnsi="Consolas" w:cs="Times New Roman"/>
          <w:color w:val="FFFFFF"/>
          <w:sz w:val="12"/>
          <w:szCs w:val="12"/>
          <w:lang w:eastAsia="es-ES"/>
        </w:rPr>
        <w:t xml:space="preserve">            </w:t>
      </w:r>
      <w:proofErr w:type="spellStart"/>
      <w:r w:rsidRPr="00DA2C59">
        <w:rPr>
          <w:rFonts w:ascii="Consolas" w:eastAsia="Times New Roman" w:hAnsi="Consolas" w:cs="Times New Roman"/>
          <w:color w:val="9CDCFE"/>
          <w:sz w:val="12"/>
          <w:szCs w:val="12"/>
          <w:lang w:eastAsia="es-ES"/>
        </w:rPr>
        <w:t>lng_now</w:t>
      </w:r>
      <w:proofErr w:type="spellEnd"/>
      <w:r w:rsidRPr="00DA2C59">
        <w:rPr>
          <w:rFonts w:ascii="Consolas" w:eastAsia="Times New Roman" w:hAnsi="Consolas" w:cs="Times New Roman"/>
          <w:color w:val="FFFFFF"/>
          <w:sz w:val="12"/>
          <w:szCs w:val="12"/>
          <w:lang w:eastAsia="es-ES"/>
        </w:rPr>
        <w:t xml:space="preserve"> </w:t>
      </w:r>
      <w:r w:rsidRPr="00DA2C59">
        <w:rPr>
          <w:rFonts w:ascii="Consolas" w:eastAsia="Times New Roman" w:hAnsi="Consolas" w:cs="Times New Roman"/>
          <w:color w:val="D4D4D4"/>
          <w:sz w:val="12"/>
          <w:szCs w:val="12"/>
          <w:lang w:eastAsia="es-ES"/>
        </w:rPr>
        <w:t>=</w:t>
      </w:r>
      <w:r w:rsidRPr="00DA2C59">
        <w:rPr>
          <w:rFonts w:ascii="Consolas" w:eastAsia="Times New Roman" w:hAnsi="Consolas" w:cs="Times New Roman"/>
          <w:color w:val="FFFFFF"/>
          <w:sz w:val="12"/>
          <w:szCs w:val="12"/>
          <w:lang w:eastAsia="es-ES"/>
        </w:rPr>
        <w:t xml:space="preserve"> </w:t>
      </w:r>
      <w:proofErr w:type="spellStart"/>
      <w:proofErr w:type="gramStart"/>
      <w:r w:rsidRPr="00DA2C59">
        <w:rPr>
          <w:rFonts w:ascii="Consolas" w:eastAsia="Times New Roman" w:hAnsi="Consolas" w:cs="Times New Roman"/>
          <w:color w:val="9CDCFE"/>
          <w:sz w:val="12"/>
          <w:szCs w:val="12"/>
          <w:lang w:eastAsia="es-ES"/>
        </w:rPr>
        <w:t>self</w:t>
      </w:r>
      <w:r w:rsidRPr="00DA2C59">
        <w:rPr>
          <w:rFonts w:ascii="Consolas" w:eastAsia="Times New Roman" w:hAnsi="Consolas" w:cs="Times New Roman"/>
          <w:color w:val="FFFFFF"/>
          <w:sz w:val="12"/>
          <w:szCs w:val="12"/>
          <w:lang w:eastAsia="es-ES"/>
        </w:rPr>
        <w:t>.</w:t>
      </w:r>
      <w:r w:rsidRPr="00DA2C59">
        <w:rPr>
          <w:rFonts w:ascii="Consolas" w:eastAsia="Times New Roman" w:hAnsi="Consolas" w:cs="Times New Roman"/>
          <w:color w:val="9CDCFE"/>
          <w:sz w:val="12"/>
          <w:szCs w:val="12"/>
          <w:lang w:eastAsia="es-ES"/>
        </w:rPr>
        <w:t>Locations</w:t>
      </w:r>
      <w:proofErr w:type="spellEnd"/>
      <w:proofErr w:type="gramEnd"/>
      <w:r w:rsidRPr="00DA2C59">
        <w:rPr>
          <w:rFonts w:ascii="Consolas" w:eastAsia="Times New Roman" w:hAnsi="Consolas" w:cs="Times New Roman"/>
          <w:color w:val="FFFFFF"/>
          <w:sz w:val="12"/>
          <w:szCs w:val="12"/>
          <w:lang w:eastAsia="es-ES"/>
        </w:rPr>
        <w:t>[</w:t>
      </w:r>
      <w:r w:rsidRPr="00DA2C59">
        <w:rPr>
          <w:rFonts w:ascii="Consolas" w:eastAsia="Times New Roman" w:hAnsi="Consolas" w:cs="Times New Roman"/>
          <w:color w:val="9CDCFE"/>
          <w:sz w:val="12"/>
          <w:szCs w:val="12"/>
          <w:lang w:eastAsia="es-ES"/>
        </w:rPr>
        <w:t>index</w:t>
      </w:r>
      <w:r w:rsidRPr="00DA2C59">
        <w:rPr>
          <w:rFonts w:ascii="Consolas" w:eastAsia="Times New Roman" w:hAnsi="Consolas" w:cs="Times New Roman"/>
          <w:color w:val="FFFFFF"/>
          <w:sz w:val="12"/>
          <w:szCs w:val="12"/>
          <w:lang w:eastAsia="es-ES"/>
        </w:rPr>
        <w:t>[</w:t>
      </w:r>
      <w:r w:rsidRPr="00DA2C59">
        <w:rPr>
          <w:rFonts w:ascii="Consolas" w:eastAsia="Times New Roman" w:hAnsi="Consolas" w:cs="Times New Roman"/>
          <w:color w:val="B5CEA8"/>
          <w:sz w:val="12"/>
          <w:szCs w:val="12"/>
          <w:lang w:eastAsia="es-ES"/>
        </w:rPr>
        <w:t>0</w:t>
      </w:r>
      <w:r w:rsidRPr="00DA2C59">
        <w:rPr>
          <w:rFonts w:ascii="Consolas" w:eastAsia="Times New Roman" w:hAnsi="Consolas" w:cs="Times New Roman"/>
          <w:color w:val="FFFFFF"/>
          <w:sz w:val="12"/>
          <w:szCs w:val="12"/>
          <w:lang w:eastAsia="es-ES"/>
        </w:rPr>
        <w:t>]][</w:t>
      </w:r>
      <w:r w:rsidRPr="00DA2C59">
        <w:rPr>
          <w:rFonts w:ascii="Consolas" w:eastAsia="Times New Roman" w:hAnsi="Consolas" w:cs="Times New Roman"/>
          <w:color w:val="B5CEA8"/>
          <w:sz w:val="12"/>
          <w:szCs w:val="12"/>
          <w:lang w:eastAsia="es-ES"/>
        </w:rPr>
        <w:t>2</w:t>
      </w:r>
      <w:r w:rsidRPr="00DA2C59">
        <w:rPr>
          <w:rFonts w:ascii="Consolas" w:eastAsia="Times New Roman" w:hAnsi="Consolas" w:cs="Times New Roman"/>
          <w:color w:val="FFFFFF"/>
          <w:sz w:val="12"/>
          <w:szCs w:val="12"/>
          <w:lang w:eastAsia="es-ES"/>
        </w:rPr>
        <w:t>]</w:t>
      </w:r>
    </w:p>
    <w:p w14:paraId="4DD56CAA" w14:textId="77777777" w:rsidR="00CA31A2" w:rsidRPr="00DA2C59" w:rsidRDefault="00CA31A2" w:rsidP="00CA31A2">
      <w:pPr>
        <w:pStyle w:val="Prrafodelista"/>
        <w:numPr>
          <w:ilvl w:val="0"/>
          <w:numId w:val="12"/>
        </w:numPr>
        <w:shd w:val="clear" w:color="auto" w:fill="000000"/>
        <w:spacing w:after="0" w:line="285" w:lineRule="atLeast"/>
        <w:rPr>
          <w:rFonts w:ascii="Consolas" w:eastAsia="Times New Roman" w:hAnsi="Consolas" w:cs="Times New Roman"/>
          <w:color w:val="FFFFFF"/>
          <w:sz w:val="12"/>
          <w:szCs w:val="12"/>
          <w:lang w:eastAsia="es-ES"/>
        </w:rPr>
      </w:pPr>
    </w:p>
    <w:p w14:paraId="0FB69FEF" w14:textId="77777777" w:rsidR="00CA31A2" w:rsidRPr="005F57FC" w:rsidRDefault="00CA31A2" w:rsidP="00CA31A2">
      <w:pPr>
        <w:pStyle w:val="Prrafodelista"/>
        <w:numPr>
          <w:ilvl w:val="0"/>
          <w:numId w:val="12"/>
        </w:numPr>
        <w:shd w:val="clear" w:color="auto" w:fill="000000"/>
        <w:spacing w:after="0" w:line="285" w:lineRule="atLeast"/>
        <w:rPr>
          <w:rFonts w:ascii="Consolas" w:eastAsia="Times New Roman" w:hAnsi="Consolas" w:cs="Times New Roman"/>
          <w:color w:val="FFFFFF"/>
          <w:sz w:val="12"/>
          <w:szCs w:val="12"/>
          <w:lang w:val="es-ES" w:eastAsia="es-ES"/>
        </w:rPr>
      </w:pPr>
      <w:r w:rsidRPr="00DA2C59">
        <w:rPr>
          <w:rFonts w:ascii="Consolas" w:eastAsia="Times New Roman" w:hAnsi="Consolas" w:cs="Times New Roman"/>
          <w:color w:val="FFFFFF"/>
          <w:sz w:val="12"/>
          <w:szCs w:val="12"/>
          <w:lang w:eastAsia="es-ES"/>
        </w:rPr>
        <w:t xml:space="preserve">            </w:t>
      </w:r>
      <w:r w:rsidRPr="005F57FC">
        <w:rPr>
          <w:rFonts w:ascii="Consolas" w:eastAsia="Times New Roman" w:hAnsi="Consolas" w:cs="Times New Roman"/>
          <w:color w:val="7CA668"/>
          <w:sz w:val="12"/>
          <w:szCs w:val="12"/>
          <w:lang w:val="es-ES" w:eastAsia="es-ES"/>
        </w:rPr>
        <w:t xml:space="preserve"># </w:t>
      </w:r>
      <w:proofErr w:type="spellStart"/>
      <w:r w:rsidRPr="005F57FC">
        <w:rPr>
          <w:rFonts w:ascii="Consolas" w:eastAsia="Times New Roman" w:hAnsi="Consolas" w:cs="Times New Roman"/>
          <w:color w:val="7CA668"/>
          <w:sz w:val="12"/>
          <w:szCs w:val="12"/>
          <w:lang w:val="es-ES" w:eastAsia="es-ES"/>
        </w:rPr>
        <w:t>Task</w:t>
      </w:r>
      <w:proofErr w:type="spellEnd"/>
      <w:r w:rsidRPr="005F57FC">
        <w:rPr>
          <w:rFonts w:ascii="Consolas" w:eastAsia="Times New Roman" w:hAnsi="Consolas" w:cs="Times New Roman"/>
          <w:color w:val="7CA668"/>
          <w:sz w:val="12"/>
          <w:szCs w:val="12"/>
          <w:lang w:val="es-ES" w:eastAsia="es-ES"/>
        </w:rPr>
        <w:t xml:space="preserve"> ID</w:t>
      </w:r>
    </w:p>
    <w:p w14:paraId="6C22560F" w14:textId="77777777" w:rsidR="00CA31A2" w:rsidRPr="00DA2C59" w:rsidRDefault="00CA31A2" w:rsidP="00CA31A2">
      <w:pPr>
        <w:pStyle w:val="Prrafodelista"/>
        <w:numPr>
          <w:ilvl w:val="0"/>
          <w:numId w:val="12"/>
        </w:numPr>
        <w:shd w:val="clear" w:color="auto" w:fill="000000"/>
        <w:spacing w:after="0" w:line="285" w:lineRule="atLeast"/>
        <w:rPr>
          <w:rFonts w:ascii="Consolas" w:eastAsia="Times New Roman" w:hAnsi="Consolas" w:cs="Times New Roman"/>
          <w:color w:val="FFFFFF"/>
          <w:sz w:val="12"/>
          <w:szCs w:val="12"/>
          <w:lang w:eastAsia="es-ES"/>
        </w:rPr>
      </w:pPr>
      <w:r w:rsidRPr="00DA2C59">
        <w:rPr>
          <w:rFonts w:ascii="Consolas" w:eastAsia="Times New Roman" w:hAnsi="Consolas" w:cs="Times New Roman"/>
          <w:color w:val="FFFFFF"/>
          <w:sz w:val="12"/>
          <w:szCs w:val="12"/>
          <w:lang w:eastAsia="es-ES"/>
        </w:rPr>
        <w:t xml:space="preserve">            </w:t>
      </w:r>
      <w:proofErr w:type="spellStart"/>
      <w:proofErr w:type="gramStart"/>
      <w:r w:rsidRPr="00DA2C59">
        <w:rPr>
          <w:rFonts w:ascii="Consolas" w:eastAsia="Times New Roman" w:hAnsi="Consolas" w:cs="Times New Roman"/>
          <w:color w:val="9CDCFE"/>
          <w:sz w:val="12"/>
          <w:szCs w:val="12"/>
          <w:lang w:eastAsia="es-ES"/>
        </w:rPr>
        <w:t>self</w:t>
      </w:r>
      <w:r w:rsidRPr="00DA2C59">
        <w:rPr>
          <w:rFonts w:ascii="Consolas" w:eastAsia="Times New Roman" w:hAnsi="Consolas" w:cs="Times New Roman"/>
          <w:color w:val="FFFFFF"/>
          <w:sz w:val="12"/>
          <w:szCs w:val="12"/>
          <w:lang w:eastAsia="es-ES"/>
        </w:rPr>
        <w:t>.</w:t>
      </w:r>
      <w:r w:rsidRPr="00DA2C59">
        <w:rPr>
          <w:rFonts w:ascii="Consolas" w:eastAsia="Times New Roman" w:hAnsi="Consolas" w:cs="Times New Roman"/>
          <w:color w:val="9CDCFE"/>
          <w:sz w:val="12"/>
          <w:szCs w:val="12"/>
          <w:lang w:eastAsia="es-ES"/>
        </w:rPr>
        <w:t>task</w:t>
      </w:r>
      <w:proofErr w:type="gramEnd"/>
      <w:r w:rsidRPr="00DA2C59">
        <w:rPr>
          <w:rFonts w:ascii="Consolas" w:eastAsia="Times New Roman" w:hAnsi="Consolas" w:cs="Times New Roman"/>
          <w:color w:val="9CDCFE"/>
          <w:sz w:val="12"/>
          <w:szCs w:val="12"/>
          <w:lang w:eastAsia="es-ES"/>
        </w:rPr>
        <w:t>_id</w:t>
      </w:r>
      <w:proofErr w:type="spellEnd"/>
      <w:r w:rsidRPr="00DA2C59">
        <w:rPr>
          <w:rFonts w:ascii="Consolas" w:eastAsia="Times New Roman" w:hAnsi="Consolas" w:cs="Times New Roman"/>
          <w:color w:val="FFFFFF"/>
          <w:sz w:val="12"/>
          <w:szCs w:val="12"/>
          <w:lang w:eastAsia="es-ES"/>
        </w:rPr>
        <w:t xml:space="preserve"> </w:t>
      </w:r>
      <w:r w:rsidRPr="00DA2C59">
        <w:rPr>
          <w:rFonts w:ascii="Consolas" w:eastAsia="Times New Roman" w:hAnsi="Consolas" w:cs="Times New Roman"/>
          <w:color w:val="D4D4D4"/>
          <w:sz w:val="12"/>
          <w:szCs w:val="12"/>
          <w:lang w:eastAsia="es-ES"/>
        </w:rPr>
        <w:t>=</w:t>
      </w:r>
      <w:r w:rsidRPr="00DA2C59">
        <w:rPr>
          <w:rFonts w:ascii="Consolas" w:eastAsia="Times New Roman" w:hAnsi="Consolas" w:cs="Times New Roman"/>
          <w:color w:val="FFFFFF"/>
          <w:sz w:val="12"/>
          <w:szCs w:val="12"/>
          <w:lang w:eastAsia="es-ES"/>
        </w:rPr>
        <w:t xml:space="preserve">  </w:t>
      </w:r>
      <w:proofErr w:type="spellStart"/>
      <w:r w:rsidRPr="00DA2C59">
        <w:rPr>
          <w:rFonts w:ascii="Consolas" w:eastAsia="Times New Roman" w:hAnsi="Consolas" w:cs="Times New Roman"/>
          <w:color w:val="9CDCFE"/>
          <w:sz w:val="12"/>
          <w:szCs w:val="12"/>
          <w:lang w:eastAsia="es-ES"/>
        </w:rPr>
        <w:t>self</w:t>
      </w:r>
      <w:r w:rsidRPr="00DA2C59">
        <w:rPr>
          <w:rFonts w:ascii="Consolas" w:eastAsia="Times New Roman" w:hAnsi="Consolas" w:cs="Times New Roman"/>
          <w:color w:val="FFFFFF"/>
          <w:sz w:val="12"/>
          <w:szCs w:val="12"/>
          <w:lang w:eastAsia="es-ES"/>
        </w:rPr>
        <w:t>.</w:t>
      </w:r>
      <w:r w:rsidRPr="00DA2C59">
        <w:rPr>
          <w:rFonts w:ascii="Consolas" w:eastAsia="Times New Roman" w:hAnsi="Consolas" w:cs="Times New Roman"/>
          <w:color w:val="9CDCFE"/>
          <w:sz w:val="12"/>
          <w:szCs w:val="12"/>
          <w:lang w:eastAsia="es-ES"/>
        </w:rPr>
        <w:t>task_id</w:t>
      </w:r>
      <w:proofErr w:type="spellEnd"/>
      <w:r w:rsidRPr="00DA2C59">
        <w:rPr>
          <w:rFonts w:ascii="Consolas" w:eastAsia="Times New Roman" w:hAnsi="Consolas" w:cs="Times New Roman"/>
          <w:color w:val="FFFFFF"/>
          <w:sz w:val="12"/>
          <w:szCs w:val="12"/>
          <w:lang w:eastAsia="es-ES"/>
        </w:rPr>
        <w:t xml:space="preserve"> </w:t>
      </w:r>
      <w:r w:rsidRPr="00DA2C59">
        <w:rPr>
          <w:rFonts w:ascii="Consolas" w:eastAsia="Times New Roman" w:hAnsi="Consolas" w:cs="Times New Roman"/>
          <w:color w:val="D4D4D4"/>
          <w:sz w:val="12"/>
          <w:szCs w:val="12"/>
          <w:lang w:eastAsia="es-ES"/>
        </w:rPr>
        <w:t>+</w:t>
      </w:r>
      <w:r w:rsidRPr="00DA2C59">
        <w:rPr>
          <w:rFonts w:ascii="Consolas" w:eastAsia="Times New Roman" w:hAnsi="Consolas" w:cs="Times New Roman"/>
          <w:color w:val="FFFFFF"/>
          <w:sz w:val="12"/>
          <w:szCs w:val="12"/>
          <w:lang w:eastAsia="es-ES"/>
        </w:rPr>
        <w:t xml:space="preserve"> </w:t>
      </w:r>
      <w:r w:rsidRPr="00DA2C59">
        <w:rPr>
          <w:rFonts w:ascii="Consolas" w:eastAsia="Times New Roman" w:hAnsi="Consolas" w:cs="Times New Roman"/>
          <w:color w:val="B5CEA8"/>
          <w:sz w:val="12"/>
          <w:szCs w:val="12"/>
          <w:lang w:eastAsia="es-ES"/>
        </w:rPr>
        <w:t>1</w:t>
      </w:r>
      <w:r w:rsidRPr="00DA2C59">
        <w:rPr>
          <w:rFonts w:ascii="Consolas" w:eastAsia="Times New Roman" w:hAnsi="Consolas" w:cs="Times New Roman"/>
          <w:color w:val="FFFFFF"/>
          <w:sz w:val="12"/>
          <w:szCs w:val="12"/>
          <w:lang w:eastAsia="es-ES"/>
        </w:rPr>
        <w:t xml:space="preserve">  </w:t>
      </w:r>
    </w:p>
    <w:p w14:paraId="7C4C6D2A" w14:textId="77777777" w:rsidR="00CA31A2" w:rsidRPr="00DA2C59" w:rsidRDefault="00CA31A2" w:rsidP="00CA31A2">
      <w:pPr>
        <w:pStyle w:val="Prrafodelista"/>
        <w:numPr>
          <w:ilvl w:val="0"/>
          <w:numId w:val="12"/>
        </w:numPr>
        <w:shd w:val="clear" w:color="auto" w:fill="000000"/>
        <w:spacing w:after="0" w:line="285" w:lineRule="atLeast"/>
        <w:rPr>
          <w:rFonts w:ascii="Consolas" w:eastAsia="Times New Roman" w:hAnsi="Consolas" w:cs="Times New Roman"/>
          <w:color w:val="FFFFFF"/>
          <w:sz w:val="12"/>
          <w:szCs w:val="12"/>
          <w:lang w:eastAsia="es-ES"/>
        </w:rPr>
      </w:pPr>
    </w:p>
    <w:p w14:paraId="1B04DDDE" w14:textId="77777777" w:rsidR="00CA31A2" w:rsidRPr="005F57FC" w:rsidRDefault="00CA31A2" w:rsidP="00CA31A2">
      <w:pPr>
        <w:pStyle w:val="Prrafodelista"/>
        <w:numPr>
          <w:ilvl w:val="0"/>
          <w:numId w:val="12"/>
        </w:numPr>
        <w:shd w:val="clear" w:color="auto" w:fill="000000"/>
        <w:spacing w:after="0" w:line="285" w:lineRule="atLeast"/>
        <w:rPr>
          <w:rFonts w:ascii="Consolas" w:eastAsia="Times New Roman" w:hAnsi="Consolas" w:cs="Times New Roman"/>
          <w:color w:val="FFFFFF"/>
          <w:sz w:val="12"/>
          <w:szCs w:val="12"/>
          <w:lang w:val="es-ES" w:eastAsia="es-ES"/>
        </w:rPr>
      </w:pPr>
      <w:r w:rsidRPr="00DA2C59">
        <w:rPr>
          <w:rFonts w:ascii="Consolas" w:eastAsia="Times New Roman" w:hAnsi="Consolas" w:cs="Times New Roman"/>
          <w:color w:val="FFFFFF"/>
          <w:sz w:val="12"/>
          <w:szCs w:val="12"/>
          <w:lang w:eastAsia="es-ES"/>
        </w:rPr>
        <w:t xml:space="preserve">            </w:t>
      </w:r>
      <w:r w:rsidRPr="005F57FC">
        <w:rPr>
          <w:rFonts w:ascii="Consolas" w:eastAsia="Times New Roman" w:hAnsi="Consolas" w:cs="Times New Roman"/>
          <w:color w:val="7CA668"/>
          <w:sz w:val="12"/>
          <w:szCs w:val="12"/>
          <w:lang w:val="es-ES" w:eastAsia="es-ES"/>
        </w:rPr>
        <w:t xml:space="preserve"># </w:t>
      </w:r>
      <w:proofErr w:type="spellStart"/>
      <w:r w:rsidRPr="005F57FC">
        <w:rPr>
          <w:rFonts w:ascii="Consolas" w:eastAsia="Times New Roman" w:hAnsi="Consolas" w:cs="Times New Roman"/>
          <w:color w:val="7CA668"/>
          <w:sz w:val="12"/>
          <w:szCs w:val="12"/>
          <w:lang w:val="es-ES" w:eastAsia="es-ES"/>
        </w:rPr>
        <w:t>Return</w:t>
      </w:r>
      <w:proofErr w:type="spellEnd"/>
      <w:r w:rsidRPr="005F57FC">
        <w:rPr>
          <w:rFonts w:ascii="Consolas" w:eastAsia="Times New Roman" w:hAnsi="Consolas" w:cs="Times New Roman"/>
          <w:color w:val="7CA668"/>
          <w:sz w:val="12"/>
          <w:szCs w:val="12"/>
          <w:lang w:val="es-ES" w:eastAsia="es-ES"/>
        </w:rPr>
        <w:t xml:space="preserve"> home </w:t>
      </w:r>
      <w:proofErr w:type="spellStart"/>
      <w:r w:rsidRPr="005F57FC">
        <w:rPr>
          <w:rFonts w:ascii="Consolas" w:eastAsia="Times New Roman" w:hAnsi="Consolas" w:cs="Times New Roman"/>
          <w:color w:val="7CA668"/>
          <w:sz w:val="12"/>
          <w:szCs w:val="12"/>
          <w:lang w:val="es-ES" w:eastAsia="es-ES"/>
        </w:rPr>
        <w:t>command</w:t>
      </w:r>
      <w:proofErr w:type="spellEnd"/>
    </w:p>
    <w:p w14:paraId="24C05FFF" w14:textId="77777777" w:rsidR="00CA31A2" w:rsidRPr="00DA2C59" w:rsidRDefault="00CA31A2" w:rsidP="00CA31A2">
      <w:pPr>
        <w:pStyle w:val="Prrafodelista"/>
        <w:numPr>
          <w:ilvl w:val="0"/>
          <w:numId w:val="12"/>
        </w:numPr>
        <w:shd w:val="clear" w:color="auto" w:fill="000000"/>
        <w:spacing w:after="0" w:line="285" w:lineRule="atLeast"/>
        <w:rPr>
          <w:rFonts w:ascii="Consolas" w:eastAsia="Times New Roman" w:hAnsi="Consolas" w:cs="Times New Roman"/>
          <w:color w:val="FFFFFF"/>
          <w:sz w:val="12"/>
          <w:szCs w:val="12"/>
          <w:lang w:eastAsia="es-ES"/>
        </w:rPr>
      </w:pPr>
      <w:r w:rsidRPr="00DA2C59">
        <w:rPr>
          <w:rFonts w:ascii="Consolas" w:eastAsia="Times New Roman" w:hAnsi="Consolas" w:cs="Times New Roman"/>
          <w:color w:val="FFFFFF"/>
          <w:sz w:val="12"/>
          <w:szCs w:val="12"/>
          <w:lang w:eastAsia="es-ES"/>
        </w:rPr>
        <w:t xml:space="preserve">            </w:t>
      </w:r>
      <w:r w:rsidRPr="00DA2C59">
        <w:rPr>
          <w:rFonts w:ascii="Consolas" w:eastAsia="Times New Roman" w:hAnsi="Consolas" w:cs="Times New Roman"/>
          <w:color w:val="9CDCFE"/>
          <w:sz w:val="12"/>
          <w:szCs w:val="12"/>
          <w:lang w:eastAsia="es-ES"/>
        </w:rPr>
        <w:t>id</w:t>
      </w:r>
      <w:r w:rsidRPr="00DA2C59">
        <w:rPr>
          <w:rFonts w:ascii="Consolas" w:eastAsia="Times New Roman" w:hAnsi="Consolas" w:cs="Times New Roman"/>
          <w:color w:val="FFFFFF"/>
          <w:sz w:val="12"/>
          <w:szCs w:val="12"/>
          <w:lang w:eastAsia="es-ES"/>
        </w:rPr>
        <w:t xml:space="preserve">        </w:t>
      </w:r>
      <w:proofErr w:type="gramStart"/>
      <w:r w:rsidRPr="00DA2C59">
        <w:rPr>
          <w:rFonts w:ascii="Consolas" w:eastAsia="Times New Roman" w:hAnsi="Consolas" w:cs="Times New Roman"/>
          <w:color w:val="D4D4D4"/>
          <w:sz w:val="12"/>
          <w:szCs w:val="12"/>
          <w:lang w:eastAsia="es-ES"/>
        </w:rPr>
        <w:t>=</w:t>
      </w:r>
      <w:r w:rsidRPr="00DA2C59">
        <w:rPr>
          <w:rFonts w:ascii="Consolas" w:eastAsia="Times New Roman" w:hAnsi="Consolas" w:cs="Times New Roman"/>
          <w:color w:val="FFFFFF"/>
          <w:sz w:val="12"/>
          <w:szCs w:val="12"/>
          <w:lang w:eastAsia="es-ES"/>
        </w:rPr>
        <w:t xml:space="preserve">  </w:t>
      </w:r>
      <w:proofErr w:type="spellStart"/>
      <w:r w:rsidRPr="00DA2C59">
        <w:rPr>
          <w:rFonts w:ascii="Consolas" w:eastAsia="Times New Roman" w:hAnsi="Consolas" w:cs="Times New Roman"/>
          <w:color w:val="9CDCFE"/>
          <w:sz w:val="12"/>
          <w:szCs w:val="12"/>
          <w:lang w:eastAsia="es-ES"/>
        </w:rPr>
        <w:t>self</w:t>
      </w:r>
      <w:proofErr w:type="gramEnd"/>
      <w:r w:rsidRPr="00DA2C59">
        <w:rPr>
          <w:rFonts w:ascii="Consolas" w:eastAsia="Times New Roman" w:hAnsi="Consolas" w:cs="Times New Roman"/>
          <w:color w:val="FFFFFF"/>
          <w:sz w:val="12"/>
          <w:szCs w:val="12"/>
          <w:lang w:eastAsia="es-ES"/>
        </w:rPr>
        <w:t>.</w:t>
      </w:r>
      <w:r w:rsidRPr="00DA2C59">
        <w:rPr>
          <w:rFonts w:ascii="Consolas" w:eastAsia="Times New Roman" w:hAnsi="Consolas" w:cs="Times New Roman"/>
          <w:color w:val="9CDCFE"/>
          <w:sz w:val="12"/>
          <w:szCs w:val="12"/>
          <w:lang w:eastAsia="es-ES"/>
        </w:rPr>
        <w:t>task_id</w:t>
      </w:r>
      <w:proofErr w:type="spellEnd"/>
      <w:r w:rsidRPr="00DA2C59">
        <w:rPr>
          <w:rFonts w:ascii="Consolas" w:eastAsia="Times New Roman" w:hAnsi="Consolas" w:cs="Times New Roman"/>
          <w:color w:val="FFFFFF"/>
          <w:sz w:val="12"/>
          <w:szCs w:val="12"/>
          <w:lang w:eastAsia="es-ES"/>
        </w:rPr>
        <w:t xml:space="preserve">                                                              </w:t>
      </w:r>
      <w:r w:rsidRPr="00DA2C59">
        <w:rPr>
          <w:rFonts w:ascii="Consolas" w:eastAsia="Times New Roman" w:hAnsi="Consolas" w:cs="Times New Roman"/>
          <w:color w:val="7CA668"/>
          <w:sz w:val="12"/>
          <w:szCs w:val="12"/>
          <w:lang w:eastAsia="es-ES"/>
        </w:rPr>
        <w:t># (0) Task ID</w:t>
      </w:r>
    </w:p>
    <w:p w14:paraId="032F8505" w14:textId="77777777" w:rsidR="00CA31A2" w:rsidRPr="005F57FC" w:rsidRDefault="00CA31A2" w:rsidP="00CA31A2">
      <w:pPr>
        <w:pStyle w:val="Prrafodelista"/>
        <w:numPr>
          <w:ilvl w:val="0"/>
          <w:numId w:val="12"/>
        </w:numPr>
        <w:shd w:val="clear" w:color="auto" w:fill="000000"/>
        <w:spacing w:after="0" w:line="285" w:lineRule="atLeast"/>
        <w:rPr>
          <w:rFonts w:ascii="Consolas" w:eastAsia="Times New Roman" w:hAnsi="Consolas" w:cs="Times New Roman"/>
          <w:color w:val="FFFFFF"/>
          <w:sz w:val="12"/>
          <w:szCs w:val="12"/>
          <w:lang w:val="es-ES" w:eastAsia="es-ES"/>
        </w:rPr>
      </w:pPr>
      <w:r w:rsidRPr="00DA2C59">
        <w:rPr>
          <w:rFonts w:ascii="Consolas" w:eastAsia="Times New Roman" w:hAnsi="Consolas" w:cs="Times New Roman"/>
          <w:color w:val="FFFFFF"/>
          <w:sz w:val="12"/>
          <w:szCs w:val="12"/>
          <w:lang w:eastAsia="es-ES"/>
        </w:rPr>
        <w:t xml:space="preserve">            </w:t>
      </w:r>
      <w:proofErr w:type="spellStart"/>
      <w:proofErr w:type="gramStart"/>
      <w:r w:rsidRPr="005F57FC">
        <w:rPr>
          <w:rFonts w:ascii="Consolas" w:eastAsia="Times New Roman" w:hAnsi="Consolas" w:cs="Times New Roman"/>
          <w:color w:val="9CDCFE"/>
          <w:sz w:val="12"/>
          <w:szCs w:val="12"/>
          <w:lang w:val="es-ES" w:eastAsia="es-ES"/>
        </w:rPr>
        <w:t>priority</w:t>
      </w:r>
      <w:proofErr w:type="spellEnd"/>
      <w:r w:rsidRPr="005F57FC">
        <w:rPr>
          <w:rFonts w:ascii="Consolas" w:eastAsia="Times New Roman" w:hAnsi="Consolas" w:cs="Times New Roman"/>
          <w:color w:val="FFFFFF"/>
          <w:sz w:val="12"/>
          <w:szCs w:val="12"/>
          <w:lang w:val="es-ES" w:eastAsia="es-ES"/>
        </w:rPr>
        <w:t xml:space="preserve">  </w:t>
      </w:r>
      <w:r w:rsidRPr="005F57FC">
        <w:rPr>
          <w:rFonts w:ascii="Consolas" w:eastAsia="Times New Roman" w:hAnsi="Consolas" w:cs="Times New Roman"/>
          <w:color w:val="D4D4D4"/>
          <w:sz w:val="12"/>
          <w:szCs w:val="12"/>
          <w:lang w:val="es-ES" w:eastAsia="es-ES"/>
        </w:rPr>
        <w:t>=</w:t>
      </w:r>
      <w:proofErr w:type="gramEnd"/>
      <w:r w:rsidRPr="005F57FC">
        <w:rPr>
          <w:rFonts w:ascii="Consolas" w:eastAsia="Times New Roman" w:hAnsi="Consolas" w:cs="Times New Roman"/>
          <w:color w:val="FFFFFF"/>
          <w:sz w:val="12"/>
          <w:szCs w:val="12"/>
          <w:lang w:val="es-ES" w:eastAsia="es-ES"/>
        </w:rPr>
        <w:t xml:space="preserve">  </w:t>
      </w:r>
      <w:r w:rsidRPr="005F57FC">
        <w:rPr>
          <w:rFonts w:ascii="Consolas" w:eastAsia="Times New Roman" w:hAnsi="Consolas" w:cs="Times New Roman"/>
          <w:color w:val="B5CEA8"/>
          <w:sz w:val="12"/>
          <w:szCs w:val="12"/>
          <w:lang w:val="es-ES" w:eastAsia="es-ES"/>
        </w:rPr>
        <w:t>1</w:t>
      </w:r>
      <w:r w:rsidRPr="005F57FC">
        <w:rPr>
          <w:rFonts w:ascii="Consolas" w:eastAsia="Times New Roman" w:hAnsi="Consolas" w:cs="Times New Roman"/>
          <w:color w:val="FFFFFF"/>
          <w:sz w:val="12"/>
          <w:szCs w:val="12"/>
          <w:lang w:val="es-ES" w:eastAsia="es-ES"/>
        </w:rPr>
        <w:t xml:space="preserve">                                                                         </w:t>
      </w:r>
      <w:r w:rsidRPr="005F57FC">
        <w:rPr>
          <w:rFonts w:ascii="Consolas" w:eastAsia="Times New Roman" w:hAnsi="Consolas" w:cs="Times New Roman"/>
          <w:color w:val="7CA668"/>
          <w:sz w:val="12"/>
          <w:szCs w:val="12"/>
          <w:lang w:val="es-ES" w:eastAsia="es-ES"/>
        </w:rPr>
        <w:t xml:space="preserve"># (1) </w:t>
      </w:r>
      <w:proofErr w:type="spellStart"/>
      <w:r w:rsidRPr="005F57FC">
        <w:rPr>
          <w:rFonts w:ascii="Consolas" w:eastAsia="Times New Roman" w:hAnsi="Consolas" w:cs="Times New Roman"/>
          <w:color w:val="7CA668"/>
          <w:sz w:val="12"/>
          <w:szCs w:val="12"/>
          <w:lang w:val="es-ES" w:eastAsia="es-ES"/>
        </w:rPr>
        <w:t>Most</w:t>
      </w:r>
      <w:proofErr w:type="spellEnd"/>
      <w:r w:rsidRPr="005F57FC">
        <w:rPr>
          <w:rFonts w:ascii="Consolas" w:eastAsia="Times New Roman" w:hAnsi="Consolas" w:cs="Times New Roman"/>
          <w:color w:val="7CA668"/>
          <w:sz w:val="12"/>
          <w:szCs w:val="12"/>
          <w:lang w:val="es-ES" w:eastAsia="es-ES"/>
        </w:rPr>
        <w:t xml:space="preserve"> </w:t>
      </w:r>
      <w:proofErr w:type="spellStart"/>
      <w:r w:rsidRPr="005F57FC">
        <w:rPr>
          <w:rFonts w:ascii="Consolas" w:eastAsia="Times New Roman" w:hAnsi="Consolas" w:cs="Times New Roman"/>
          <w:color w:val="7CA668"/>
          <w:sz w:val="12"/>
          <w:szCs w:val="12"/>
          <w:lang w:val="es-ES" w:eastAsia="es-ES"/>
        </w:rPr>
        <w:t>priority</w:t>
      </w:r>
      <w:proofErr w:type="spellEnd"/>
    </w:p>
    <w:p w14:paraId="510EB9F4" w14:textId="77777777" w:rsidR="00CA31A2" w:rsidRPr="00DA2C59" w:rsidRDefault="00CA31A2" w:rsidP="00CA31A2">
      <w:pPr>
        <w:pStyle w:val="Prrafodelista"/>
        <w:numPr>
          <w:ilvl w:val="0"/>
          <w:numId w:val="12"/>
        </w:numPr>
        <w:shd w:val="clear" w:color="auto" w:fill="000000"/>
        <w:spacing w:after="0" w:line="285" w:lineRule="atLeast"/>
        <w:rPr>
          <w:rFonts w:ascii="Consolas" w:eastAsia="Times New Roman" w:hAnsi="Consolas" w:cs="Times New Roman"/>
          <w:color w:val="FFFFFF"/>
          <w:sz w:val="12"/>
          <w:szCs w:val="12"/>
          <w:lang w:eastAsia="es-ES"/>
        </w:rPr>
      </w:pPr>
      <w:r w:rsidRPr="00DA2C59">
        <w:rPr>
          <w:rFonts w:ascii="Consolas" w:eastAsia="Times New Roman" w:hAnsi="Consolas" w:cs="Times New Roman"/>
          <w:color w:val="FFFFFF"/>
          <w:sz w:val="12"/>
          <w:szCs w:val="12"/>
          <w:lang w:eastAsia="es-ES"/>
        </w:rPr>
        <w:t xml:space="preserve">            </w:t>
      </w:r>
      <w:proofErr w:type="gramStart"/>
      <w:r w:rsidRPr="00DA2C59">
        <w:rPr>
          <w:rFonts w:ascii="Consolas" w:eastAsia="Times New Roman" w:hAnsi="Consolas" w:cs="Times New Roman"/>
          <w:color w:val="9CDCFE"/>
          <w:sz w:val="12"/>
          <w:szCs w:val="12"/>
          <w:lang w:eastAsia="es-ES"/>
        </w:rPr>
        <w:t>latitude</w:t>
      </w:r>
      <w:r w:rsidRPr="00DA2C59">
        <w:rPr>
          <w:rFonts w:ascii="Consolas" w:eastAsia="Times New Roman" w:hAnsi="Consolas" w:cs="Times New Roman"/>
          <w:color w:val="FFFFFF"/>
          <w:sz w:val="12"/>
          <w:szCs w:val="12"/>
          <w:lang w:eastAsia="es-ES"/>
        </w:rPr>
        <w:t xml:space="preserve">  </w:t>
      </w:r>
      <w:r w:rsidRPr="00DA2C59">
        <w:rPr>
          <w:rFonts w:ascii="Consolas" w:eastAsia="Times New Roman" w:hAnsi="Consolas" w:cs="Times New Roman"/>
          <w:color w:val="D4D4D4"/>
          <w:sz w:val="12"/>
          <w:szCs w:val="12"/>
          <w:lang w:eastAsia="es-ES"/>
        </w:rPr>
        <w:t>=</w:t>
      </w:r>
      <w:proofErr w:type="gramEnd"/>
      <w:r w:rsidRPr="00DA2C59">
        <w:rPr>
          <w:rFonts w:ascii="Consolas" w:eastAsia="Times New Roman" w:hAnsi="Consolas" w:cs="Times New Roman"/>
          <w:color w:val="FFFFFF"/>
          <w:sz w:val="12"/>
          <w:szCs w:val="12"/>
          <w:lang w:eastAsia="es-ES"/>
        </w:rPr>
        <w:t xml:space="preserve">  </w:t>
      </w:r>
      <w:proofErr w:type="spellStart"/>
      <w:r w:rsidRPr="00DA2C59">
        <w:rPr>
          <w:rFonts w:ascii="Consolas" w:eastAsia="Times New Roman" w:hAnsi="Consolas" w:cs="Times New Roman"/>
          <w:color w:val="9CDCFE"/>
          <w:sz w:val="12"/>
          <w:szCs w:val="12"/>
          <w:lang w:eastAsia="es-ES"/>
        </w:rPr>
        <w:t>self</w:t>
      </w:r>
      <w:r w:rsidRPr="00DA2C59">
        <w:rPr>
          <w:rFonts w:ascii="Consolas" w:eastAsia="Times New Roman" w:hAnsi="Consolas" w:cs="Times New Roman"/>
          <w:color w:val="FFFFFF"/>
          <w:sz w:val="12"/>
          <w:szCs w:val="12"/>
          <w:lang w:eastAsia="es-ES"/>
        </w:rPr>
        <w:t>.</w:t>
      </w:r>
      <w:r w:rsidRPr="00DA2C59">
        <w:rPr>
          <w:rFonts w:ascii="Consolas" w:eastAsia="Times New Roman" w:hAnsi="Consolas" w:cs="Times New Roman"/>
          <w:color w:val="9CDCFE"/>
          <w:sz w:val="12"/>
          <w:szCs w:val="12"/>
          <w:lang w:eastAsia="es-ES"/>
        </w:rPr>
        <w:t>home_lat</w:t>
      </w:r>
      <w:proofErr w:type="spellEnd"/>
      <w:r w:rsidRPr="00DA2C59">
        <w:rPr>
          <w:rFonts w:ascii="Consolas" w:eastAsia="Times New Roman" w:hAnsi="Consolas" w:cs="Times New Roman"/>
          <w:color w:val="FFFFFF"/>
          <w:sz w:val="12"/>
          <w:szCs w:val="12"/>
          <w:lang w:eastAsia="es-ES"/>
        </w:rPr>
        <w:t xml:space="preserve">                                                             </w:t>
      </w:r>
      <w:r w:rsidRPr="00DA2C59">
        <w:rPr>
          <w:rFonts w:ascii="Consolas" w:eastAsia="Times New Roman" w:hAnsi="Consolas" w:cs="Times New Roman"/>
          <w:color w:val="7CA668"/>
          <w:sz w:val="12"/>
          <w:szCs w:val="12"/>
          <w:lang w:eastAsia="es-ES"/>
        </w:rPr>
        <w:t># (2) Latitude (Home)</w:t>
      </w:r>
    </w:p>
    <w:p w14:paraId="3D0094C5" w14:textId="77777777" w:rsidR="00CA31A2" w:rsidRPr="00DA2C59" w:rsidRDefault="00CA31A2" w:rsidP="00CA31A2">
      <w:pPr>
        <w:pStyle w:val="Prrafodelista"/>
        <w:numPr>
          <w:ilvl w:val="0"/>
          <w:numId w:val="12"/>
        </w:numPr>
        <w:shd w:val="clear" w:color="auto" w:fill="000000"/>
        <w:spacing w:after="0" w:line="285" w:lineRule="atLeast"/>
        <w:rPr>
          <w:rFonts w:ascii="Consolas" w:eastAsia="Times New Roman" w:hAnsi="Consolas" w:cs="Times New Roman"/>
          <w:color w:val="FFFFFF"/>
          <w:sz w:val="12"/>
          <w:szCs w:val="12"/>
          <w:lang w:eastAsia="es-ES"/>
        </w:rPr>
      </w:pPr>
      <w:r w:rsidRPr="00DA2C59">
        <w:rPr>
          <w:rFonts w:ascii="Consolas" w:eastAsia="Times New Roman" w:hAnsi="Consolas" w:cs="Times New Roman"/>
          <w:color w:val="FFFFFF"/>
          <w:sz w:val="12"/>
          <w:szCs w:val="12"/>
          <w:lang w:eastAsia="es-ES"/>
        </w:rPr>
        <w:t xml:space="preserve">            </w:t>
      </w:r>
      <w:r w:rsidRPr="00DA2C59">
        <w:rPr>
          <w:rFonts w:ascii="Consolas" w:eastAsia="Times New Roman" w:hAnsi="Consolas" w:cs="Times New Roman"/>
          <w:color w:val="9CDCFE"/>
          <w:sz w:val="12"/>
          <w:szCs w:val="12"/>
          <w:lang w:eastAsia="es-ES"/>
        </w:rPr>
        <w:t>longitude</w:t>
      </w:r>
      <w:r w:rsidRPr="00DA2C59">
        <w:rPr>
          <w:rFonts w:ascii="Consolas" w:eastAsia="Times New Roman" w:hAnsi="Consolas" w:cs="Times New Roman"/>
          <w:color w:val="FFFFFF"/>
          <w:sz w:val="12"/>
          <w:szCs w:val="12"/>
          <w:lang w:eastAsia="es-ES"/>
        </w:rPr>
        <w:t xml:space="preserve"> </w:t>
      </w:r>
      <w:proofErr w:type="gramStart"/>
      <w:r w:rsidRPr="00DA2C59">
        <w:rPr>
          <w:rFonts w:ascii="Consolas" w:eastAsia="Times New Roman" w:hAnsi="Consolas" w:cs="Times New Roman"/>
          <w:color w:val="D4D4D4"/>
          <w:sz w:val="12"/>
          <w:szCs w:val="12"/>
          <w:lang w:eastAsia="es-ES"/>
        </w:rPr>
        <w:t>=</w:t>
      </w:r>
      <w:r w:rsidRPr="00DA2C59">
        <w:rPr>
          <w:rFonts w:ascii="Consolas" w:eastAsia="Times New Roman" w:hAnsi="Consolas" w:cs="Times New Roman"/>
          <w:color w:val="FFFFFF"/>
          <w:sz w:val="12"/>
          <w:szCs w:val="12"/>
          <w:lang w:eastAsia="es-ES"/>
        </w:rPr>
        <w:t xml:space="preserve">  </w:t>
      </w:r>
      <w:proofErr w:type="spellStart"/>
      <w:r w:rsidRPr="00DA2C59">
        <w:rPr>
          <w:rFonts w:ascii="Consolas" w:eastAsia="Times New Roman" w:hAnsi="Consolas" w:cs="Times New Roman"/>
          <w:color w:val="9CDCFE"/>
          <w:sz w:val="12"/>
          <w:szCs w:val="12"/>
          <w:lang w:eastAsia="es-ES"/>
        </w:rPr>
        <w:t>self</w:t>
      </w:r>
      <w:proofErr w:type="gramEnd"/>
      <w:r w:rsidRPr="00DA2C59">
        <w:rPr>
          <w:rFonts w:ascii="Consolas" w:eastAsia="Times New Roman" w:hAnsi="Consolas" w:cs="Times New Roman"/>
          <w:color w:val="FFFFFF"/>
          <w:sz w:val="12"/>
          <w:szCs w:val="12"/>
          <w:lang w:eastAsia="es-ES"/>
        </w:rPr>
        <w:t>.</w:t>
      </w:r>
      <w:r w:rsidRPr="00DA2C59">
        <w:rPr>
          <w:rFonts w:ascii="Consolas" w:eastAsia="Times New Roman" w:hAnsi="Consolas" w:cs="Times New Roman"/>
          <w:color w:val="9CDCFE"/>
          <w:sz w:val="12"/>
          <w:szCs w:val="12"/>
          <w:lang w:eastAsia="es-ES"/>
        </w:rPr>
        <w:t>home_long</w:t>
      </w:r>
      <w:proofErr w:type="spellEnd"/>
      <w:r w:rsidRPr="00DA2C59">
        <w:rPr>
          <w:rFonts w:ascii="Consolas" w:eastAsia="Times New Roman" w:hAnsi="Consolas" w:cs="Times New Roman"/>
          <w:color w:val="FFFFFF"/>
          <w:sz w:val="12"/>
          <w:szCs w:val="12"/>
          <w:lang w:eastAsia="es-ES"/>
        </w:rPr>
        <w:t xml:space="preserve">                                                            </w:t>
      </w:r>
      <w:r w:rsidRPr="00DA2C59">
        <w:rPr>
          <w:rFonts w:ascii="Consolas" w:eastAsia="Times New Roman" w:hAnsi="Consolas" w:cs="Times New Roman"/>
          <w:color w:val="7CA668"/>
          <w:sz w:val="12"/>
          <w:szCs w:val="12"/>
          <w:lang w:eastAsia="es-ES"/>
        </w:rPr>
        <w:t># (3) Longitude (Home)</w:t>
      </w:r>
    </w:p>
    <w:p w14:paraId="5A580CDA" w14:textId="77777777" w:rsidR="00CA31A2" w:rsidRPr="00DA2C59" w:rsidRDefault="00CA31A2" w:rsidP="00CA31A2">
      <w:pPr>
        <w:pStyle w:val="Prrafodelista"/>
        <w:numPr>
          <w:ilvl w:val="0"/>
          <w:numId w:val="12"/>
        </w:numPr>
        <w:shd w:val="clear" w:color="auto" w:fill="000000"/>
        <w:spacing w:after="0" w:line="285" w:lineRule="atLeast"/>
        <w:rPr>
          <w:rFonts w:ascii="Consolas" w:eastAsia="Times New Roman" w:hAnsi="Consolas" w:cs="Times New Roman"/>
          <w:color w:val="FFFFFF"/>
          <w:sz w:val="12"/>
          <w:szCs w:val="12"/>
          <w:lang w:eastAsia="es-ES"/>
        </w:rPr>
      </w:pPr>
      <w:r w:rsidRPr="00DA2C59">
        <w:rPr>
          <w:rFonts w:ascii="Consolas" w:eastAsia="Times New Roman" w:hAnsi="Consolas" w:cs="Times New Roman"/>
          <w:color w:val="FFFFFF"/>
          <w:sz w:val="12"/>
          <w:szCs w:val="12"/>
          <w:lang w:eastAsia="es-ES"/>
        </w:rPr>
        <w:t xml:space="preserve">            </w:t>
      </w:r>
      <w:proofErr w:type="spellStart"/>
      <w:r w:rsidRPr="00DA2C59">
        <w:rPr>
          <w:rFonts w:ascii="Consolas" w:eastAsia="Times New Roman" w:hAnsi="Consolas" w:cs="Times New Roman"/>
          <w:color w:val="9CDCFE"/>
          <w:sz w:val="12"/>
          <w:szCs w:val="12"/>
          <w:lang w:eastAsia="es-ES"/>
        </w:rPr>
        <w:t>roverid</w:t>
      </w:r>
      <w:proofErr w:type="spellEnd"/>
      <w:r w:rsidRPr="00DA2C59">
        <w:rPr>
          <w:rFonts w:ascii="Consolas" w:eastAsia="Times New Roman" w:hAnsi="Consolas" w:cs="Times New Roman"/>
          <w:color w:val="FFFFFF"/>
          <w:sz w:val="12"/>
          <w:szCs w:val="12"/>
          <w:lang w:eastAsia="es-ES"/>
        </w:rPr>
        <w:t xml:space="preserve">   </w:t>
      </w:r>
      <w:proofErr w:type="gramStart"/>
      <w:r w:rsidRPr="00DA2C59">
        <w:rPr>
          <w:rFonts w:ascii="Consolas" w:eastAsia="Times New Roman" w:hAnsi="Consolas" w:cs="Times New Roman"/>
          <w:color w:val="D4D4D4"/>
          <w:sz w:val="12"/>
          <w:szCs w:val="12"/>
          <w:lang w:eastAsia="es-ES"/>
        </w:rPr>
        <w:t>=</w:t>
      </w:r>
      <w:r w:rsidRPr="00DA2C59">
        <w:rPr>
          <w:rFonts w:ascii="Consolas" w:eastAsia="Times New Roman" w:hAnsi="Consolas" w:cs="Times New Roman"/>
          <w:color w:val="FFFFFF"/>
          <w:sz w:val="12"/>
          <w:szCs w:val="12"/>
          <w:lang w:eastAsia="es-ES"/>
        </w:rPr>
        <w:t xml:space="preserve">  </w:t>
      </w:r>
      <w:proofErr w:type="spellStart"/>
      <w:r w:rsidRPr="00DA2C59">
        <w:rPr>
          <w:rFonts w:ascii="Consolas" w:eastAsia="Times New Roman" w:hAnsi="Consolas" w:cs="Times New Roman"/>
          <w:color w:val="9CDCFE"/>
          <w:sz w:val="12"/>
          <w:szCs w:val="12"/>
          <w:lang w:eastAsia="es-ES"/>
        </w:rPr>
        <w:t>self</w:t>
      </w:r>
      <w:proofErr w:type="gramEnd"/>
      <w:r w:rsidRPr="00DA2C59">
        <w:rPr>
          <w:rFonts w:ascii="Consolas" w:eastAsia="Times New Roman" w:hAnsi="Consolas" w:cs="Times New Roman"/>
          <w:color w:val="FFFFFF"/>
          <w:sz w:val="12"/>
          <w:szCs w:val="12"/>
          <w:lang w:eastAsia="es-ES"/>
        </w:rPr>
        <w:t>.</w:t>
      </w:r>
      <w:r w:rsidRPr="00DA2C59">
        <w:rPr>
          <w:rFonts w:ascii="Consolas" w:eastAsia="Times New Roman" w:hAnsi="Consolas" w:cs="Times New Roman"/>
          <w:color w:val="9CDCFE"/>
          <w:sz w:val="12"/>
          <w:szCs w:val="12"/>
          <w:lang w:eastAsia="es-ES"/>
        </w:rPr>
        <w:t>status</w:t>
      </w:r>
      <w:proofErr w:type="spellEnd"/>
      <w:r w:rsidRPr="00DA2C59">
        <w:rPr>
          <w:rFonts w:ascii="Consolas" w:eastAsia="Times New Roman" w:hAnsi="Consolas" w:cs="Times New Roman"/>
          <w:color w:val="FFFFFF"/>
          <w:sz w:val="12"/>
          <w:szCs w:val="12"/>
          <w:lang w:eastAsia="es-ES"/>
        </w:rPr>
        <w:t>[</w:t>
      </w:r>
      <w:r w:rsidRPr="00DA2C59">
        <w:rPr>
          <w:rFonts w:ascii="Consolas" w:eastAsia="Times New Roman" w:hAnsi="Consolas" w:cs="Times New Roman"/>
          <w:color w:val="CE9178"/>
          <w:sz w:val="12"/>
          <w:szCs w:val="12"/>
          <w:lang w:eastAsia="es-ES"/>
        </w:rPr>
        <w:t>'Sender'</w:t>
      </w:r>
      <w:r w:rsidRPr="00DA2C59">
        <w:rPr>
          <w:rFonts w:ascii="Consolas" w:eastAsia="Times New Roman" w:hAnsi="Consolas" w:cs="Times New Roman"/>
          <w:color w:val="FFFFFF"/>
          <w:sz w:val="12"/>
          <w:szCs w:val="12"/>
          <w:lang w:eastAsia="es-ES"/>
        </w:rPr>
        <w:t xml:space="preserve">]                                                     </w:t>
      </w:r>
      <w:r w:rsidRPr="00DA2C59">
        <w:rPr>
          <w:rFonts w:ascii="Consolas" w:eastAsia="Times New Roman" w:hAnsi="Consolas" w:cs="Times New Roman"/>
          <w:color w:val="7CA668"/>
          <w:sz w:val="12"/>
          <w:szCs w:val="12"/>
          <w:lang w:eastAsia="es-ES"/>
        </w:rPr>
        <w:t># (4) Rover ID</w:t>
      </w:r>
    </w:p>
    <w:p w14:paraId="7EF1E560" w14:textId="77777777" w:rsidR="00CA31A2" w:rsidRPr="005F57FC" w:rsidRDefault="00CA31A2" w:rsidP="00CA31A2">
      <w:pPr>
        <w:pStyle w:val="Prrafodelista"/>
        <w:numPr>
          <w:ilvl w:val="0"/>
          <w:numId w:val="12"/>
        </w:numPr>
        <w:shd w:val="clear" w:color="auto" w:fill="000000"/>
        <w:spacing w:after="0" w:line="285" w:lineRule="atLeast"/>
        <w:rPr>
          <w:rFonts w:ascii="Consolas" w:eastAsia="Times New Roman" w:hAnsi="Consolas" w:cs="Times New Roman"/>
          <w:color w:val="FFFFFF"/>
          <w:sz w:val="12"/>
          <w:szCs w:val="12"/>
          <w:lang w:val="es-ES" w:eastAsia="es-ES"/>
        </w:rPr>
      </w:pPr>
      <w:r w:rsidRPr="00DA2C59">
        <w:rPr>
          <w:rFonts w:ascii="Consolas" w:eastAsia="Times New Roman" w:hAnsi="Consolas" w:cs="Times New Roman"/>
          <w:color w:val="FFFFFF"/>
          <w:sz w:val="12"/>
          <w:szCs w:val="12"/>
          <w:lang w:eastAsia="es-ES"/>
        </w:rPr>
        <w:t xml:space="preserve">            </w:t>
      </w:r>
      <w:proofErr w:type="spellStart"/>
      <w:r w:rsidRPr="005F57FC">
        <w:rPr>
          <w:rFonts w:ascii="Consolas" w:eastAsia="Times New Roman" w:hAnsi="Consolas" w:cs="Times New Roman"/>
          <w:color w:val="9CDCFE"/>
          <w:sz w:val="12"/>
          <w:szCs w:val="12"/>
          <w:lang w:val="es-ES" w:eastAsia="es-ES"/>
        </w:rPr>
        <w:t>sender</w:t>
      </w:r>
      <w:proofErr w:type="spellEnd"/>
      <w:r w:rsidRPr="005F57FC">
        <w:rPr>
          <w:rFonts w:ascii="Consolas" w:eastAsia="Times New Roman" w:hAnsi="Consolas" w:cs="Times New Roman"/>
          <w:color w:val="FFFFFF"/>
          <w:sz w:val="12"/>
          <w:szCs w:val="12"/>
          <w:lang w:val="es-ES" w:eastAsia="es-ES"/>
        </w:rPr>
        <w:t xml:space="preserve">    </w:t>
      </w:r>
      <w:proofErr w:type="gramStart"/>
      <w:r w:rsidRPr="005F57FC">
        <w:rPr>
          <w:rFonts w:ascii="Consolas" w:eastAsia="Times New Roman" w:hAnsi="Consolas" w:cs="Times New Roman"/>
          <w:color w:val="D4D4D4"/>
          <w:sz w:val="12"/>
          <w:szCs w:val="12"/>
          <w:lang w:val="es-ES" w:eastAsia="es-ES"/>
        </w:rPr>
        <w:t>=</w:t>
      </w:r>
      <w:r w:rsidRPr="005F57FC">
        <w:rPr>
          <w:rFonts w:ascii="Consolas" w:eastAsia="Times New Roman" w:hAnsi="Consolas" w:cs="Times New Roman"/>
          <w:color w:val="FFFFFF"/>
          <w:sz w:val="12"/>
          <w:szCs w:val="12"/>
          <w:lang w:val="es-ES" w:eastAsia="es-ES"/>
        </w:rPr>
        <w:t xml:space="preserve">  </w:t>
      </w:r>
      <w:r w:rsidRPr="005F57FC">
        <w:rPr>
          <w:rFonts w:ascii="Consolas" w:eastAsia="Times New Roman" w:hAnsi="Consolas" w:cs="Times New Roman"/>
          <w:color w:val="CE9178"/>
          <w:sz w:val="12"/>
          <w:szCs w:val="12"/>
          <w:lang w:val="es-ES" w:eastAsia="es-ES"/>
        </w:rPr>
        <w:t>'</w:t>
      </w:r>
      <w:proofErr w:type="gramEnd"/>
      <w:r w:rsidRPr="005F57FC">
        <w:rPr>
          <w:rFonts w:ascii="Consolas" w:eastAsia="Times New Roman" w:hAnsi="Consolas" w:cs="Times New Roman"/>
          <w:color w:val="CE9178"/>
          <w:sz w:val="12"/>
          <w:szCs w:val="12"/>
          <w:lang w:val="es-ES" w:eastAsia="es-ES"/>
        </w:rPr>
        <w:t>Central'</w:t>
      </w:r>
      <w:r w:rsidRPr="005F57FC">
        <w:rPr>
          <w:rFonts w:ascii="Consolas" w:eastAsia="Times New Roman" w:hAnsi="Consolas" w:cs="Times New Roman"/>
          <w:color w:val="FFFFFF"/>
          <w:sz w:val="12"/>
          <w:szCs w:val="12"/>
          <w:lang w:val="es-ES" w:eastAsia="es-ES"/>
        </w:rPr>
        <w:t xml:space="preserve">                                                                 </w:t>
      </w:r>
      <w:r w:rsidRPr="005F57FC">
        <w:rPr>
          <w:rFonts w:ascii="Consolas" w:eastAsia="Times New Roman" w:hAnsi="Consolas" w:cs="Times New Roman"/>
          <w:color w:val="7CA668"/>
          <w:sz w:val="12"/>
          <w:szCs w:val="12"/>
          <w:lang w:val="es-ES" w:eastAsia="es-ES"/>
        </w:rPr>
        <w:t># (5) Sender</w:t>
      </w:r>
    </w:p>
    <w:p w14:paraId="20F9A071" w14:textId="77777777" w:rsidR="00CA31A2" w:rsidRPr="00DA2C59" w:rsidRDefault="00CA31A2" w:rsidP="00CA31A2">
      <w:pPr>
        <w:pStyle w:val="Prrafodelista"/>
        <w:numPr>
          <w:ilvl w:val="0"/>
          <w:numId w:val="12"/>
        </w:numPr>
        <w:shd w:val="clear" w:color="auto" w:fill="000000"/>
        <w:spacing w:after="0" w:line="285" w:lineRule="atLeast"/>
        <w:rPr>
          <w:rFonts w:ascii="Consolas" w:eastAsia="Times New Roman" w:hAnsi="Consolas" w:cs="Times New Roman"/>
          <w:color w:val="FFFFFF"/>
          <w:sz w:val="12"/>
          <w:szCs w:val="12"/>
          <w:lang w:eastAsia="es-ES"/>
        </w:rPr>
      </w:pPr>
      <w:r w:rsidRPr="00DA2C59">
        <w:rPr>
          <w:rFonts w:ascii="Consolas" w:eastAsia="Times New Roman" w:hAnsi="Consolas" w:cs="Times New Roman"/>
          <w:color w:val="FFFFFF"/>
          <w:sz w:val="12"/>
          <w:szCs w:val="12"/>
          <w:lang w:eastAsia="es-ES"/>
        </w:rPr>
        <w:t xml:space="preserve">            </w:t>
      </w:r>
      <w:r w:rsidRPr="00DA2C59">
        <w:rPr>
          <w:rFonts w:ascii="Consolas" w:eastAsia="Times New Roman" w:hAnsi="Consolas" w:cs="Times New Roman"/>
          <w:color w:val="9CDCFE"/>
          <w:sz w:val="12"/>
          <w:szCs w:val="12"/>
          <w:lang w:eastAsia="es-ES"/>
        </w:rPr>
        <w:t>timeout</w:t>
      </w:r>
      <w:r w:rsidRPr="00DA2C59">
        <w:rPr>
          <w:rFonts w:ascii="Consolas" w:eastAsia="Times New Roman" w:hAnsi="Consolas" w:cs="Times New Roman"/>
          <w:color w:val="FFFFFF"/>
          <w:sz w:val="12"/>
          <w:szCs w:val="12"/>
          <w:lang w:eastAsia="es-ES"/>
        </w:rPr>
        <w:t xml:space="preserve">   </w:t>
      </w:r>
      <w:proofErr w:type="gramStart"/>
      <w:r w:rsidRPr="00DA2C59">
        <w:rPr>
          <w:rFonts w:ascii="Consolas" w:eastAsia="Times New Roman" w:hAnsi="Consolas" w:cs="Times New Roman"/>
          <w:color w:val="D4D4D4"/>
          <w:sz w:val="12"/>
          <w:szCs w:val="12"/>
          <w:lang w:eastAsia="es-ES"/>
        </w:rPr>
        <w:t>=</w:t>
      </w:r>
      <w:r w:rsidRPr="00DA2C59">
        <w:rPr>
          <w:rFonts w:ascii="Consolas" w:eastAsia="Times New Roman" w:hAnsi="Consolas" w:cs="Times New Roman"/>
          <w:color w:val="FFFFFF"/>
          <w:sz w:val="12"/>
          <w:szCs w:val="12"/>
          <w:lang w:eastAsia="es-ES"/>
        </w:rPr>
        <w:t xml:space="preserve">  </w:t>
      </w:r>
      <w:proofErr w:type="spellStart"/>
      <w:r w:rsidRPr="00DA2C59">
        <w:rPr>
          <w:rFonts w:ascii="Consolas" w:eastAsia="Times New Roman" w:hAnsi="Consolas" w:cs="Times New Roman"/>
          <w:color w:val="9CDCFE"/>
          <w:sz w:val="12"/>
          <w:szCs w:val="12"/>
          <w:lang w:eastAsia="es-ES"/>
        </w:rPr>
        <w:t>self</w:t>
      </w:r>
      <w:proofErr w:type="gramEnd"/>
      <w:r w:rsidRPr="00DA2C59">
        <w:rPr>
          <w:rFonts w:ascii="Consolas" w:eastAsia="Times New Roman" w:hAnsi="Consolas" w:cs="Times New Roman"/>
          <w:color w:val="FFFFFF"/>
          <w:sz w:val="12"/>
          <w:szCs w:val="12"/>
          <w:lang w:eastAsia="es-ES"/>
        </w:rPr>
        <w:t>.</w:t>
      </w:r>
      <w:r w:rsidRPr="00DA2C59">
        <w:rPr>
          <w:rFonts w:ascii="Consolas" w:eastAsia="Times New Roman" w:hAnsi="Consolas" w:cs="Times New Roman"/>
          <w:color w:val="DCDCAA"/>
          <w:sz w:val="12"/>
          <w:szCs w:val="12"/>
          <w:lang w:eastAsia="es-ES"/>
        </w:rPr>
        <w:t>compute_timeout</w:t>
      </w:r>
      <w:proofErr w:type="spellEnd"/>
      <w:r w:rsidRPr="00DA2C59">
        <w:rPr>
          <w:rFonts w:ascii="Consolas" w:eastAsia="Times New Roman" w:hAnsi="Consolas" w:cs="Times New Roman"/>
          <w:color w:val="FFFFFF"/>
          <w:sz w:val="12"/>
          <w:szCs w:val="12"/>
          <w:lang w:eastAsia="es-ES"/>
        </w:rPr>
        <w:t>([[</w:t>
      </w:r>
      <w:proofErr w:type="spellStart"/>
      <w:r w:rsidRPr="00DA2C59">
        <w:rPr>
          <w:rFonts w:ascii="Consolas" w:eastAsia="Times New Roman" w:hAnsi="Consolas" w:cs="Times New Roman"/>
          <w:color w:val="9CDCFE"/>
          <w:sz w:val="12"/>
          <w:szCs w:val="12"/>
          <w:lang w:eastAsia="es-ES"/>
        </w:rPr>
        <w:t>lat_now</w:t>
      </w:r>
      <w:proofErr w:type="spellEnd"/>
      <w:r w:rsidRPr="00DA2C59">
        <w:rPr>
          <w:rFonts w:ascii="Consolas" w:eastAsia="Times New Roman" w:hAnsi="Consolas" w:cs="Times New Roman"/>
          <w:color w:val="FFFFFF"/>
          <w:sz w:val="12"/>
          <w:szCs w:val="12"/>
          <w:lang w:eastAsia="es-ES"/>
        </w:rPr>
        <w:t xml:space="preserve">, </w:t>
      </w:r>
      <w:proofErr w:type="spellStart"/>
      <w:r w:rsidRPr="00DA2C59">
        <w:rPr>
          <w:rFonts w:ascii="Consolas" w:eastAsia="Times New Roman" w:hAnsi="Consolas" w:cs="Times New Roman"/>
          <w:color w:val="9CDCFE"/>
          <w:sz w:val="12"/>
          <w:szCs w:val="12"/>
          <w:lang w:eastAsia="es-ES"/>
        </w:rPr>
        <w:t>lng_now</w:t>
      </w:r>
      <w:proofErr w:type="spellEnd"/>
      <w:r w:rsidRPr="00DA2C59">
        <w:rPr>
          <w:rFonts w:ascii="Consolas" w:eastAsia="Times New Roman" w:hAnsi="Consolas" w:cs="Times New Roman"/>
          <w:color w:val="FFFFFF"/>
          <w:sz w:val="12"/>
          <w:szCs w:val="12"/>
          <w:lang w:eastAsia="es-ES"/>
        </w:rPr>
        <w:t>],[</w:t>
      </w:r>
      <w:r w:rsidRPr="00DA2C59">
        <w:rPr>
          <w:rFonts w:ascii="Consolas" w:eastAsia="Times New Roman" w:hAnsi="Consolas" w:cs="Times New Roman"/>
          <w:color w:val="9CDCFE"/>
          <w:sz w:val="12"/>
          <w:szCs w:val="12"/>
          <w:lang w:eastAsia="es-ES"/>
        </w:rPr>
        <w:t>latitude</w:t>
      </w:r>
      <w:r w:rsidRPr="00DA2C59">
        <w:rPr>
          <w:rFonts w:ascii="Consolas" w:eastAsia="Times New Roman" w:hAnsi="Consolas" w:cs="Times New Roman"/>
          <w:color w:val="FFFFFF"/>
          <w:sz w:val="12"/>
          <w:szCs w:val="12"/>
          <w:lang w:eastAsia="es-ES"/>
        </w:rPr>
        <w:t xml:space="preserve">, </w:t>
      </w:r>
      <w:r w:rsidRPr="00DA2C59">
        <w:rPr>
          <w:rFonts w:ascii="Consolas" w:eastAsia="Times New Roman" w:hAnsi="Consolas" w:cs="Times New Roman"/>
          <w:color w:val="9CDCFE"/>
          <w:sz w:val="12"/>
          <w:szCs w:val="12"/>
          <w:lang w:eastAsia="es-ES"/>
        </w:rPr>
        <w:t>longitude</w:t>
      </w:r>
      <w:r w:rsidRPr="00DA2C59">
        <w:rPr>
          <w:rFonts w:ascii="Consolas" w:eastAsia="Times New Roman" w:hAnsi="Consolas" w:cs="Times New Roman"/>
          <w:color w:val="FFFFFF"/>
          <w:sz w:val="12"/>
          <w:szCs w:val="12"/>
          <w:lang w:eastAsia="es-ES"/>
        </w:rPr>
        <w:t>]])          </w:t>
      </w:r>
      <w:r w:rsidRPr="00DA2C59">
        <w:rPr>
          <w:rFonts w:ascii="Consolas" w:eastAsia="Times New Roman" w:hAnsi="Consolas" w:cs="Times New Roman"/>
          <w:color w:val="7CA668"/>
          <w:sz w:val="12"/>
          <w:szCs w:val="12"/>
          <w:lang w:eastAsia="es-ES"/>
        </w:rPr>
        <w:t xml:space="preserve"># (6) Timeout </w:t>
      </w:r>
    </w:p>
    <w:p w14:paraId="238CDF9A" w14:textId="77777777" w:rsidR="00CA31A2" w:rsidRPr="005F57FC" w:rsidRDefault="00CA31A2" w:rsidP="00CA31A2">
      <w:pPr>
        <w:pStyle w:val="Prrafodelista"/>
        <w:numPr>
          <w:ilvl w:val="0"/>
          <w:numId w:val="12"/>
        </w:numPr>
        <w:shd w:val="clear" w:color="auto" w:fill="000000"/>
        <w:spacing w:after="0" w:line="285" w:lineRule="atLeast"/>
        <w:rPr>
          <w:rFonts w:ascii="Consolas" w:eastAsia="Times New Roman" w:hAnsi="Consolas" w:cs="Times New Roman"/>
          <w:color w:val="FFFFFF"/>
          <w:sz w:val="12"/>
          <w:szCs w:val="12"/>
          <w:lang w:val="es-ES" w:eastAsia="es-ES"/>
        </w:rPr>
      </w:pPr>
      <w:r w:rsidRPr="00DA2C59">
        <w:rPr>
          <w:rFonts w:ascii="Consolas" w:eastAsia="Times New Roman" w:hAnsi="Consolas" w:cs="Times New Roman"/>
          <w:color w:val="FFFFFF"/>
          <w:sz w:val="12"/>
          <w:szCs w:val="12"/>
          <w:lang w:eastAsia="es-ES"/>
        </w:rPr>
        <w:t xml:space="preserve">            </w:t>
      </w:r>
      <w:proofErr w:type="spellStart"/>
      <w:r w:rsidRPr="005F57FC">
        <w:rPr>
          <w:rFonts w:ascii="Consolas" w:eastAsia="Times New Roman" w:hAnsi="Consolas" w:cs="Times New Roman"/>
          <w:color w:val="9CDCFE"/>
          <w:sz w:val="12"/>
          <w:szCs w:val="12"/>
          <w:lang w:val="es-ES" w:eastAsia="es-ES"/>
        </w:rPr>
        <w:t>timestamp</w:t>
      </w:r>
      <w:proofErr w:type="spellEnd"/>
      <w:r w:rsidRPr="005F57FC">
        <w:rPr>
          <w:rFonts w:ascii="Consolas" w:eastAsia="Times New Roman" w:hAnsi="Consolas" w:cs="Times New Roman"/>
          <w:color w:val="FFFFFF"/>
          <w:sz w:val="12"/>
          <w:szCs w:val="12"/>
          <w:lang w:val="es-ES" w:eastAsia="es-ES"/>
        </w:rPr>
        <w:t xml:space="preserve"> </w:t>
      </w:r>
      <w:proofErr w:type="gramStart"/>
      <w:r w:rsidRPr="005F57FC">
        <w:rPr>
          <w:rFonts w:ascii="Consolas" w:eastAsia="Times New Roman" w:hAnsi="Consolas" w:cs="Times New Roman"/>
          <w:color w:val="D4D4D4"/>
          <w:sz w:val="12"/>
          <w:szCs w:val="12"/>
          <w:lang w:val="es-ES" w:eastAsia="es-ES"/>
        </w:rPr>
        <w:t>=</w:t>
      </w:r>
      <w:r w:rsidRPr="005F57FC">
        <w:rPr>
          <w:rFonts w:ascii="Consolas" w:eastAsia="Times New Roman" w:hAnsi="Consolas" w:cs="Times New Roman"/>
          <w:color w:val="FFFFFF"/>
          <w:sz w:val="12"/>
          <w:szCs w:val="12"/>
          <w:lang w:val="es-ES" w:eastAsia="es-ES"/>
        </w:rPr>
        <w:t xml:space="preserve">  </w:t>
      </w:r>
      <w:proofErr w:type="spellStart"/>
      <w:r w:rsidRPr="005F57FC">
        <w:rPr>
          <w:rFonts w:ascii="Consolas" w:eastAsia="Times New Roman" w:hAnsi="Consolas" w:cs="Times New Roman"/>
          <w:color w:val="9CDCFE"/>
          <w:sz w:val="12"/>
          <w:szCs w:val="12"/>
          <w:lang w:val="es-ES" w:eastAsia="es-ES"/>
        </w:rPr>
        <w:t>self</w:t>
      </w:r>
      <w:proofErr w:type="gramEnd"/>
      <w:r w:rsidRPr="005F57FC">
        <w:rPr>
          <w:rFonts w:ascii="Consolas" w:eastAsia="Times New Roman" w:hAnsi="Consolas" w:cs="Times New Roman"/>
          <w:color w:val="FFFFFF"/>
          <w:sz w:val="12"/>
          <w:szCs w:val="12"/>
          <w:lang w:val="es-ES" w:eastAsia="es-ES"/>
        </w:rPr>
        <w:t>.</w:t>
      </w:r>
      <w:r w:rsidRPr="005F57FC">
        <w:rPr>
          <w:rFonts w:ascii="Consolas" w:eastAsia="Times New Roman" w:hAnsi="Consolas" w:cs="Times New Roman"/>
          <w:color w:val="9CDCFE"/>
          <w:sz w:val="12"/>
          <w:szCs w:val="12"/>
          <w:lang w:val="es-ES" w:eastAsia="es-ES"/>
        </w:rPr>
        <w:t>status</w:t>
      </w:r>
      <w:proofErr w:type="spellEnd"/>
      <w:r w:rsidRPr="005F57FC">
        <w:rPr>
          <w:rFonts w:ascii="Consolas" w:eastAsia="Times New Roman" w:hAnsi="Consolas" w:cs="Times New Roman"/>
          <w:color w:val="FFFFFF"/>
          <w:sz w:val="12"/>
          <w:szCs w:val="12"/>
          <w:lang w:val="es-ES" w:eastAsia="es-ES"/>
        </w:rPr>
        <w:t>[</w:t>
      </w:r>
      <w:r w:rsidRPr="005F57FC">
        <w:rPr>
          <w:rFonts w:ascii="Consolas" w:eastAsia="Times New Roman" w:hAnsi="Consolas" w:cs="Times New Roman"/>
          <w:color w:val="CE9178"/>
          <w:sz w:val="12"/>
          <w:szCs w:val="12"/>
          <w:lang w:val="es-ES" w:eastAsia="es-ES"/>
        </w:rPr>
        <w:t>'</w:t>
      </w:r>
      <w:proofErr w:type="spellStart"/>
      <w:r w:rsidRPr="005F57FC">
        <w:rPr>
          <w:rFonts w:ascii="Consolas" w:eastAsia="Times New Roman" w:hAnsi="Consolas" w:cs="Times New Roman"/>
          <w:color w:val="CE9178"/>
          <w:sz w:val="12"/>
          <w:szCs w:val="12"/>
          <w:lang w:val="es-ES" w:eastAsia="es-ES"/>
        </w:rPr>
        <w:t>Timestamp</w:t>
      </w:r>
      <w:proofErr w:type="spellEnd"/>
      <w:r w:rsidRPr="005F57FC">
        <w:rPr>
          <w:rFonts w:ascii="Consolas" w:eastAsia="Times New Roman" w:hAnsi="Consolas" w:cs="Times New Roman"/>
          <w:color w:val="CE9178"/>
          <w:sz w:val="12"/>
          <w:szCs w:val="12"/>
          <w:lang w:val="es-ES" w:eastAsia="es-ES"/>
        </w:rPr>
        <w:t>'</w:t>
      </w:r>
      <w:r w:rsidRPr="005F57FC">
        <w:rPr>
          <w:rFonts w:ascii="Consolas" w:eastAsia="Times New Roman" w:hAnsi="Consolas" w:cs="Times New Roman"/>
          <w:color w:val="FFFFFF"/>
          <w:sz w:val="12"/>
          <w:szCs w:val="12"/>
          <w:lang w:val="es-ES" w:eastAsia="es-ES"/>
        </w:rPr>
        <w:t>]                                                  </w:t>
      </w:r>
      <w:r w:rsidRPr="005F57FC">
        <w:rPr>
          <w:rFonts w:ascii="Consolas" w:eastAsia="Times New Roman" w:hAnsi="Consolas" w:cs="Times New Roman"/>
          <w:color w:val="7CA668"/>
          <w:sz w:val="12"/>
          <w:szCs w:val="12"/>
          <w:lang w:val="es-ES" w:eastAsia="es-ES"/>
        </w:rPr>
        <w:t xml:space="preserve"># (7) </w:t>
      </w:r>
      <w:proofErr w:type="spellStart"/>
      <w:r w:rsidRPr="005F57FC">
        <w:rPr>
          <w:rFonts w:ascii="Consolas" w:eastAsia="Times New Roman" w:hAnsi="Consolas" w:cs="Times New Roman"/>
          <w:color w:val="7CA668"/>
          <w:sz w:val="12"/>
          <w:szCs w:val="12"/>
          <w:lang w:val="es-ES" w:eastAsia="es-ES"/>
        </w:rPr>
        <w:t>Timestamp</w:t>
      </w:r>
      <w:proofErr w:type="spellEnd"/>
    </w:p>
    <w:p w14:paraId="6E6AD489" w14:textId="77777777" w:rsidR="00CA31A2" w:rsidRPr="005F57FC" w:rsidRDefault="00CA31A2" w:rsidP="00CA31A2">
      <w:pPr>
        <w:pStyle w:val="Prrafodelista"/>
        <w:numPr>
          <w:ilvl w:val="0"/>
          <w:numId w:val="12"/>
        </w:numPr>
        <w:shd w:val="clear" w:color="auto" w:fill="000000"/>
        <w:spacing w:after="0" w:line="285" w:lineRule="atLeast"/>
        <w:rPr>
          <w:rFonts w:ascii="Consolas" w:eastAsia="Times New Roman" w:hAnsi="Consolas" w:cs="Times New Roman"/>
          <w:color w:val="FFFFFF"/>
          <w:sz w:val="12"/>
          <w:szCs w:val="12"/>
          <w:lang w:val="es-ES" w:eastAsia="es-ES"/>
        </w:rPr>
      </w:pPr>
      <w:r w:rsidRPr="005F57FC">
        <w:rPr>
          <w:rFonts w:ascii="Consolas" w:eastAsia="Times New Roman" w:hAnsi="Consolas" w:cs="Times New Roman"/>
          <w:color w:val="FFFFFF"/>
          <w:sz w:val="12"/>
          <w:szCs w:val="12"/>
          <w:lang w:val="es-ES" w:eastAsia="es-ES"/>
        </w:rPr>
        <w:t xml:space="preserve">            </w:t>
      </w:r>
      <w:proofErr w:type="spellStart"/>
      <w:proofErr w:type="gramStart"/>
      <w:r w:rsidRPr="005F57FC">
        <w:rPr>
          <w:rFonts w:ascii="Consolas" w:eastAsia="Times New Roman" w:hAnsi="Consolas" w:cs="Times New Roman"/>
          <w:color w:val="9CDCFE"/>
          <w:sz w:val="12"/>
          <w:szCs w:val="12"/>
          <w:lang w:val="es-ES" w:eastAsia="es-ES"/>
        </w:rPr>
        <w:t>distance</w:t>
      </w:r>
      <w:proofErr w:type="spellEnd"/>
      <w:r w:rsidRPr="005F57FC">
        <w:rPr>
          <w:rFonts w:ascii="Consolas" w:eastAsia="Times New Roman" w:hAnsi="Consolas" w:cs="Times New Roman"/>
          <w:color w:val="FFFFFF"/>
          <w:sz w:val="12"/>
          <w:szCs w:val="12"/>
          <w:lang w:val="es-ES" w:eastAsia="es-ES"/>
        </w:rPr>
        <w:t xml:space="preserve">  </w:t>
      </w:r>
      <w:r w:rsidRPr="005F57FC">
        <w:rPr>
          <w:rFonts w:ascii="Consolas" w:eastAsia="Times New Roman" w:hAnsi="Consolas" w:cs="Times New Roman"/>
          <w:color w:val="D4D4D4"/>
          <w:sz w:val="12"/>
          <w:szCs w:val="12"/>
          <w:lang w:val="es-ES" w:eastAsia="es-ES"/>
        </w:rPr>
        <w:t>=</w:t>
      </w:r>
      <w:proofErr w:type="gramEnd"/>
      <w:r w:rsidRPr="005F57FC">
        <w:rPr>
          <w:rFonts w:ascii="Consolas" w:eastAsia="Times New Roman" w:hAnsi="Consolas" w:cs="Times New Roman"/>
          <w:color w:val="FFFFFF"/>
          <w:sz w:val="12"/>
          <w:szCs w:val="12"/>
          <w:lang w:val="es-ES" w:eastAsia="es-ES"/>
        </w:rPr>
        <w:t xml:space="preserve">  </w:t>
      </w:r>
      <w:r w:rsidRPr="005F57FC">
        <w:rPr>
          <w:rFonts w:ascii="Consolas" w:eastAsia="Times New Roman" w:hAnsi="Consolas" w:cs="Times New Roman"/>
          <w:color w:val="B5CEA8"/>
          <w:sz w:val="12"/>
          <w:szCs w:val="12"/>
          <w:lang w:val="es-ES" w:eastAsia="es-ES"/>
        </w:rPr>
        <w:t>0</w:t>
      </w:r>
      <w:r w:rsidRPr="005F57FC">
        <w:rPr>
          <w:rFonts w:ascii="Consolas" w:eastAsia="Times New Roman" w:hAnsi="Consolas" w:cs="Times New Roman"/>
          <w:color w:val="FFFFFF"/>
          <w:sz w:val="12"/>
          <w:szCs w:val="12"/>
          <w:lang w:val="es-ES" w:eastAsia="es-ES"/>
        </w:rPr>
        <w:t xml:space="preserve">                                                                         </w:t>
      </w:r>
      <w:r w:rsidRPr="005F57FC">
        <w:rPr>
          <w:rFonts w:ascii="Consolas" w:eastAsia="Times New Roman" w:hAnsi="Consolas" w:cs="Times New Roman"/>
          <w:color w:val="7CA668"/>
          <w:sz w:val="12"/>
          <w:szCs w:val="12"/>
          <w:lang w:val="es-ES" w:eastAsia="es-ES"/>
        </w:rPr>
        <w:t xml:space="preserve"># (8) </w:t>
      </w:r>
      <w:proofErr w:type="spellStart"/>
      <w:r w:rsidRPr="005F57FC">
        <w:rPr>
          <w:rFonts w:ascii="Consolas" w:eastAsia="Times New Roman" w:hAnsi="Consolas" w:cs="Times New Roman"/>
          <w:color w:val="7CA668"/>
          <w:sz w:val="12"/>
          <w:szCs w:val="12"/>
          <w:lang w:val="es-ES" w:eastAsia="es-ES"/>
        </w:rPr>
        <w:t>Distance</w:t>
      </w:r>
      <w:proofErr w:type="spellEnd"/>
      <w:r w:rsidRPr="005F57FC">
        <w:rPr>
          <w:rFonts w:ascii="Consolas" w:eastAsia="Times New Roman" w:hAnsi="Consolas" w:cs="Times New Roman"/>
          <w:color w:val="7CA668"/>
          <w:sz w:val="12"/>
          <w:szCs w:val="12"/>
          <w:lang w:val="es-ES" w:eastAsia="es-ES"/>
        </w:rPr>
        <w:t xml:space="preserve"> (</w:t>
      </w:r>
      <w:proofErr w:type="spellStart"/>
      <w:r w:rsidRPr="005F57FC">
        <w:rPr>
          <w:rFonts w:ascii="Consolas" w:eastAsia="Times New Roman" w:hAnsi="Consolas" w:cs="Times New Roman"/>
          <w:color w:val="7CA668"/>
          <w:sz w:val="12"/>
          <w:szCs w:val="12"/>
          <w:lang w:val="es-ES" w:eastAsia="es-ES"/>
        </w:rPr>
        <w:t>not</w:t>
      </w:r>
      <w:proofErr w:type="spellEnd"/>
      <w:r w:rsidRPr="005F57FC">
        <w:rPr>
          <w:rFonts w:ascii="Consolas" w:eastAsia="Times New Roman" w:hAnsi="Consolas" w:cs="Times New Roman"/>
          <w:color w:val="7CA668"/>
          <w:sz w:val="12"/>
          <w:szCs w:val="12"/>
          <w:lang w:val="es-ES" w:eastAsia="es-ES"/>
        </w:rPr>
        <w:t xml:space="preserve"> </w:t>
      </w:r>
      <w:proofErr w:type="spellStart"/>
      <w:r w:rsidRPr="005F57FC">
        <w:rPr>
          <w:rFonts w:ascii="Consolas" w:eastAsia="Times New Roman" w:hAnsi="Consolas" w:cs="Times New Roman"/>
          <w:color w:val="7CA668"/>
          <w:sz w:val="12"/>
          <w:szCs w:val="12"/>
          <w:lang w:val="es-ES" w:eastAsia="es-ES"/>
        </w:rPr>
        <w:t>needed</w:t>
      </w:r>
      <w:proofErr w:type="spellEnd"/>
      <w:r w:rsidRPr="005F57FC">
        <w:rPr>
          <w:rFonts w:ascii="Consolas" w:eastAsia="Times New Roman" w:hAnsi="Consolas" w:cs="Times New Roman"/>
          <w:color w:val="7CA668"/>
          <w:sz w:val="12"/>
          <w:szCs w:val="12"/>
          <w:lang w:val="es-ES" w:eastAsia="es-ES"/>
        </w:rPr>
        <w:t>)</w:t>
      </w:r>
    </w:p>
    <w:p w14:paraId="13687173" w14:textId="77777777" w:rsidR="00CA31A2" w:rsidRPr="005F57FC" w:rsidRDefault="00CA31A2" w:rsidP="00CA31A2">
      <w:pPr>
        <w:pStyle w:val="Prrafodelista"/>
        <w:numPr>
          <w:ilvl w:val="0"/>
          <w:numId w:val="12"/>
        </w:numPr>
        <w:shd w:val="clear" w:color="auto" w:fill="000000"/>
        <w:spacing w:after="0" w:line="285" w:lineRule="atLeast"/>
        <w:rPr>
          <w:rFonts w:ascii="Consolas" w:eastAsia="Times New Roman" w:hAnsi="Consolas" w:cs="Times New Roman"/>
          <w:color w:val="FFFFFF"/>
          <w:sz w:val="12"/>
          <w:szCs w:val="12"/>
          <w:lang w:val="es-ES" w:eastAsia="es-ES"/>
        </w:rPr>
      </w:pPr>
      <w:r w:rsidRPr="005F57FC">
        <w:rPr>
          <w:rFonts w:ascii="Consolas" w:eastAsia="Times New Roman" w:hAnsi="Consolas" w:cs="Times New Roman"/>
          <w:color w:val="FFFFFF"/>
          <w:sz w:val="12"/>
          <w:szCs w:val="12"/>
          <w:lang w:val="es-ES" w:eastAsia="es-ES"/>
        </w:rPr>
        <w:t xml:space="preserve">            </w:t>
      </w:r>
    </w:p>
    <w:p w14:paraId="28D50EFD" w14:textId="77777777" w:rsidR="00CA31A2" w:rsidRPr="005F57FC" w:rsidRDefault="00CA31A2" w:rsidP="00CA31A2">
      <w:pPr>
        <w:pStyle w:val="Prrafodelista"/>
        <w:numPr>
          <w:ilvl w:val="0"/>
          <w:numId w:val="12"/>
        </w:numPr>
        <w:shd w:val="clear" w:color="auto" w:fill="000000"/>
        <w:spacing w:after="0" w:line="285" w:lineRule="atLeast"/>
        <w:rPr>
          <w:rFonts w:ascii="Consolas" w:eastAsia="Times New Roman" w:hAnsi="Consolas" w:cs="Times New Roman"/>
          <w:color w:val="FFFFFF"/>
          <w:sz w:val="12"/>
          <w:szCs w:val="12"/>
          <w:lang w:val="es-ES" w:eastAsia="es-ES"/>
        </w:rPr>
      </w:pPr>
      <w:r w:rsidRPr="005F57FC">
        <w:rPr>
          <w:rFonts w:ascii="Consolas" w:eastAsia="Times New Roman" w:hAnsi="Consolas" w:cs="Times New Roman"/>
          <w:color w:val="FFFFFF"/>
          <w:sz w:val="12"/>
          <w:szCs w:val="12"/>
          <w:lang w:val="es-ES" w:eastAsia="es-ES"/>
        </w:rPr>
        <w:t xml:space="preserve">            </w:t>
      </w:r>
      <w:r w:rsidRPr="005F57FC">
        <w:rPr>
          <w:rFonts w:ascii="Consolas" w:eastAsia="Times New Roman" w:hAnsi="Consolas" w:cs="Times New Roman"/>
          <w:color w:val="7CA668"/>
          <w:sz w:val="12"/>
          <w:szCs w:val="12"/>
          <w:lang w:val="es-ES" w:eastAsia="es-ES"/>
        </w:rPr>
        <w:t xml:space="preserve"># </w:t>
      </w:r>
      <w:proofErr w:type="spellStart"/>
      <w:r w:rsidRPr="005F57FC">
        <w:rPr>
          <w:rFonts w:ascii="Consolas" w:eastAsia="Times New Roman" w:hAnsi="Consolas" w:cs="Times New Roman"/>
          <w:color w:val="7CA668"/>
          <w:sz w:val="12"/>
          <w:szCs w:val="12"/>
          <w:lang w:val="es-ES" w:eastAsia="es-ES"/>
        </w:rPr>
        <w:t>Command</w:t>
      </w:r>
      <w:proofErr w:type="spellEnd"/>
      <w:r w:rsidRPr="005F57FC">
        <w:rPr>
          <w:rFonts w:ascii="Consolas" w:eastAsia="Times New Roman" w:hAnsi="Consolas" w:cs="Times New Roman"/>
          <w:color w:val="7CA668"/>
          <w:sz w:val="12"/>
          <w:szCs w:val="12"/>
          <w:lang w:val="es-ES" w:eastAsia="es-ES"/>
        </w:rPr>
        <w:t xml:space="preserve"> </w:t>
      </w:r>
      <w:proofErr w:type="spellStart"/>
      <w:r w:rsidRPr="005F57FC">
        <w:rPr>
          <w:rFonts w:ascii="Consolas" w:eastAsia="Times New Roman" w:hAnsi="Consolas" w:cs="Times New Roman"/>
          <w:color w:val="7CA668"/>
          <w:sz w:val="12"/>
          <w:szCs w:val="12"/>
          <w:lang w:val="es-ES" w:eastAsia="es-ES"/>
        </w:rPr>
        <w:t>structure</w:t>
      </w:r>
      <w:proofErr w:type="spellEnd"/>
    </w:p>
    <w:p w14:paraId="10ACBAF5" w14:textId="77777777" w:rsidR="00CA31A2" w:rsidRPr="00DA2C59" w:rsidRDefault="00CA31A2" w:rsidP="00CA31A2">
      <w:pPr>
        <w:pStyle w:val="Prrafodelista"/>
        <w:numPr>
          <w:ilvl w:val="0"/>
          <w:numId w:val="12"/>
        </w:numPr>
        <w:shd w:val="clear" w:color="auto" w:fill="000000"/>
        <w:spacing w:after="0" w:line="285" w:lineRule="atLeast"/>
        <w:rPr>
          <w:rFonts w:ascii="Consolas" w:eastAsia="Times New Roman" w:hAnsi="Consolas" w:cs="Times New Roman"/>
          <w:color w:val="FFFFFF"/>
          <w:sz w:val="12"/>
          <w:szCs w:val="12"/>
          <w:lang w:eastAsia="es-ES"/>
        </w:rPr>
      </w:pPr>
      <w:r w:rsidRPr="00DA2C59">
        <w:rPr>
          <w:rFonts w:ascii="Consolas" w:eastAsia="Times New Roman" w:hAnsi="Consolas" w:cs="Times New Roman"/>
          <w:color w:val="FFFFFF"/>
          <w:sz w:val="12"/>
          <w:szCs w:val="12"/>
          <w:lang w:eastAsia="es-ES"/>
        </w:rPr>
        <w:t xml:space="preserve">            </w:t>
      </w:r>
      <w:r w:rsidRPr="00DA2C59">
        <w:rPr>
          <w:rFonts w:ascii="Consolas" w:eastAsia="Times New Roman" w:hAnsi="Consolas" w:cs="Times New Roman"/>
          <w:color w:val="9CDCFE"/>
          <w:sz w:val="12"/>
          <w:szCs w:val="12"/>
          <w:lang w:eastAsia="es-ES"/>
        </w:rPr>
        <w:t>command</w:t>
      </w:r>
      <w:r w:rsidRPr="00DA2C59">
        <w:rPr>
          <w:rFonts w:ascii="Consolas" w:eastAsia="Times New Roman" w:hAnsi="Consolas" w:cs="Times New Roman"/>
          <w:color w:val="FFFFFF"/>
          <w:sz w:val="12"/>
          <w:szCs w:val="12"/>
          <w:lang w:eastAsia="es-ES"/>
        </w:rPr>
        <w:t xml:space="preserve"> </w:t>
      </w:r>
      <w:r w:rsidRPr="00DA2C59">
        <w:rPr>
          <w:rFonts w:ascii="Consolas" w:eastAsia="Times New Roman" w:hAnsi="Consolas" w:cs="Times New Roman"/>
          <w:color w:val="D4D4D4"/>
          <w:sz w:val="12"/>
          <w:szCs w:val="12"/>
          <w:lang w:eastAsia="es-ES"/>
        </w:rPr>
        <w:t>=</w:t>
      </w:r>
      <w:r w:rsidRPr="00DA2C59">
        <w:rPr>
          <w:rFonts w:ascii="Consolas" w:eastAsia="Times New Roman" w:hAnsi="Consolas" w:cs="Times New Roman"/>
          <w:color w:val="FFFFFF"/>
          <w:sz w:val="12"/>
          <w:szCs w:val="12"/>
          <w:lang w:eastAsia="es-ES"/>
        </w:rPr>
        <w:t xml:space="preserve"> [</w:t>
      </w:r>
      <w:r w:rsidRPr="00DA2C59">
        <w:rPr>
          <w:rFonts w:ascii="Consolas" w:eastAsia="Times New Roman" w:hAnsi="Consolas" w:cs="Times New Roman"/>
          <w:color w:val="9CDCFE"/>
          <w:sz w:val="12"/>
          <w:szCs w:val="12"/>
          <w:lang w:eastAsia="es-ES"/>
        </w:rPr>
        <w:t>id</w:t>
      </w:r>
      <w:r w:rsidRPr="00DA2C59">
        <w:rPr>
          <w:rFonts w:ascii="Consolas" w:eastAsia="Times New Roman" w:hAnsi="Consolas" w:cs="Times New Roman"/>
          <w:color w:val="FFFFFF"/>
          <w:sz w:val="12"/>
          <w:szCs w:val="12"/>
          <w:lang w:eastAsia="es-ES"/>
        </w:rPr>
        <w:t xml:space="preserve">, </w:t>
      </w:r>
      <w:r w:rsidRPr="00DA2C59">
        <w:rPr>
          <w:rFonts w:ascii="Consolas" w:eastAsia="Times New Roman" w:hAnsi="Consolas" w:cs="Times New Roman"/>
          <w:color w:val="9CDCFE"/>
          <w:sz w:val="12"/>
          <w:szCs w:val="12"/>
          <w:lang w:eastAsia="es-ES"/>
        </w:rPr>
        <w:t>priority</w:t>
      </w:r>
      <w:r w:rsidRPr="00DA2C59">
        <w:rPr>
          <w:rFonts w:ascii="Consolas" w:eastAsia="Times New Roman" w:hAnsi="Consolas" w:cs="Times New Roman"/>
          <w:color w:val="FFFFFF"/>
          <w:sz w:val="12"/>
          <w:szCs w:val="12"/>
          <w:lang w:eastAsia="es-ES"/>
        </w:rPr>
        <w:t xml:space="preserve">, </w:t>
      </w:r>
      <w:r w:rsidRPr="00DA2C59">
        <w:rPr>
          <w:rFonts w:ascii="Consolas" w:eastAsia="Times New Roman" w:hAnsi="Consolas" w:cs="Times New Roman"/>
          <w:color w:val="9CDCFE"/>
          <w:sz w:val="12"/>
          <w:szCs w:val="12"/>
          <w:lang w:eastAsia="es-ES"/>
        </w:rPr>
        <w:t>latitude</w:t>
      </w:r>
      <w:r w:rsidRPr="00DA2C59">
        <w:rPr>
          <w:rFonts w:ascii="Consolas" w:eastAsia="Times New Roman" w:hAnsi="Consolas" w:cs="Times New Roman"/>
          <w:color w:val="FFFFFF"/>
          <w:sz w:val="12"/>
          <w:szCs w:val="12"/>
          <w:lang w:eastAsia="es-ES"/>
        </w:rPr>
        <w:t xml:space="preserve">, </w:t>
      </w:r>
      <w:r w:rsidRPr="00DA2C59">
        <w:rPr>
          <w:rFonts w:ascii="Consolas" w:eastAsia="Times New Roman" w:hAnsi="Consolas" w:cs="Times New Roman"/>
          <w:color w:val="9CDCFE"/>
          <w:sz w:val="12"/>
          <w:szCs w:val="12"/>
          <w:lang w:eastAsia="es-ES"/>
        </w:rPr>
        <w:t>longitude</w:t>
      </w:r>
      <w:r w:rsidRPr="00DA2C59">
        <w:rPr>
          <w:rFonts w:ascii="Consolas" w:eastAsia="Times New Roman" w:hAnsi="Consolas" w:cs="Times New Roman"/>
          <w:color w:val="FFFFFF"/>
          <w:sz w:val="12"/>
          <w:szCs w:val="12"/>
          <w:lang w:eastAsia="es-ES"/>
        </w:rPr>
        <w:t xml:space="preserve">, </w:t>
      </w:r>
      <w:proofErr w:type="spellStart"/>
      <w:r w:rsidRPr="00DA2C59">
        <w:rPr>
          <w:rFonts w:ascii="Consolas" w:eastAsia="Times New Roman" w:hAnsi="Consolas" w:cs="Times New Roman"/>
          <w:color w:val="9CDCFE"/>
          <w:sz w:val="12"/>
          <w:szCs w:val="12"/>
          <w:lang w:eastAsia="es-ES"/>
        </w:rPr>
        <w:t>roverid</w:t>
      </w:r>
      <w:proofErr w:type="spellEnd"/>
      <w:r w:rsidRPr="00DA2C59">
        <w:rPr>
          <w:rFonts w:ascii="Consolas" w:eastAsia="Times New Roman" w:hAnsi="Consolas" w:cs="Times New Roman"/>
          <w:color w:val="FFFFFF"/>
          <w:sz w:val="12"/>
          <w:szCs w:val="12"/>
          <w:lang w:eastAsia="es-ES"/>
        </w:rPr>
        <w:t xml:space="preserve">, </w:t>
      </w:r>
      <w:r w:rsidRPr="00DA2C59">
        <w:rPr>
          <w:rFonts w:ascii="Consolas" w:eastAsia="Times New Roman" w:hAnsi="Consolas" w:cs="Times New Roman"/>
          <w:color w:val="9CDCFE"/>
          <w:sz w:val="12"/>
          <w:szCs w:val="12"/>
          <w:lang w:eastAsia="es-ES"/>
        </w:rPr>
        <w:t>sender</w:t>
      </w:r>
      <w:r w:rsidRPr="00DA2C59">
        <w:rPr>
          <w:rFonts w:ascii="Consolas" w:eastAsia="Times New Roman" w:hAnsi="Consolas" w:cs="Times New Roman"/>
          <w:color w:val="FFFFFF"/>
          <w:sz w:val="12"/>
          <w:szCs w:val="12"/>
          <w:lang w:eastAsia="es-ES"/>
        </w:rPr>
        <w:t xml:space="preserve">, </w:t>
      </w:r>
      <w:r w:rsidRPr="00DA2C59">
        <w:rPr>
          <w:rFonts w:ascii="Consolas" w:eastAsia="Times New Roman" w:hAnsi="Consolas" w:cs="Times New Roman"/>
          <w:color w:val="9CDCFE"/>
          <w:sz w:val="12"/>
          <w:szCs w:val="12"/>
          <w:lang w:eastAsia="es-ES"/>
        </w:rPr>
        <w:t>timeout</w:t>
      </w:r>
      <w:r w:rsidRPr="00DA2C59">
        <w:rPr>
          <w:rFonts w:ascii="Consolas" w:eastAsia="Times New Roman" w:hAnsi="Consolas" w:cs="Times New Roman"/>
          <w:color w:val="FFFFFF"/>
          <w:sz w:val="12"/>
          <w:szCs w:val="12"/>
          <w:lang w:eastAsia="es-ES"/>
        </w:rPr>
        <w:t xml:space="preserve">, </w:t>
      </w:r>
      <w:r w:rsidRPr="00DA2C59">
        <w:rPr>
          <w:rFonts w:ascii="Consolas" w:eastAsia="Times New Roman" w:hAnsi="Consolas" w:cs="Times New Roman"/>
          <w:color w:val="9CDCFE"/>
          <w:sz w:val="12"/>
          <w:szCs w:val="12"/>
          <w:lang w:eastAsia="es-ES"/>
        </w:rPr>
        <w:t>timestamp</w:t>
      </w:r>
      <w:r w:rsidRPr="00DA2C59">
        <w:rPr>
          <w:rFonts w:ascii="Consolas" w:eastAsia="Times New Roman" w:hAnsi="Consolas" w:cs="Times New Roman"/>
          <w:color w:val="FFFFFF"/>
          <w:sz w:val="12"/>
          <w:szCs w:val="12"/>
          <w:lang w:eastAsia="es-ES"/>
        </w:rPr>
        <w:t xml:space="preserve">, </w:t>
      </w:r>
      <w:r w:rsidRPr="00DA2C59">
        <w:rPr>
          <w:rFonts w:ascii="Consolas" w:eastAsia="Times New Roman" w:hAnsi="Consolas" w:cs="Times New Roman"/>
          <w:color w:val="9CDCFE"/>
          <w:sz w:val="12"/>
          <w:szCs w:val="12"/>
          <w:lang w:eastAsia="es-ES"/>
        </w:rPr>
        <w:t>distance</w:t>
      </w:r>
      <w:r w:rsidRPr="00DA2C59">
        <w:rPr>
          <w:rFonts w:ascii="Consolas" w:eastAsia="Times New Roman" w:hAnsi="Consolas" w:cs="Times New Roman"/>
          <w:color w:val="FFFFFF"/>
          <w:sz w:val="12"/>
          <w:szCs w:val="12"/>
          <w:lang w:eastAsia="es-ES"/>
        </w:rPr>
        <w:t>]</w:t>
      </w:r>
    </w:p>
    <w:p w14:paraId="4D8D0193" w14:textId="77777777" w:rsidR="00CA31A2" w:rsidRPr="00DA2C59" w:rsidRDefault="00CA31A2" w:rsidP="00CA31A2">
      <w:pPr>
        <w:pStyle w:val="Prrafodelista"/>
        <w:numPr>
          <w:ilvl w:val="0"/>
          <w:numId w:val="12"/>
        </w:numPr>
        <w:shd w:val="clear" w:color="auto" w:fill="000000"/>
        <w:spacing w:after="0" w:line="285" w:lineRule="atLeast"/>
        <w:rPr>
          <w:rFonts w:ascii="Consolas" w:eastAsia="Times New Roman" w:hAnsi="Consolas" w:cs="Times New Roman"/>
          <w:color w:val="FFFFFF"/>
          <w:sz w:val="12"/>
          <w:szCs w:val="12"/>
          <w:lang w:eastAsia="es-ES"/>
        </w:rPr>
      </w:pPr>
    </w:p>
    <w:p w14:paraId="35824390" w14:textId="77777777" w:rsidR="00CA31A2" w:rsidRPr="00DA2C59" w:rsidRDefault="00CA31A2" w:rsidP="00CA31A2">
      <w:pPr>
        <w:pStyle w:val="Prrafodelista"/>
        <w:numPr>
          <w:ilvl w:val="0"/>
          <w:numId w:val="12"/>
        </w:numPr>
        <w:shd w:val="clear" w:color="auto" w:fill="000000"/>
        <w:spacing w:after="0" w:line="285" w:lineRule="atLeast"/>
        <w:rPr>
          <w:rFonts w:ascii="Consolas" w:eastAsia="Times New Roman" w:hAnsi="Consolas" w:cs="Times New Roman"/>
          <w:color w:val="FFFFFF"/>
          <w:sz w:val="12"/>
          <w:szCs w:val="12"/>
          <w:lang w:eastAsia="es-ES"/>
        </w:rPr>
      </w:pPr>
      <w:r w:rsidRPr="00DA2C59">
        <w:rPr>
          <w:rFonts w:ascii="Consolas" w:eastAsia="Times New Roman" w:hAnsi="Consolas" w:cs="Times New Roman"/>
          <w:color w:val="FFFFFF"/>
          <w:sz w:val="12"/>
          <w:szCs w:val="12"/>
          <w:lang w:eastAsia="es-ES"/>
        </w:rPr>
        <w:t xml:space="preserve">            </w:t>
      </w:r>
      <w:proofErr w:type="gramStart"/>
      <w:r w:rsidRPr="00DA2C59">
        <w:rPr>
          <w:rFonts w:ascii="Consolas" w:eastAsia="Times New Roman" w:hAnsi="Consolas" w:cs="Times New Roman"/>
          <w:color w:val="DCDCAA"/>
          <w:sz w:val="12"/>
          <w:szCs w:val="12"/>
          <w:lang w:eastAsia="es-ES"/>
        </w:rPr>
        <w:t>print</w:t>
      </w:r>
      <w:r w:rsidRPr="00DA2C59">
        <w:rPr>
          <w:rFonts w:ascii="Consolas" w:eastAsia="Times New Roman" w:hAnsi="Consolas" w:cs="Times New Roman"/>
          <w:color w:val="FFFFFF"/>
          <w:sz w:val="12"/>
          <w:szCs w:val="12"/>
          <w:lang w:eastAsia="es-ES"/>
        </w:rPr>
        <w:t>(</w:t>
      </w:r>
      <w:proofErr w:type="gramEnd"/>
      <w:r w:rsidRPr="00DA2C59">
        <w:rPr>
          <w:rFonts w:ascii="Consolas" w:eastAsia="Times New Roman" w:hAnsi="Consolas" w:cs="Times New Roman"/>
          <w:color w:val="CE9178"/>
          <w:sz w:val="12"/>
          <w:szCs w:val="12"/>
          <w:lang w:eastAsia="es-ES"/>
        </w:rPr>
        <w:t>"Info: Adding return home command to Sequencer: "</w:t>
      </w:r>
      <w:r w:rsidRPr="00DA2C59">
        <w:rPr>
          <w:rFonts w:ascii="Consolas" w:eastAsia="Times New Roman" w:hAnsi="Consolas" w:cs="Times New Roman"/>
          <w:color w:val="FFFFFF"/>
          <w:sz w:val="12"/>
          <w:szCs w:val="12"/>
          <w:lang w:eastAsia="es-ES"/>
        </w:rPr>
        <w:t xml:space="preserve"> </w:t>
      </w:r>
      <w:r w:rsidRPr="00DA2C59">
        <w:rPr>
          <w:rFonts w:ascii="Consolas" w:eastAsia="Times New Roman" w:hAnsi="Consolas" w:cs="Times New Roman"/>
          <w:color w:val="D4D4D4"/>
          <w:sz w:val="12"/>
          <w:szCs w:val="12"/>
          <w:lang w:eastAsia="es-ES"/>
        </w:rPr>
        <w:t>+</w:t>
      </w:r>
      <w:r w:rsidRPr="00DA2C59">
        <w:rPr>
          <w:rFonts w:ascii="Consolas" w:eastAsia="Times New Roman" w:hAnsi="Consolas" w:cs="Times New Roman"/>
          <w:color w:val="FFFFFF"/>
          <w:sz w:val="12"/>
          <w:szCs w:val="12"/>
          <w:lang w:eastAsia="es-ES"/>
        </w:rPr>
        <w:t xml:space="preserve"> </w:t>
      </w:r>
      <w:r w:rsidRPr="00DA2C59">
        <w:rPr>
          <w:rFonts w:ascii="Consolas" w:eastAsia="Times New Roman" w:hAnsi="Consolas" w:cs="Times New Roman"/>
          <w:color w:val="4EC9B0"/>
          <w:sz w:val="12"/>
          <w:szCs w:val="12"/>
          <w:lang w:eastAsia="es-ES"/>
        </w:rPr>
        <w:t>str</w:t>
      </w:r>
      <w:r w:rsidRPr="00DA2C59">
        <w:rPr>
          <w:rFonts w:ascii="Consolas" w:eastAsia="Times New Roman" w:hAnsi="Consolas" w:cs="Times New Roman"/>
          <w:color w:val="FFFFFF"/>
          <w:sz w:val="12"/>
          <w:szCs w:val="12"/>
          <w:lang w:eastAsia="es-ES"/>
        </w:rPr>
        <w:t>(</w:t>
      </w:r>
      <w:r w:rsidRPr="00DA2C59">
        <w:rPr>
          <w:rFonts w:ascii="Consolas" w:eastAsia="Times New Roman" w:hAnsi="Consolas" w:cs="Times New Roman"/>
          <w:color w:val="9CDCFE"/>
          <w:sz w:val="12"/>
          <w:szCs w:val="12"/>
          <w:lang w:eastAsia="es-ES"/>
        </w:rPr>
        <w:t>command</w:t>
      </w:r>
      <w:r w:rsidRPr="00DA2C59">
        <w:rPr>
          <w:rFonts w:ascii="Consolas" w:eastAsia="Times New Roman" w:hAnsi="Consolas" w:cs="Times New Roman"/>
          <w:color w:val="FFFFFF"/>
          <w:sz w:val="12"/>
          <w:szCs w:val="12"/>
          <w:lang w:eastAsia="es-ES"/>
        </w:rPr>
        <w:t>)</w:t>
      </w:r>
      <w:r w:rsidRPr="00DA2C59">
        <w:rPr>
          <w:rFonts w:ascii="Consolas" w:eastAsia="Times New Roman" w:hAnsi="Consolas" w:cs="Times New Roman"/>
          <w:color w:val="D4D4D4"/>
          <w:sz w:val="12"/>
          <w:szCs w:val="12"/>
          <w:lang w:eastAsia="es-ES"/>
        </w:rPr>
        <w:t>+</w:t>
      </w:r>
      <w:r w:rsidRPr="00DA2C59">
        <w:rPr>
          <w:rFonts w:ascii="Consolas" w:eastAsia="Times New Roman" w:hAnsi="Consolas" w:cs="Times New Roman"/>
          <w:color w:val="CE9178"/>
          <w:sz w:val="12"/>
          <w:szCs w:val="12"/>
          <w:lang w:eastAsia="es-ES"/>
        </w:rPr>
        <w:t>'</w:t>
      </w:r>
      <w:r w:rsidRPr="00DA2C59">
        <w:rPr>
          <w:rFonts w:ascii="Consolas" w:eastAsia="Times New Roman" w:hAnsi="Consolas" w:cs="Times New Roman"/>
          <w:color w:val="569CD6"/>
          <w:sz w:val="12"/>
          <w:szCs w:val="12"/>
          <w:lang w:eastAsia="es-ES"/>
        </w:rPr>
        <w:t>\n</w:t>
      </w:r>
      <w:r w:rsidRPr="00DA2C59">
        <w:rPr>
          <w:rFonts w:ascii="Consolas" w:eastAsia="Times New Roman" w:hAnsi="Consolas" w:cs="Times New Roman"/>
          <w:color w:val="CE9178"/>
          <w:sz w:val="12"/>
          <w:szCs w:val="12"/>
          <w:lang w:eastAsia="es-ES"/>
        </w:rPr>
        <w:t>'</w:t>
      </w:r>
      <w:r w:rsidRPr="00DA2C59">
        <w:rPr>
          <w:rFonts w:ascii="Consolas" w:eastAsia="Times New Roman" w:hAnsi="Consolas" w:cs="Times New Roman"/>
          <w:color w:val="FFFFFF"/>
          <w:sz w:val="12"/>
          <w:szCs w:val="12"/>
          <w:lang w:eastAsia="es-ES"/>
        </w:rPr>
        <w:t>)</w:t>
      </w:r>
    </w:p>
    <w:p w14:paraId="6166B903" w14:textId="77777777" w:rsidR="00CA31A2" w:rsidRPr="00DA2C59" w:rsidRDefault="00CA31A2" w:rsidP="00CA31A2">
      <w:pPr>
        <w:pStyle w:val="Prrafodelista"/>
        <w:numPr>
          <w:ilvl w:val="0"/>
          <w:numId w:val="12"/>
        </w:numPr>
        <w:shd w:val="clear" w:color="auto" w:fill="000000"/>
        <w:spacing w:after="0" w:line="285" w:lineRule="atLeast"/>
        <w:rPr>
          <w:rFonts w:ascii="Consolas" w:eastAsia="Times New Roman" w:hAnsi="Consolas" w:cs="Times New Roman"/>
          <w:color w:val="FFFFFF"/>
          <w:sz w:val="12"/>
          <w:szCs w:val="12"/>
          <w:lang w:eastAsia="es-ES"/>
        </w:rPr>
      </w:pPr>
    </w:p>
    <w:p w14:paraId="3CD48FCB" w14:textId="77777777" w:rsidR="00CA31A2" w:rsidRPr="005F57FC" w:rsidRDefault="00CA31A2" w:rsidP="00CA31A2">
      <w:pPr>
        <w:pStyle w:val="Prrafodelista"/>
        <w:numPr>
          <w:ilvl w:val="0"/>
          <w:numId w:val="12"/>
        </w:numPr>
        <w:shd w:val="clear" w:color="auto" w:fill="000000"/>
        <w:spacing w:after="0" w:line="285" w:lineRule="atLeast"/>
        <w:rPr>
          <w:rFonts w:ascii="Consolas" w:eastAsia="Times New Roman" w:hAnsi="Consolas" w:cs="Times New Roman"/>
          <w:color w:val="FFFFFF"/>
          <w:sz w:val="12"/>
          <w:szCs w:val="12"/>
          <w:lang w:val="es-ES" w:eastAsia="es-ES"/>
        </w:rPr>
      </w:pPr>
      <w:r w:rsidRPr="00DA2C59">
        <w:rPr>
          <w:rFonts w:ascii="Consolas" w:eastAsia="Times New Roman" w:hAnsi="Consolas" w:cs="Times New Roman"/>
          <w:color w:val="FFFFFF"/>
          <w:sz w:val="12"/>
          <w:szCs w:val="12"/>
          <w:lang w:eastAsia="es-ES"/>
        </w:rPr>
        <w:t xml:space="preserve">            </w:t>
      </w:r>
      <w:r w:rsidRPr="005F57FC">
        <w:rPr>
          <w:rFonts w:ascii="Consolas" w:eastAsia="Times New Roman" w:hAnsi="Consolas" w:cs="Times New Roman"/>
          <w:color w:val="C586C0"/>
          <w:sz w:val="12"/>
          <w:szCs w:val="12"/>
          <w:lang w:val="es-ES" w:eastAsia="es-ES"/>
        </w:rPr>
        <w:t>try</w:t>
      </w:r>
      <w:r w:rsidRPr="005F57FC">
        <w:rPr>
          <w:rFonts w:ascii="Consolas" w:eastAsia="Times New Roman" w:hAnsi="Consolas" w:cs="Times New Roman"/>
          <w:color w:val="FFFFFF"/>
          <w:sz w:val="12"/>
          <w:szCs w:val="12"/>
          <w:lang w:val="es-ES" w:eastAsia="es-ES"/>
        </w:rPr>
        <w:t>:</w:t>
      </w:r>
    </w:p>
    <w:p w14:paraId="419D2135" w14:textId="77777777" w:rsidR="00CA31A2" w:rsidRPr="00DA2C59" w:rsidRDefault="00CA31A2" w:rsidP="00CA31A2">
      <w:pPr>
        <w:pStyle w:val="Prrafodelista"/>
        <w:numPr>
          <w:ilvl w:val="0"/>
          <w:numId w:val="12"/>
        </w:numPr>
        <w:shd w:val="clear" w:color="auto" w:fill="000000"/>
        <w:spacing w:after="0" w:line="285" w:lineRule="atLeast"/>
        <w:rPr>
          <w:rFonts w:ascii="Consolas" w:eastAsia="Times New Roman" w:hAnsi="Consolas" w:cs="Times New Roman"/>
          <w:color w:val="FFFFFF"/>
          <w:sz w:val="12"/>
          <w:szCs w:val="12"/>
          <w:lang w:eastAsia="es-ES"/>
        </w:rPr>
      </w:pPr>
      <w:r w:rsidRPr="00DA2C59">
        <w:rPr>
          <w:rFonts w:ascii="Consolas" w:eastAsia="Times New Roman" w:hAnsi="Consolas" w:cs="Times New Roman"/>
          <w:color w:val="FFFFFF"/>
          <w:sz w:val="12"/>
          <w:szCs w:val="12"/>
          <w:lang w:eastAsia="es-ES"/>
        </w:rPr>
        <w:t xml:space="preserve">                </w:t>
      </w:r>
      <w:r w:rsidRPr="00DA2C59">
        <w:rPr>
          <w:rFonts w:ascii="Consolas" w:eastAsia="Times New Roman" w:hAnsi="Consolas" w:cs="Times New Roman"/>
          <w:color w:val="7CA668"/>
          <w:sz w:val="12"/>
          <w:szCs w:val="12"/>
          <w:lang w:eastAsia="es-ES"/>
        </w:rPr>
        <w:t xml:space="preserve"># Find actual most </w:t>
      </w:r>
      <w:proofErr w:type="spellStart"/>
      <w:r w:rsidRPr="00DA2C59">
        <w:rPr>
          <w:rFonts w:ascii="Consolas" w:eastAsia="Times New Roman" w:hAnsi="Consolas" w:cs="Times New Roman"/>
          <w:color w:val="7CA668"/>
          <w:sz w:val="12"/>
          <w:szCs w:val="12"/>
          <w:lang w:eastAsia="es-ES"/>
        </w:rPr>
        <w:t>prioritary</w:t>
      </w:r>
      <w:proofErr w:type="spellEnd"/>
      <w:r w:rsidRPr="00DA2C59">
        <w:rPr>
          <w:rFonts w:ascii="Consolas" w:eastAsia="Times New Roman" w:hAnsi="Consolas" w:cs="Times New Roman"/>
          <w:color w:val="7CA668"/>
          <w:sz w:val="12"/>
          <w:szCs w:val="12"/>
          <w:lang w:eastAsia="es-ES"/>
        </w:rPr>
        <w:t xml:space="preserve"> command of rover in Sequencer</w:t>
      </w:r>
    </w:p>
    <w:p w14:paraId="440FCC84" w14:textId="77777777" w:rsidR="00CA31A2" w:rsidRPr="00DA2C59" w:rsidRDefault="00CA31A2" w:rsidP="00CA31A2">
      <w:pPr>
        <w:pStyle w:val="Prrafodelista"/>
        <w:numPr>
          <w:ilvl w:val="0"/>
          <w:numId w:val="12"/>
        </w:numPr>
        <w:shd w:val="clear" w:color="auto" w:fill="000000"/>
        <w:spacing w:after="0" w:line="285" w:lineRule="atLeast"/>
        <w:rPr>
          <w:rFonts w:ascii="Consolas" w:eastAsia="Times New Roman" w:hAnsi="Consolas" w:cs="Times New Roman"/>
          <w:color w:val="FFFFFF"/>
          <w:sz w:val="12"/>
          <w:szCs w:val="12"/>
          <w:lang w:eastAsia="es-ES"/>
        </w:rPr>
      </w:pPr>
      <w:r w:rsidRPr="00DA2C59">
        <w:rPr>
          <w:rFonts w:ascii="Consolas" w:eastAsia="Times New Roman" w:hAnsi="Consolas" w:cs="Times New Roman"/>
          <w:color w:val="FFFFFF"/>
          <w:sz w:val="12"/>
          <w:szCs w:val="12"/>
          <w:lang w:eastAsia="es-ES"/>
        </w:rPr>
        <w:t xml:space="preserve">                </w:t>
      </w:r>
      <w:r w:rsidRPr="00DA2C59">
        <w:rPr>
          <w:rFonts w:ascii="Consolas" w:eastAsia="Times New Roman" w:hAnsi="Consolas" w:cs="Times New Roman"/>
          <w:color w:val="9CDCFE"/>
          <w:sz w:val="12"/>
          <w:szCs w:val="12"/>
          <w:lang w:eastAsia="es-ES"/>
        </w:rPr>
        <w:t>index</w:t>
      </w:r>
      <w:r w:rsidRPr="00DA2C59">
        <w:rPr>
          <w:rFonts w:ascii="Consolas" w:eastAsia="Times New Roman" w:hAnsi="Consolas" w:cs="Times New Roman"/>
          <w:color w:val="FFFFFF"/>
          <w:sz w:val="12"/>
          <w:szCs w:val="12"/>
          <w:lang w:eastAsia="es-ES"/>
        </w:rPr>
        <w:t xml:space="preserve"> </w:t>
      </w:r>
      <w:r w:rsidRPr="00DA2C59">
        <w:rPr>
          <w:rFonts w:ascii="Consolas" w:eastAsia="Times New Roman" w:hAnsi="Consolas" w:cs="Times New Roman"/>
          <w:color w:val="D4D4D4"/>
          <w:sz w:val="12"/>
          <w:szCs w:val="12"/>
          <w:lang w:eastAsia="es-ES"/>
        </w:rPr>
        <w:t>=</w:t>
      </w:r>
      <w:r w:rsidRPr="00DA2C59">
        <w:rPr>
          <w:rFonts w:ascii="Consolas" w:eastAsia="Times New Roman" w:hAnsi="Consolas" w:cs="Times New Roman"/>
          <w:color w:val="FFFFFF"/>
          <w:sz w:val="12"/>
          <w:szCs w:val="12"/>
          <w:lang w:eastAsia="es-ES"/>
        </w:rPr>
        <w:t xml:space="preserve"> [</w:t>
      </w:r>
      <w:proofErr w:type="spellStart"/>
      <w:r w:rsidRPr="00DA2C59">
        <w:rPr>
          <w:rFonts w:ascii="Consolas" w:eastAsia="Times New Roman" w:hAnsi="Consolas" w:cs="Times New Roman"/>
          <w:color w:val="9CDCFE"/>
          <w:sz w:val="12"/>
          <w:szCs w:val="12"/>
          <w:lang w:eastAsia="es-ES"/>
        </w:rPr>
        <w:t>i</w:t>
      </w:r>
      <w:proofErr w:type="spellEnd"/>
      <w:r w:rsidRPr="00DA2C59">
        <w:rPr>
          <w:rFonts w:ascii="Consolas" w:eastAsia="Times New Roman" w:hAnsi="Consolas" w:cs="Times New Roman"/>
          <w:color w:val="FFFFFF"/>
          <w:sz w:val="12"/>
          <w:szCs w:val="12"/>
          <w:lang w:eastAsia="es-ES"/>
        </w:rPr>
        <w:t xml:space="preserve"> </w:t>
      </w:r>
      <w:r w:rsidRPr="00DA2C59">
        <w:rPr>
          <w:rFonts w:ascii="Consolas" w:eastAsia="Times New Roman" w:hAnsi="Consolas" w:cs="Times New Roman"/>
          <w:color w:val="C586C0"/>
          <w:sz w:val="12"/>
          <w:szCs w:val="12"/>
          <w:lang w:eastAsia="es-ES"/>
        </w:rPr>
        <w:t>for</w:t>
      </w:r>
      <w:r w:rsidRPr="00DA2C59">
        <w:rPr>
          <w:rFonts w:ascii="Consolas" w:eastAsia="Times New Roman" w:hAnsi="Consolas" w:cs="Times New Roman"/>
          <w:color w:val="FFFFFF"/>
          <w:sz w:val="12"/>
          <w:szCs w:val="12"/>
          <w:lang w:eastAsia="es-ES"/>
        </w:rPr>
        <w:t xml:space="preserve"> </w:t>
      </w:r>
      <w:proofErr w:type="spellStart"/>
      <w:proofErr w:type="gramStart"/>
      <w:r w:rsidRPr="00DA2C59">
        <w:rPr>
          <w:rFonts w:ascii="Consolas" w:eastAsia="Times New Roman" w:hAnsi="Consolas" w:cs="Times New Roman"/>
          <w:color w:val="9CDCFE"/>
          <w:sz w:val="12"/>
          <w:szCs w:val="12"/>
          <w:lang w:eastAsia="es-ES"/>
        </w:rPr>
        <w:t>i</w:t>
      </w:r>
      <w:r w:rsidRPr="00DA2C59">
        <w:rPr>
          <w:rFonts w:ascii="Consolas" w:eastAsia="Times New Roman" w:hAnsi="Consolas" w:cs="Times New Roman"/>
          <w:color w:val="FFFFFF"/>
          <w:sz w:val="12"/>
          <w:szCs w:val="12"/>
          <w:lang w:eastAsia="es-ES"/>
        </w:rPr>
        <w:t>,</w:t>
      </w:r>
      <w:r w:rsidRPr="00DA2C59">
        <w:rPr>
          <w:rFonts w:ascii="Consolas" w:eastAsia="Times New Roman" w:hAnsi="Consolas" w:cs="Times New Roman"/>
          <w:color w:val="9CDCFE"/>
          <w:sz w:val="12"/>
          <w:szCs w:val="12"/>
          <w:lang w:eastAsia="es-ES"/>
        </w:rPr>
        <w:t>x</w:t>
      </w:r>
      <w:proofErr w:type="spellEnd"/>
      <w:proofErr w:type="gramEnd"/>
      <w:r w:rsidRPr="00DA2C59">
        <w:rPr>
          <w:rFonts w:ascii="Consolas" w:eastAsia="Times New Roman" w:hAnsi="Consolas" w:cs="Times New Roman"/>
          <w:color w:val="FFFFFF"/>
          <w:sz w:val="12"/>
          <w:szCs w:val="12"/>
          <w:lang w:eastAsia="es-ES"/>
        </w:rPr>
        <w:t xml:space="preserve"> </w:t>
      </w:r>
      <w:r w:rsidRPr="00DA2C59">
        <w:rPr>
          <w:rFonts w:ascii="Consolas" w:eastAsia="Times New Roman" w:hAnsi="Consolas" w:cs="Times New Roman"/>
          <w:color w:val="C586C0"/>
          <w:sz w:val="12"/>
          <w:szCs w:val="12"/>
          <w:lang w:eastAsia="es-ES"/>
        </w:rPr>
        <w:t>in</w:t>
      </w:r>
      <w:r w:rsidRPr="00DA2C59">
        <w:rPr>
          <w:rFonts w:ascii="Consolas" w:eastAsia="Times New Roman" w:hAnsi="Consolas" w:cs="Times New Roman"/>
          <w:color w:val="FFFFFF"/>
          <w:sz w:val="12"/>
          <w:szCs w:val="12"/>
          <w:lang w:eastAsia="es-ES"/>
        </w:rPr>
        <w:t xml:space="preserve"> </w:t>
      </w:r>
      <w:r w:rsidRPr="00DA2C59">
        <w:rPr>
          <w:rFonts w:ascii="Consolas" w:eastAsia="Times New Roman" w:hAnsi="Consolas" w:cs="Times New Roman"/>
          <w:color w:val="4EC9B0"/>
          <w:sz w:val="12"/>
          <w:szCs w:val="12"/>
          <w:lang w:eastAsia="es-ES"/>
        </w:rPr>
        <w:t>enumerate</w:t>
      </w:r>
      <w:r w:rsidRPr="00DA2C59">
        <w:rPr>
          <w:rFonts w:ascii="Consolas" w:eastAsia="Times New Roman" w:hAnsi="Consolas" w:cs="Times New Roman"/>
          <w:color w:val="FFFFFF"/>
          <w:sz w:val="12"/>
          <w:szCs w:val="12"/>
          <w:lang w:eastAsia="es-ES"/>
        </w:rPr>
        <w:t>(</w:t>
      </w:r>
      <w:proofErr w:type="spellStart"/>
      <w:r w:rsidRPr="00DA2C59">
        <w:rPr>
          <w:rFonts w:ascii="Consolas" w:eastAsia="Times New Roman" w:hAnsi="Consolas" w:cs="Times New Roman"/>
          <w:color w:val="9CDCFE"/>
          <w:sz w:val="12"/>
          <w:szCs w:val="12"/>
          <w:lang w:eastAsia="es-ES"/>
        </w:rPr>
        <w:t>self</w:t>
      </w:r>
      <w:r w:rsidRPr="00DA2C59">
        <w:rPr>
          <w:rFonts w:ascii="Consolas" w:eastAsia="Times New Roman" w:hAnsi="Consolas" w:cs="Times New Roman"/>
          <w:color w:val="FFFFFF"/>
          <w:sz w:val="12"/>
          <w:szCs w:val="12"/>
          <w:lang w:eastAsia="es-ES"/>
        </w:rPr>
        <w:t>.</w:t>
      </w:r>
      <w:r w:rsidRPr="00DA2C59">
        <w:rPr>
          <w:rFonts w:ascii="Consolas" w:eastAsia="Times New Roman" w:hAnsi="Consolas" w:cs="Times New Roman"/>
          <w:color w:val="9CDCFE"/>
          <w:sz w:val="12"/>
          <w:szCs w:val="12"/>
          <w:lang w:eastAsia="es-ES"/>
        </w:rPr>
        <w:t>Sequencer</w:t>
      </w:r>
      <w:proofErr w:type="spellEnd"/>
      <w:r w:rsidRPr="00DA2C59">
        <w:rPr>
          <w:rFonts w:ascii="Consolas" w:eastAsia="Times New Roman" w:hAnsi="Consolas" w:cs="Times New Roman"/>
          <w:color w:val="FFFFFF"/>
          <w:sz w:val="12"/>
          <w:szCs w:val="12"/>
          <w:lang w:eastAsia="es-ES"/>
        </w:rPr>
        <w:t xml:space="preserve">) </w:t>
      </w:r>
      <w:r w:rsidRPr="00DA2C59">
        <w:rPr>
          <w:rFonts w:ascii="Consolas" w:eastAsia="Times New Roman" w:hAnsi="Consolas" w:cs="Times New Roman"/>
          <w:color w:val="C586C0"/>
          <w:sz w:val="12"/>
          <w:szCs w:val="12"/>
          <w:lang w:eastAsia="es-ES"/>
        </w:rPr>
        <w:t>if</w:t>
      </w:r>
      <w:r w:rsidRPr="00DA2C59">
        <w:rPr>
          <w:rFonts w:ascii="Consolas" w:eastAsia="Times New Roman" w:hAnsi="Consolas" w:cs="Times New Roman"/>
          <w:color w:val="FFFFFF"/>
          <w:sz w:val="12"/>
          <w:szCs w:val="12"/>
          <w:lang w:eastAsia="es-ES"/>
        </w:rPr>
        <w:t xml:space="preserve"> (</w:t>
      </w:r>
      <w:r w:rsidRPr="00DA2C59">
        <w:rPr>
          <w:rFonts w:ascii="Consolas" w:eastAsia="Times New Roman" w:hAnsi="Consolas" w:cs="Times New Roman"/>
          <w:color w:val="9CDCFE"/>
          <w:sz w:val="12"/>
          <w:szCs w:val="12"/>
          <w:lang w:eastAsia="es-ES"/>
        </w:rPr>
        <w:t>x</w:t>
      </w:r>
      <w:r w:rsidRPr="00DA2C59">
        <w:rPr>
          <w:rFonts w:ascii="Consolas" w:eastAsia="Times New Roman" w:hAnsi="Consolas" w:cs="Times New Roman"/>
          <w:color w:val="FFFFFF"/>
          <w:sz w:val="12"/>
          <w:szCs w:val="12"/>
          <w:lang w:eastAsia="es-ES"/>
        </w:rPr>
        <w:t>[</w:t>
      </w:r>
      <w:r w:rsidRPr="00DA2C59">
        <w:rPr>
          <w:rFonts w:ascii="Consolas" w:eastAsia="Times New Roman" w:hAnsi="Consolas" w:cs="Times New Roman"/>
          <w:color w:val="B5CEA8"/>
          <w:sz w:val="12"/>
          <w:szCs w:val="12"/>
          <w:lang w:eastAsia="es-ES"/>
        </w:rPr>
        <w:t>4</w:t>
      </w:r>
      <w:r w:rsidRPr="00DA2C59">
        <w:rPr>
          <w:rFonts w:ascii="Consolas" w:eastAsia="Times New Roman" w:hAnsi="Consolas" w:cs="Times New Roman"/>
          <w:color w:val="FFFFFF"/>
          <w:sz w:val="12"/>
          <w:szCs w:val="12"/>
          <w:lang w:eastAsia="es-ES"/>
        </w:rPr>
        <w:t xml:space="preserve">] </w:t>
      </w:r>
      <w:r w:rsidRPr="00DA2C59">
        <w:rPr>
          <w:rFonts w:ascii="Consolas" w:eastAsia="Times New Roman" w:hAnsi="Consolas" w:cs="Times New Roman"/>
          <w:color w:val="D4D4D4"/>
          <w:sz w:val="12"/>
          <w:szCs w:val="12"/>
          <w:lang w:eastAsia="es-ES"/>
        </w:rPr>
        <w:t>==</w:t>
      </w:r>
      <w:r w:rsidRPr="00DA2C59">
        <w:rPr>
          <w:rFonts w:ascii="Consolas" w:eastAsia="Times New Roman" w:hAnsi="Consolas" w:cs="Times New Roman"/>
          <w:color w:val="FFFFFF"/>
          <w:sz w:val="12"/>
          <w:szCs w:val="12"/>
          <w:lang w:eastAsia="es-ES"/>
        </w:rPr>
        <w:t xml:space="preserve"> </w:t>
      </w:r>
      <w:proofErr w:type="spellStart"/>
      <w:r w:rsidRPr="00DA2C59">
        <w:rPr>
          <w:rFonts w:ascii="Consolas" w:eastAsia="Times New Roman" w:hAnsi="Consolas" w:cs="Times New Roman"/>
          <w:color w:val="9CDCFE"/>
          <w:sz w:val="12"/>
          <w:szCs w:val="12"/>
          <w:lang w:eastAsia="es-ES"/>
        </w:rPr>
        <w:t>roverid</w:t>
      </w:r>
      <w:proofErr w:type="spellEnd"/>
      <w:r w:rsidRPr="00DA2C59">
        <w:rPr>
          <w:rFonts w:ascii="Consolas" w:eastAsia="Times New Roman" w:hAnsi="Consolas" w:cs="Times New Roman"/>
          <w:color w:val="FFFFFF"/>
          <w:sz w:val="12"/>
          <w:szCs w:val="12"/>
          <w:lang w:eastAsia="es-ES"/>
        </w:rPr>
        <w:t>)][</w:t>
      </w:r>
      <w:r w:rsidRPr="00DA2C59">
        <w:rPr>
          <w:rFonts w:ascii="Consolas" w:eastAsia="Times New Roman" w:hAnsi="Consolas" w:cs="Times New Roman"/>
          <w:color w:val="B5CEA8"/>
          <w:sz w:val="12"/>
          <w:szCs w:val="12"/>
          <w:lang w:eastAsia="es-ES"/>
        </w:rPr>
        <w:t>0</w:t>
      </w:r>
      <w:r w:rsidRPr="00DA2C59">
        <w:rPr>
          <w:rFonts w:ascii="Consolas" w:eastAsia="Times New Roman" w:hAnsi="Consolas" w:cs="Times New Roman"/>
          <w:color w:val="FFFFFF"/>
          <w:sz w:val="12"/>
          <w:szCs w:val="12"/>
          <w:lang w:eastAsia="es-ES"/>
        </w:rPr>
        <w:t xml:space="preserve">] </w:t>
      </w:r>
    </w:p>
    <w:p w14:paraId="2D25AAC3" w14:textId="77777777" w:rsidR="00CA31A2" w:rsidRPr="008F63B9" w:rsidRDefault="00CA31A2" w:rsidP="00CA31A2">
      <w:pPr>
        <w:pStyle w:val="Prrafodelista"/>
        <w:numPr>
          <w:ilvl w:val="0"/>
          <w:numId w:val="12"/>
        </w:numPr>
        <w:shd w:val="clear" w:color="auto" w:fill="000000"/>
        <w:spacing w:after="0" w:line="285" w:lineRule="atLeast"/>
        <w:rPr>
          <w:rFonts w:ascii="Consolas" w:eastAsia="Times New Roman" w:hAnsi="Consolas" w:cs="Times New Roman"/>
          <w:color w:val="FFFFFF"/>
          <w:sz w:val="12"/>
          <w:szCs w:val="12"/>
          <w:lang w:val="es-ES" w:eastAsia="es-ES"/>
        </w:rPr>
      </w:pPr>
      <w:r w:rsidRPr="00DA2C59">
        <w:rPr>
          <w:rFonts w:ascii="Consolas" w:eastAsia="Times New Roman" w:hAnsi="Consolas" w:cs="Times New Roman"/>
          <w:color w:val="FFFFFF"/>
          <w:sz w:val="12"/>
          <w:szCs w:val="12"/>
          <w:lang w:eastAsia="es-ES"/>
        </w:rPr>
        <w:t xml:space="preserve">                </w:t>
      </w:r>
      <w:proofErr w:type="spellStart"/>
      <w:proofErr w:type="gramStart"/>
      <w:r w:rsidRPr="008F63B9">
        <w:rPr>
          <w:rFonts w:ascii="Consolas" w:eastAsia="Times New Roman" w:hAnsi="Consolas" w:cs="Times New Roman"/>
          <w:color w:val="9CDCFE"/>
          <w:sz w:val="12"/>
          <w:szCs w:val="12"/>
          <w:lang w:val="es-ES" w:eastAsia="es-ES"/>
        </w:rPr>
        <w:t>self</w:t>
      </w:r>
      <w:r w:rsidRPr="008F63B9">
        <w:rPr>
          <w:rFonts w:ascii="Consolas" w:eastAsia="Times New Roman" w:hAnsi="Consolas" w:cs="Times New Roman"/>
          <w:color w:val="FFFFFF"/>
          <w:sz w:val="12"/>
          <w:szCs w:val="12"/>
          <w:lang w:val="es-ES" w:eastAsia="es-ES"/>
        </w:rPr>
        <w:t>.</w:t>
      </w:r>
      <w:r w:rsidRPr="008F63B9">
        <w:rPr>
          <w:rFonts w:ascii="Consolas" w:eastAsia="Times New Roman" w:hAnsi="Consolas" w:cs="Times New Roman"/>
          <w:color w:val="9CDCFE"/>
          <w:sz w:val="12"/>
          <w:szCs w:val="12"/>
          <w:lang w:val="es-ES" w:eastAsia="es-ES"/>
        </w:rPr>
        <w:t>Sequencer</w:t>
      </w:r>
      <w:r w:rsidRPr="008F63B9">
        <w:rPr>
          <w:rFonts w:ascii="Consolas" w:eastAsia="Times New Roman" w:hAnsi="Consolas" w:cs="Times New Roman"/>
          <w:color w:val="FFFFFF"/>
          <w:sz w:val="12"/>
          <w:szCs w:val="12"/>
          <w:lang w:val="es-ES" w:eastAsia="es-ES"/>
        </w:rPr>
        <w:t>.</w:t>
      </w:r>
      <w:r w:rsidRPr="008F63B9">
        <w:rPr>
          <w:rFonts w:ascii="Consolas" w:eastAsia="Times New Roman" w:hAnsi="Consolas" w:cs="Times New Roman"/>
          <w:color w:val="DCDCAA"/>
          <w:sz w:val="12"/>
          <w:szCs w:val="12"/>
          <w:lang w:val="es-ES" w:eastAsia="es-ES"/>
        </w:rPr>
        <w:t>insert</w:t>
      </w:r>
      <w:proofErr w:type="spellEnd"/>
      <w:proofErr w:type="gramEnd"/>
      <w:r w:rsidRPr="008F63B9">
        <w:rPr>
          <w:rFonts w:ascii="Consolas" w:eastAsia="Times New Roman" w:hAnsi="Consolas" w:cs="Times New Roman"/>
          <w:color w:val="FFFFFF"/>
          <w:sz w:val="12"/>
          <w:szCs w:val="12"/>
          <w:lang w:val="es-ES" w:eastAsia="es-ES"/>
        </w:rPr>
        <w:t>(</w:t>
      </w:r>
      <w:proofErr w:type="spellStart"/>
      <w:r w:rsidRPr="008F63B9">
        <w:rPr>
          <w:rFonts w:ascii="Consolas" w:eastAsia="Times New Roman" w:hAnsi="Consolas" w:cs="Times New Roman"/>
          <w:color w:val="9CDCFE"/>
          <w:sz w:val="12"/>
          <w:szCs w:val="12"/>
          <w:lang w:val="es-ES" w:eastAsia="es-ES"/>
        </w:rPr>
        <w:t>index</w:t>
      </w:r>
      <w:proofErr w:type="spellEnd"/>
      <w:r w:rsidRPr="008F63B9">
        <w:rPr>
          <w:rFonts w:ascii="Consolas" w:eastAsia="Times New Roman" w:hAnsi="Consolas" w:cs="Times New Roman"/>
          <w:color w:val="FFFFFF"/>
          <w:sz w:val="12"/>
          <w:szCs w:val="12"/>
          <w:lang w:val="es-ES" w:eastAsia="es-ES"/>
        </w:rPr>
        <w:t xml:space="preserve">, </w:t>
      </w:r>
      <w:proofErr w:type="spellStart"/>
      <w:r w:rsidRPr="008F63B9">
        <w:rPr>
          <w:rFonts w:ascii="Consolas" w:eastAsia="Times New Roman" w:hAnsi="Consolas" w:cs="Times New Roman"/>
          <w:color w:val="9CDCFE"/>
          <w:sz w:val="12"/>
          <w:szCs w:val="12"/>
          <w:lang w:val="es-ES" w:eastAsia="es-ES"/>
        </w:rPr>
        <w:t>command</w:t>
      </w:r>
      <w:proofErr w:type="spellEnd"/>
      <w:r w:rsidRPr="008F63B9">
        <w:rPr>
          <w:rFonts w:ascii="Consolas" w:eastAsia="Times New Roman" w:hAnsi="Consolas" w:cs="Times New Roman"/>
          <w:color w:val="FFFFFF"/>
          <w:sz w:val="12"/>
          <w:szCs w:val="12"/>
          <w:lang w:val="es-ES" w:eastAsia="es-ES"/>
        </w:rPr>
        <w:t xml:space="preserve">)   </w:t>
      </w:r>
    </w:p>
    <w:p w14:paraId="1914C745" w14:textId="77777777" w:rsidR="00CA31A2" w:rsidRPr="008F63B9" w:rsidRDefault="00CA31A2" w:rsidP="00CA31A2">
      <w:pPr>
        <w:pStyle w:val="Prrafodelista"/>
        <w:numPr>
          <w:ilvl w:val="0"/>
          <w:numId w:val="12"/>
        </w:numPr>
        <w:shd w:val="clear" w:color="auto" w:fill="000000"/>
        <w:spacing w:after="0" w:line="285" w:lineRule="atLeast"/>
        <w:rPr>
          <w:rFonts w:ascii="Consolas" w:eastAsia="Times New Roman" w:hAnsi="Consolas" w:cs="Times New Roman"/>
          <w:color w:val="FFFFFF"/>
          <w:sz w:val="12"/>
          <w:szCs w:val="12"/>
          <w:lang w:val="es-ES" w:eastAsia="es-ES"/>
        </w:rPr>
      </w:pPr>
      <w:r w:rsidRPr="008F63B9">
        <w:rPr>
          <w:rFonts w:ascii="Consolas" w:eastAsia="Times New Roman" w:hAnsi="Consolas" w:cs="Times New Roman"/>
          <w:color w:val="FFFFFF"/>
          <w:sz w:val="12"/>
          <w:szCs w:val="12"/>
          <w:lang w:val="es-ES" w:eastAsia="es-ES"/>
        </w:rPr>
        <w:t xml:space="preserve">            </w:t>
      </w:r>
    </w:p>
    <w:p w14:paraId="4D2D6008" w14:textId="77777777" w:rsidR="00CA31A2" w:rsidRPr="005F57FC" w:rsidRDefault="00CA31A2" w:rsidP="00CA31A2">
      <w:pPr>
        <w:pStyle w:val="Prrafodelista"/>
        <w:numPr>
          <w:ilvl w:val="0"/>
          <w:numId w:val="12"/>
        </w:numPr>
        <w:shd w:val="clear" w:color="auto" w:fill="000000"/>
        <w:spacing w:after="0" w:line="285" w:lineRule="atLeast"/>
        <w:rPr>
          <w:rFonts w:ascii="Consolas" w:eastAsia="Times New Roman" w:hAnsi="Consolas" w:cs="Times New Roman"/>
          <w:color w:val="FFFFFF"/>
          <w:sz w:val="12"/>
          <w:szCs w:val="12"/>
          <w:lang w:val="es-ES" w:eastAsia="es-ES"/>
        </w:rPr>
      </w:pPr>
      <w:r w:rsidRPr="008F63B9">
        <w:rPr>
          <w:rFonts w:ascii="Consolas" w:eastAsia="Times New Roman" w:hAnsi="Consolas" w:cs="Times New Roman"/>
          <w:color w:val="FFFFFF"/>
          <w:sz w:val="12"/>
          <w:szCs w:val="12"/>
          <w:lang w:val="es-ES" w:eastAsia="es-ES"/>
        </w:rPr>
        <w:t xml:space="preserve">            </w:t>
      </w:r>
      <w:proofErr w:type="spellStart"/>
      <w:r w:rsidRPr="005F57FC">
        <w:rPr>
          <w:rFonts w:ascii="Consolas" w:eastAsia="Times New Roman" w:hAnsi="Consolas" w:cs="Times New Roman"/>
          <w:color w:val="C586C0"/>
          <w:sz w:val="12"/>
          <w:szCs w:val="12"/>
          <w:lang w:val="es-ES" w:eastAsia="es-ES"/>
        </w:rPr>
        <w:t>except</w:t>
      </w:r>
      <w:proofErr w:type="spellEnd"/>
      <w:r w:rsidRPr="005F57FC">
        <w:rPr>
          <w:rFonts w:ascii="Consolas" w:eastAsia="Times New Roman" w:hAnsi="Consolas" w:cs="Times New Roman"/>
          <w:color w:val="FFFFFF"/>
          <w:sz w:val="12"/>
          <w:szCs w:val="12"/>
          <w:lang w:val="es-ES" w:eastAsia="es-ES"/>
        </w:rPr>
        <w:t>:</w:t>
      </w:r>
    </w:p>
    <w:p w14:paraId="60C9F510" w14:textId="77777777" w:rsidR="00CA31A2" w:rsidRPr="005F57FC" w:rsidRDefault="00CA31A2" w:rsidP="00CA31A2">
      <w:pPr>
        <w:pStyle w:val="Prrafodelista"/>
        <w:numPr>
          <w:ilvl w:val="0"/>
          <w:numId w:val="12"/>
        </w:numPr>
        <w:shd w:val="clear" w:color="auto" w:fill="000000"/>
        <w:spacing w:after="0" w:line="285" w:lineRule="atLeast"/>
        <w:rPr>
          <w:rFonts w:ascii="Consolas" w:eastAsia="Times New Roman" w:hAnsi="Consolas" w:cs="Times New Roman"/>
          <w:color w:val="FFFFFF"/>
          <w:sz w:val="12"/>
          <w:szCs w:val="12"/>
          <w:lang w:val="es-ES" w:eastAsia="es-ES"/>
        </w:rPr>
      </w:pPr>
      <w:r w:rsidRPr="005F57FC">
        <w:rPr>
          <w:rFonts w:ascii="Consolas" w:eastAsia="Times New Roman" w:hAnsi="Consolas" w:cs="Times New Roman"/>
          <w:color w:val="FFFFFF"/>
          <w:sz w:val="12"/>
          <w:szCs w:val="12"/>
          <w:lang w:val="es-ES" w:eastAsia="es-ES"/>
        </w:rPr>
        <w:t xml:space="preserve">                </w:t>
      </w:r>
    </w:p>
    <w:p w14:paraId="3ECB3EB4" w14:textId="77777777" w:rsidR="00CA31A2" w:rsidRPr="00DA2C59" w:rsidRDefault="00CA31A2" w:rsidP="00CA31A2">
      <w:pPr>
        <w:pStyle w:val="Prrafodelista"/>
        <w:numPr>
          <w:ilvl w:val="0"/>
          <w:numId w:val="12"/>
        </w:numPr>
        <w:shd w:val="clear" w:color="auto" w:fill="000000"/>
        <w:spacing w:after="0" w:line="285" w:lineRule="atLeast"/>
        <w:rPr>
          <w:rFonts w:ascii="Consolas" w:eastAsia="Times New Roman" w:hAnsi="Consolas" w:cs="Times New Roman"/>
          <w:color w:val="FFFFFF"/>
          <w:sz w:val="12"/>
          <w:szCs w:val="12"/>
          <w:lang w:eastAsia="es-ES"/>
        </w:rPr>
      </w:pPr>
      <w:r w:rsidRPr="00DA2C59">
        <w:rPr>
          <w:rFonts w:ascii="Consolas" w:eastAsia="Times New Roman" w:hAnsi="Consolas" w:cs="Times New Roman"/>
          <w:color w:val="FFFFFF"/>
          <w:sz w:val="12"/>
          <w:szCs w:val="12"/>
          <w:lang w:eastAsia="es-ES"/>
        </w:rPr>
        <w:t xml:space="preserve">                </w:t>
      </w:r>
      <w:r w:rsidRPr="00DA2C59">
        <w:rPr>
          <w:rFonts w:ascii="Consolas" w:eastAsia="Times New Roman" w:hAnsi="Consolas" w:cs="Times New Roman"/>
          <w:color w:val="7CA668"/>
          <w:sz w:val="12"/>
          <w:szCs w:val="12"/>
          <w:lang w:eastAsia="es-ES"/>
        </w:rPr>
        <w:t># Add at the end of Sequencer</w:t>
      </w:r>
    </w:p>
    <w:p w14:paraId="16315BB5" w14:textId="77777777" w:rsidR="00CA31A2" w:rsidRPr="005F57FC" w:rsidRDefault="00CA31A2" w:rsidP="00CA31A2">
      <w:pPr>
        <w:pStyle w:val="Prrafodelista"/>
        <w:numPr>
          <w:ilvl w:val="0"/>
          <w:numId w:val="12"/>
        </w:numPr>
        <w:shd w:val="clear" w:color="auto" w:fill="000000"/>
        <w:spacing w:after="0" w:line="285" w:lineRule="atLeast"/>
        <w:rPr>
          <w:rFonts w:ascii="Consolas" w:eastAsia="Times New Roman" w:hAnsi="Consolas" w:cs="Times New Roman"/>
          <w:color w:val="FFFFFF"/>
          <w:sz w:val="12"/>
          <w:szCs w:val="12"/>
          <w:lang w:val="es-ES" w:eastAsia="es-ES"/>
        </w:rPr>
      </w:pPr>
      <w:r w:rsidRPr="00DA2C59">
        <w:rPr>
          <w:rFonts w:ascii="Consolas" w:eastAsia="Times New Roman" w:hAnsi="Consolas" w:cs="Times New Roman"/>
          <w:color w:val="FFFFFF"/>
          <w:sz w:val="12"/>
          <w:szCs w:val="12"/>
          <w:lang w:eastAsia="es-ES"/>
        </w:rPr>
        <w:t xml:space="preserve">                </w:t>
      </w:r>
      <w:proofErr w:type="spellStart"/>
      <w:proofErr w:type="gramStart"/>
      <w:r w:rsidRPr="005F57FC">
        <w:rPr>
          <w:rFonts w:ascii="Consolas" w:eastAsia="Times New Roman" w:hAnsi="Consolas" w:cs="Times New Roman"/>
          <w:color w:val="9CDCFE"/>
          <w:sz w:val="12"/>
          <w:szCs w:val="12"/>
          <w:lang w:val="es-ES" w:eastAsia="es-ES"/>
        </w:rPr>
        <w:t>self</w:t>
      </w:r>
      <w:r w:rsidRPr="005F57FC">
        <w:rPr>
          <w:rFonts w:ascii="Consolas" w:eastAsia="Times New Roman" w:hAnsi="Consolas" w:cs="Times New Roman"/>
          <w:color w:val="FFFFFF"/>
          <w:sz w:val="12"/>
          <w:szCs w:val="12"/>
          <w:lang w:val="es-ES" w:eastAsia="es-ES"/>
        </w:rPr>
        <w:t>.</w:t>
      </w:r>
      <w:r w:rsidRPr="005F57FC">
        <w:rPr>
          <w:rFonts w:ascii="Consolas" w:eastAsia="Times New Roman" w:hAnsi="Consolas" w:cs="Times New Roman"/>
          <w:color w:val="9CDCFE"/>
          <w:sz w:val="12"/>
          <w:szCs w:val="12"/>
          <w:lang w:val="es-ES" w:eastAsia="es-ES"/>
        </w:rPr>
        <w:t>Sequencer</w:t>
      </w:r>
      <w:r w:rsidRPr="005F57FC">
        <w:rPr>
          <w:rFonts w:ascii="Consolas" w:eastAsia="Times New Roman" w:hAnsi="Consolas" w:cs="Times New Roman"/>
          <w:color w:val="FFFFFF"/>
          <w:sz w:val="12"/>
          <w:szCs w:val="12"/>
          <w:lang w:val="es-ES" w:eastAsia="es-ES"/>
        </w:rPr>
        <w:t>.</w:t>
      </w:r>
      <w:r w:rsidRPr="005F57FC">
        <w:rPr>
          <w:rFonts w:ascii="Consolas" w:eastAsia="Times New Roman" w:hAnsi="Consolas" w:cs="Times New Roman"/>
          <w:color w:val="DCDCAA"/>
          <w:sz w:val="12"/>
          <w:szCs w:val="12"/>
          <w:lang w:val="es-ES" w:eastAsia="es-ES"/>
        </w:rPr>
        <w:t>append</w:t>
      </w:r>
      <w:proofErr w:type="spellEnd"/>
      <w:proofErr w:type="gramEnd"/>
      <w:r w:rsidRPr="005F57FC">
        <w:rPr>
          <w:rFonts w:ascii="Consolas" w:eastAsia="Times New Roman" w:hAnsi="Consolas" w:cs="Times New Roman"/>
          <w:color w:val="FFFFFF"/>
          <w:sz w:val="12"/>
          <w:szCs w:val="12"/>
          <w:lang w:val="es-ES" w:eastAsia="es-ES"/>
        </w:rPr>
        <w:t>(</w:t>
      </w:r>
      <w:proofErr w:type="spellStart"/>
      <w:r w:rsidRPr="005F57FC">
        <w:rPr>
          <w:rFonts w:ascii="Consolas" w:eastAsia="Times New Roman" w:hAnsi="Consolas" w:cs="Times New Roman"/>
          <w:color w:val="9CDCFE"/>
          <w:sz w:val="12"/>
          <w:szCs w:val="12"/>
          <w:lang w:val="es-ES" w:eastAsia="es-ES"/>
        </w:rPr>
        <w:t>command</w:t>
      </w:r>
      <w:proofErr w:type="spellEnd"/>
      <w:r w:rsidRPr="005F57FC">
        <w:rPr>
          <w:rFonts w:ascii="Consolas" w:eastAsia="Times New Roman" w:hAnsi="Consolas" w:cs="Times New Roman"/>
          <w:color w:val="FFFFFF"/>
          <w:sz w:val="12"/>
          <w:szCs w:val="12"/>
          <w:lang w:val="es-ES" w:eastAsia="es-ES"/>
        </w:rPr>
        <w:t xml:space="preserve">) </w:t>
      </w:r>
    </w:p>
    <w:p w14:paraId="7E97D9D6" w14:textId="77777777" w:rsidR="00CA31A2" w:rsidRPr="005F57FC" w:rsidRDefault="00CA31A2" w:rsidP="00CA31A2">
      <w:pPr>
        <w:pStyle w:val="Prrafodelista"/>
        <w:numPr>
          <w:ilvl w:val="0"/>
          <w:numId w:val="12"/>
        </w:numPr>
        <w:shd w:val="clear" w:color="auto" w:fill="000000"/>
        <w:spacing w:after="0" w:line="285" w:lineRule="atLeast"/>
        <w:rPr>
          <w:rFonts w:ascii="Consolas" w:eastAsia="Times New Roman" w:hAnsi="Consolas" w:cs="Times New Roman"/>
          <w:color w:val="FFFFFF"/>
          <w:sz w:val="12"/>
          <w:szCs w:val="12"/>
          <w:lang w:val="es-ES" w:eastAsia="es-ES"/>
        </w:rPr>
      </w:pPr>
    </w:p>
    <w:p w14:paraId="228CD198" w14:textId="77777777" w:rsidR="00CA31A2" w:rsidRPr="005F57FC" w:rsidRDefault="00CA31A2" w:rsidP="00CA31A2">
      <w:pPr>
        <w:pStyle w:val="Prrafodelista"/>
        <w:numPr>
          <w:ilvl w:val="0"/>
          <w:numId w:val="12"/>
        </w:numPr>
        <w:shd w:val="clear" w:color="auto" w:fill="000000"/>
        <w:spacing w:after="0" w:line="285" w:lineRule="atLeast"/>
        <w:rPr>
          <w:rFonts w:ascii="Consolas" w:eastAsia="Times New Roman" w:hAnsi="Consolas" w:cs="Times New Roman"/>
          <w:color w:val="FFFFFF"/>
          <w:sz w:val="12"/>
          <w:szCs w:val="12"/>
          <w:lang w:val="es-ES" w:eastAsia="es-ES"/>
        </w:rPr>
      </w:pPr>
      <w:r w:rsidRPr="005F57FC">
        <w:rPr>
          <w:rFonts w:ascii="Consolas" w:eastAsia="Times New Roman" w:hAnsi="Consolas" w:cs="Times New Roman"/>
          <w:color w:val="FFFFFF"/>
          <w:sz w:val="12"/>
          <w:szCs w:val="12"/>
          <w:lang w:val="es-ES" w:eastAsia="es-ES"/>
        </w:rPr>
        <w:t xml:space="preserve">            </w:t>
      </w:r>
      <w:r w:rsidRPr="005F57FC">
        <w:rPr>
          <w:rFonts w:ascii="Consolas" w:eastAsia="Times New Roman" w:hAnsi="Consolas" w:cs="Times New Roman"/>
          <w:color w:val="7CA668"/>
          <w:sz w:val="12"/>
          <w:szCs w:val="12"/>
          <w:lang w:val="es-ES" w:eastAsia="es-ES"/>
        </w:rPr>
        <w:t xml:space="preserve"># </w:t>
      </w:r>
      <w:proofErr w:type="spellStart"/>
      <w:r w:rsidRPr="005F57FC">
        <w:rPr>
          <w:rFonts w:ascii="Consolas" w:eastAsia="Times New Roman" w:hAnsi="Consolas" w:cs="Times New Roman"/>
          <w:color w:val="7CA668"/>
          <w:sz w:val="12"/>
          <w:szCs w:val="12"/>
          <w:lang w:val="es-ES" w:eastAsia="es-ES"/>
        </w:rPr>
        <w:t>Update</w:t>
      </w:r>
      <w:proofErr w:type="spellEnd"/>
      <w:r w:rsidRPr="005F57FC">
        <w:rPr>
          <w:rFonts w:ascii="Consolas" w:eastAsia="Times New Roman" w:hAnsi="Consolas" w:cs="Times New Roman"/>
          <w:color w:val="7CA668"/>
          <w:sz w:val="12"/>
          <w:szCs w:val="12"/>
          <w:lang w:val="es-ES" w:eastAsia="es-ES"/>
        </w:rPr>
        <w:t xml:space="preserve"> </w:t>
      </w:r>
      <w:proofErr w:type="spellStart"/>
      <w:r w:rsidRPr="005F57FC">
        <w:rPr>
          <w:rFonts w:ascii="Consolas" w:eastAsia="Times New Roman" w:hAnsi="Consolas" w:cs="Times New Roman"/>
          <w:color w:val="7CA668"/>
          <w:sz w:val="12"/>
          <w:szCs w:val="12"/>
          <w:lang w:val="es-ES" w:eastAsia="es-ES"/>
        </w:rPr>
        <w:t>priority</w:t>
      </w:r>
      <w:proofErr w:type="spellEnd"/>
    </w:p>
    <w:p w14:paraId="0F516899" w14:textId="77777777" w:rsidR="00CA31A2" w:rsidRPr="00DA2C59" w:rsidRDefault="00CA31A2" w:rsidP="00CA31A2">
      <w:pPr>
        <w:pStyle w:val="Prrafodelista"/>
        <w:numPr>
          <w:ilvl w:val="0"/>
          <w:numId w:val="12"/>
        </w:numPr>
        <w:shd w:val="clear" w:color="auto" w:fill="000000"/>
        <w:spacing w:after="0" w:line="285" w:lineRule="atLeast"/>
        <w:rPr>
          <w:rFonts w:ascii="Consolas" w:eastAsia="Times New Roman" w:hAnsi="Consolas" w:cs="Times New Roman"/>
          <w:color w:val="FFFFFF"/>
          <w:sz w:val="12"/>
          <w:szCs w:val="12"/>
          <w:lang w:eastAsia="es-ES"/>
        </w:rPr>
      </w:pPr>
      <w:r w:rsidRPr="00DA2C59">
        <w:rPr>
          <w:rFonts w:ascii="Consolas" w:eastAsia="Times New Roman" w:hAnsi="Consolas" w:cs="Times New Roman"/>
          <w:color w:val="FFFFFF"/>
          <w:sz w:val="12"/>
          <w:szCs w:val="12"/>
          <w:lang w:eastAsia="es-ES"/>
        </w:rPr>
        <w:t xml:space="preserve">            </w:t>
      </w:r>
      <w:proofErr w:type="spellStart"/>
      <w:proofErr w:type="gramStart"/>
      <w:r w:rsidRPr="00DA2C59">
        <w:rPr>
          <w:rFonts w:ascii="Consolas" w:eastAsia="Times New Roman" w:hAnsi="Consolas" w:cs="Times New Roman"/>
          <w:color w:val="9CDCFE"/>
          <w:sz w:val="12"/>
          <w:szCs w:val="12"/>
          <w:lang w:eastAsia="es-ES"/>
        </w:rPr>
        <w:t>self</w:t>
      </w:r>
      <w:r w:rsidRPr="00DA2C59">
        <w:rPr>
          <w:rFonts w:ascii="Consolas" w:eastAsia="Times New Roman" w:hAnsi="Consolas" w:cs="Times New Roman"/>
          <w:color w:val="FFFFFF"/>
          <w:sz w:val="12"/>
          <w:szCs w:val="12"/>
          <w:lang w:eastAsia="es-ES"/>
        </w:rPr>
        <w:t>.</w:t>
      </w:r>
      <w:r w:rsidRPr="00DA2C59">
        <w:rPr>
          <w:rFonts w:ascii="Consolas" w:eastAsia="Times New Roman" w:hAnsi="Consolas" w:cs="Times New Roman"/>
          <w:color w:val="DCDCAA"/>
          <w:sz w:val="12"/>
          <w:szCs w:val="12"/>
          <w:lang w:eastAsia="es-ES"/>
        </w:rPr>
        <w:t>update</w:t>
      </w:r>
      <w:proofErr w:type="gramEnd"/>
      <w:r w:rsidRPr="00DA2C59">
        <w:rPr>
          <w:rFonts w:ascii="Consolas" w:eastAsia="Times New Roman" w:hAnsi="Consolas" w:cs="Times New Roman"/>
          <w:color w:val="DCDCAA"/>
          <w:sz w:val="12"/>
          <w:szCs w:val="12"/>
          <w:lang w:eastAsia="es-ES"/>
        </w:rPr>
        <w:t>_priority</w:t>
      </w:r>
      <w:proofErr w:type="spellEnd"/>
      <w:r w:rsidRPr="00DA2C59">
        <w:rPr>
          <w:rFonts w:ascii="Consolas" w:eastAsia="Times New Roman" w:hAnsi="Consolas" w:cs="Times New Roman"/>
          <w:color w:val="FFFFFF"/>
          <w:sz w:val="12"/>
          <w:szCs w:val="12"/>
          <w:lang w:eastAsia="es-ES"/>
        </w:rPr>
        <w:t>(</w:t>
      </w:r>
      <w:proofErr w:type="spellStart"/>
      <w:r w:rsidRPr="00DA2C59">
        <w:rPr>
          <w:rFonts w:ascii="Consolas" w:eastAsia="Times New Roman" w:hAnsi="Consolas" w:cs="Times New Roman"/>
          <w:color w:val="9CDCFE"/>
          <w:sz w:val="12"/>
          <w:szCs w:val="12"/>
          <w:lang w:eastAsia="es-ES"/>
        </w:rPr>
        <w:t>roverid</w:t>
      </w:r>
      <w:proofErr w:type="spellEnd"/>
      <w:r w:rsidRPr="00DA2C59">
        <w:rPr>
          <w:rFonts w:ascii="Consolas" w:eastAsia="Times New Roman" w:hAnsi="Consolas" w:cs="Times New Roman"/>
          <w:color w:val="FFFFFF"/>
          <w:sz w:val="12"/>
          <w:szCs w:val="12"/>
          <w:lang w:eastAsia="es-ES"/>
        </w:rPr>
        <w:t xml:space="preserve">, </w:t>
      </w:r>
      <w:proofErr w:type="spellStart"/>
      <w:r w:rsidRPr="00DA2C59">
        <w:rPr>
          <w:rFonts w:ascii="Consolas" w:eastAsia="Times New Roman" w:hAnsi="Consolas" w:cs="Times New Roman"/>
          <w:color w:val="9CDCFE"/>
          <w:sz w:val="12"/>
          <w:szCs w:val="12"/>
          <w:lang w:eastAsia="es-ES"/>
        </w:rPr>
        <w:t>priority</w:t>
      </w:r>
      <w:r w:rsidRPr="00DA2C59">
        <w:rPr>
          <w:rFonts w:ascii="Consolas" w:eastAsia="Times New Roman" w:hAnsi="Consolas" w:cs="Times New Roman"/>
          <w:color w:val="FFFFFF"/>
          <w:sz w:val="12"/>
          <w:szCs w:val="12"/>
          <w:lang w:eastAsia="es-ES"/>
        </w:rPr>
        <w:t>,</w:t>
      </w:r>
      <w:r w:rsidRPr="00DA2C59">
        <w:rPr>
          <w:rFonts w:ascii="Consolas" w:eastAsia="Times New Roman" w:hAnsi="Consolas" w:cs="Times New Roman"/>
          <w:color w:val="9CDCFE"/>
          <w:sz w:val="12"/>
          <w:szCs w:val="12"/>
          <w:lang w:eastAsia="es-ES"/>
        </w:rPr>
        <w:t>delete</w:t>
      </w:r>
      <w:proofErr w:type="spellEnd"/>
      <w:r w:rsidRPr="00DA2C59">
        <w:rPr>
          <w:rFonts w:ascii="Consolas" w:eastAsia="Times New Roman" w:hAnsi="Consolas" w:cs="Times New Roman"/>
          <w:color w:val="D4D4D4"/>
          <w:sz w:val="12"/>
          <w:szCs w:val="12"/>
          <w:lang w:eastAsia="es-ES"/>
        </w:rPr>
        <w:t>=</w:t>
      </w:r>
      <w:r w:rsidRPr="00DA2C59">
        <w:rPr>
          <w:rFonts w:ascii="Consolas" w:eastAsia="Times New Roman" w:hAnsi="Consolas" w:cs="Times New Roman"/>
          <w:color w:val="569CD6"/>
          <w:sz w:val="12"/>
          <w:szCs w:val="12"/>
          <w:lang w:eastAsia="es-ES"/>
        </w:rPr>
        <w:t>False</w:t>
      </w:r>
      <w:r w:rsidRPr="00DA2C59">
        <w:rPr>
          <w:rFonts w:ascii="Consolas" w:eastAsia="Times New Roman" w:hAnsi="Consolas" w:cs="Times New Roman"/>
          <w:color w:val="FFFFFF"/>
          <w:sz w:val="12"/>
          <w:szCs w:val="12"/>
          <w:lang w:eastAsia="es-ES"/>
        </w:rPr>
        <w:t>)</w:t>
      </w:r>
    </w:p>
    <w:p w14:paraId="412667C9" w14:textId="77777777" w:rsidR="00CA31A2" w:rsidRPr="00DA2C59" w:rsidRDefault="00CA31A2" w:rsidP="00CA31A2">
      <w:pPr>
        <w:pStyle w:val="Prrafodelista"/>
        <w:numPr>
          <w:ilvl w:val="0"/>
          <w:numId w:val="12"/>
        </w:numPr>
        <w:shd w:val="clear" w:color="auto" w:fill="000000"/>
        <w:spacing w:after="240" w:line="285" w:lineRule="atLeast"/>
        <w:rPr>
          <w:rFonts w:ascii="Consolas" w:eastAsia="Times New Roman" w:hAnsi="Consolas" w:cs="Times New Roman"/>
          <w:color w:val="FFFFFF"/>
          <w:sz w:val="12"/>
          <w:szCs w:val="12"/>
          <w:lang w:eastAsia="es-ES"/>
        </w:rPr>
      </w:pPr>
    </w:p>
    <w:p w14:paraId="79685851" w14:textId="77777777" w:rsidR="00CA31A2" w:rsidRPr="005F57FC" w:rsidRDefault="00CA31A2" w:rsidP="00CA31A2">
      <w:pPr>
        <w:pStyle w:val="Prrafodelista"/>
        <w:numPr>
          <w:ilvl w:val="0"/>
          <w:numId w:val="12"/>
        </w:numPr>
        <w:shd w:val="clear" w:color="auto" w:fill="000000"/>
        <w:spacing w:after="0" w:line="285" w:lineRule="atLeast"/>
        <w:rPr>
          <w:rFonts w:ascii="Consolas" w:eastAsia="Times New Roman" w:hAnsi="Consolas" w:cs="Times New Roman"/>
          <w:color w:val="FFFFFF"/>
          <w:sz w:val="12"/>
          <w:szCs w:val="12"/>
          <w:lang w:val="es-ES" w:eastAsia="es-ES"/>
        </w:rPr>
      </w:pPr>
      <w:r w:rsidRPr="00DA2C59">
        <w:rPr>
          <w:rFonts w:ascii="Consolas" w:eastAsia="Times New Roman" w:hAnsi="Consolas" w:cs="Times New Roman"/>
          <w:color w:val="FFFFFF"/>
          <w:sz w:val="12"/>
          <w:szCs w:val="12"/>
          <w:lang w:eastAsia="es-ES"/>
        </w:rPr>
        <w:t xml:space="preserve">            </w:t>
      </w:r>
      <w:r w:rsidRPr="005F57FC">
        <w:rPr>
          <w:rFonts w:ascii="Consolas" w:eastAsia="Times New Roman" w:hAnsi="Consolas" w:cs="Times New Roman"/>
          <w:color w:val="7CA668"/>
          <w:sz w:val="12"/>
          <w:szCs w:val="12"/>
          <w:lang w:val="es-ES" w:eastAsia="es-ES"/>
        </w:rPr>
        <w:t xml:space="preserve"># </w:t>
      </w:r>
      <w:proofErr w:type="spellStart"/>
      <w:r w:rsidRPr="005F57FC">
        <w:rPr>
          <w:rFonts w:ascii="Consolas" w:eastAsia="Times New Roman" w:hAnsi="Consolas" w:cs="Times New Roman"/>
          <w:color w:val="7CA668"/>
          <w:sz w:val="12"/>
          <w:szCs w:val="12"/>
          <w:lang w:val="es-ES" w:eastAsia="es-ES"/>
        </w:rPr>
        <w:t>Inform</w:t>
      </w:r>
      <w:proofErr w:type="spellEnd"/>
    </w:p>
    <w:p w14:paraId="33111483" w14:textId="77777777" w:rsidR="00CA31A2" w:rsidRPr="00DA2C59" w:rsidRDefault="00CA31A2" w:rsidP="00CA31A2">
      <w:pPr>
        <w:pStyle w:val="Prrafodelista"/>
        <w:numPr>
          <w:ilvl w:val="0"/>
          <w:numId w:val="12"/>
        </w:numPr>
        <w:shd w:val="clear" w:color="auto" w:fill="000000"/>
        <w:spacing w:after="0" w:line="285" w:lineRule="atLeast"/>
        <w:rPr>
          <w:rFonts w:ascii="Consolas" w:eastAsia="Times New Roman" w:hAnsi="Consolas" w:cs="Times New Roman"/>
          <w:color w:val="FFFFFF"/>
          <w:sz w:val="12"/>
          <w:szCs w:val="12"/>
          <w:lang w:eastAsia="es-ES"/>
        </w:rPr>
      </w:pPr>
      <w:r w:rsidRPr="00DA2C59">
        <w:rPr>
          <w:rFonts w:ascii="Consolas" w:eastAsia="Times New Roman" w:hAnsi="Consolas" w:cs="Times New Roman"/>
          <w:color w:val="FFFFFF"/>
          <w:sz w:val="12"/>
          <w:szCs w:val="12"/>
          <w:lang w:eastAsia="es-ES"/>
        </w:rPr>
        <w:t xml:space="preserve">            </w:t>
      </w:r>
      <w:proofErr w:type="gramStart"/>
      <w:r w:rsidRPr="00DA2C59">
        <w:rPr>
          <w:rFonts w:ascii="Consolas" w:eastAsia="Times New Roman" w:hAnsi="Consolas" w:cs="Times New Roman"/>
          <w:color w:val="DCDCAA"/>
          <w:sz w:val="12"/>
          <w:szCs w:val="12"/>
          <w:lang w:eastAsia="es-ES"/>
        </w:rPr>
        <w:t>print</w:t>
      </w:r>
      <w:r w:rsidRPr="00DA2C59">
        <w:rPr>
          <w:rFonts w:ascii="Consolas" w:eastAsia="Times New Roman" w:hAnsi="Consolas" w:cs="Times New Roman"/>
          <w:color w:val="FFFFFF"/>
          <w:sz w:val="12"/>
          <w:szCs w:val="12"/>
          <w:lang w:eastAsia="es-ES"/>
        </w:rPr>
        <w:t>(</w:t>
      </w:r>
      <w:proofErr w:type="gramEnd"/>
      <w:r w:rsidRPr="00DA2C59">
        <w:rPr>
          <w:rFonts w:ascii="Consolas" w:eastAsia="Times New Roman" w:hAnsi="Consolas" w:cs="Times New Roman"/>
          <w:color w:val="CE9178"/>
          <w:sz w:val="12"/>
          <w:szCs w:val="12"/>
          <w:lang w:eastAsia="es-ES"/>
        </w:rPr>
        <w:t>"Info: Return home command added to Sequencer</w:t>
      </w:r>
      <w:r w:rsidRPr="00DA2C59">
        <w:rPr>
          <w:rFonts w:ascii="Consolas" w:eastAsia="Times New Roman" w:hAnsi="Consolas" w:cs="Times New Roman"/>
          <w:color w:val="569CD6"/>
          <w:sz w:val="12"/>
          <w:szCs w:val="12"/>
          <w:lang w:eastAsia="es-ES"/>
        </w:rPr>
        <w:t>\n</w:t>
      </w:r>
      <w:r w:rsidRPr="00DA2C59">
        <w:rPr>
          <w:rFonts w:ascii="Consolas" w:eastAsia="Times New Roman" w:hAnsi="Consolas" w:cs="Times New Roman"/>
          <w:color w:val="CE9178"/>
          <w:sz w:val="12"/>
          <w:szCs w:val="12"/>
          <w:lang w:eastAsia="es-ES"/>
        </w:rPr>
        <w:t>"</w:t>
      </w:r>
      <w:r w:rsidRPr="00DA2C59">
        <w:rPr>
          <w:rFonts w:ascii="Consolas" w:eastAsia="Times New Roman" w:hAnsi="Consolas" w:cs="Times New Roman"/>
          <w:color w:val="FFFFFF"/>
          <w:sz w:val="12"/>
          <w:szCs w:val="12"/>
          <w:lang w:eastAsia="es-ES"/>
        </w:rPr>
        <w:t>)</w:t>
      </w:r>
    </w:p>
    <w:p w14:paraId="314CAD73" w14:textId="77777777" w:rsidR="00CA31A2" w:rsidRPr="00DA2C59" w:rsidRDefault="00CA31A2" w:rsidP="00CA31A2">
      <w:pPr>
        <w:pStyle w:val="Prrafodelista"/>
        <w:numPr>
          <w:ilvl w:val="0"/>
          <w:numId w:val="12"/>
        </w:numPr>
        <w:shd w:val="clear" w:color="auto" w:fill="000000"/>
        <w:spacing w:after="0" w:line="285" w:lineRule="atLeast"/>
        <w:rPr>
          <w:rFonts w:ascii="Consolas" w:eastAsia="Times New Roman" w:hAnsi="Consolas" w:cs="Times New Roman"/>
          <w:color w:val="FFFFFF"/>
          <w:sz w:val="12"/>
          <w:szCs w:val="12"/>
          <w:lang w:eastAsia="es-ES"/>
        </w:rPr>
      </w:pPr>
    </w:p>
    <w:p w14:paraId="65A6CFAB" w14:textId="77777777" w:rsidR="00CA31A2" w:rsidRPr="005F57FC" w:rsidRDefault="00CA31A2" w:rsidP="00CA31A2">
      <w:pPr>
        <w:pStyle w:val="Prrafodelista"/>
        <w:numPr>
          <w:ilvl w:val="0"/>
          <w:numId w:val="12"/>
        </w:numPr>
        <w:shd w:val="clear" w:color="auto" w:fill="000000"/>
        <w:spacing w:after="0" w:line="285" w:lineRule="atLeast"/>
        <w:rPr>
          <w:rFonts w:ascii="Consolas" w:eastAsia="Times New Roman" w:hAnsi="Consolas" w:cs="Times New Roman"/>
          <w:color w:val="FFFFFF"/>
          <w:sz w:val="12"/>
          <w:szCs w:val="12"/>
          <w:lang w:val="es-ES" w:eastAsia="es-ES"/>
        </w:rPr>
      </w:pPr>
      <w:r w:rsidRPr="00DA2C59">
        <w:rPr>
          <w:rFonts w:ascii="Consolas" w:eastAsia="Times New Roman" w:hAnsi="Consolas" w:cs="Times New Roman"/>
          <w:color w:val="FFFFFF"/>
          <w:sz w:val="12"/>
          <w:szCs w:val="12"/>
          <w:lang w:eastAsia="es-ES"/>
        </w:rPr>
        <w:t xml:space="preserve">        </w:t>
      </w:r>
      <w:r w:rsidRPr="005F57FC">
        <w:rPr>
          <w:rFonts w:ascii="Consolas" w:eastAsia="Times New Roman" w:hAnsi="Consolas" w:cs="Times New Roman"/>
          <w:color w:val="7CA668"/>
          <w:sz w:val="12"/>
          <w:szCs w:val="12"/>
          <w:lang w:val="es-ES" w:eastAsia="es-ES"/>
        </w:rPr>
        <w:t># -----------------------------------------------------------------------------------------------------------</w:t>
      </w:r>
    </w:p>
    <w:p w14:paraId="4B79CA7B" w14:textId="77777777" w:rsidR="00CA31A2" w:rsidRPr="005F57FC" w:rsidRDefault="00CA31A2" w:rsidP="00CA31A2">
      <w:pPr>
        <w:pStyle w:val="Prrafodelista"/>
        <w:numPr>
          <w:ilvl w:val="0"/>
          <w:numId w:val="12"/>
        </w:numPr>
        <w:shd w:val="clear" w:color="auto" w:fill="000000"/>
        <w:spacing w:after="0" w:line="285" w:lineRule="atLeast"/>
        <w:rPr>
          <w:rFonts w:ascii="Consolas" w:eastAsia="Times New Roman" w:hAnsi="Consolas" w:cs="Times New Roman"/>
          <w:color w:val="FFFFFF"/>
          <w:sz w:val="12"/>
          <w:szCs w:val="12"/>
          <w:lang w:val="es-ES" w:eastAsia="es-ES"/>
        </w:rPr>
      </w:pPr>
      <w:r w:rsidRPr="005F57FC">
        <w:rPr>
          <w:rFonts w:ascii="Consolas" w:eastAsia="Times New Roman" w:hAnsi="Consolas" w:cs="Times New Roman"/>
          <w:color w:val="FFFFFF"/>
          <w:sz w:val="12"/>
          <w:szCs w:val="12"/>
          <w:lang w:val="es-ES" w:eastAsia="es-ES"/>
        </w:rPr>
        <w:t xml:space="preserve">        </w:t>
      </w:r>
    </w:p>
    <w:p w14:paraId="1A59B816" w14:textId="77777777" w:rsidR="00CA31A2" w:rsidRPr="005F57FC" w:rsidRDefault="00CA31A2" w:rsidP="00CA31A2">
      <w:pPr>
        <w:pStyle w:val="Prrafodelista"/>
        <w:numPr>
          <w:ilvl w:val="0"/>
          <w:numId w:val="12"/>
        </w:numPr>
        <w:shd w:val="clear" w:color="auto" w:fill="000000"/>
        <w:spacing w:after="0" w:line="285" w:lineRule="atLeast"/>
        <w:rPr>
          <w:rFonts w:ascii="Consolas" w:eastAsia="Times New Roman" w:hAnsi="Consolas" w:cs="Times New Roman"/>
          <w:color w:val="FFFFFF"/>
          <w:sz w:val="12"/>
          <w:szCs w:val="12"/>
          <w:lang w:val="es-ES" w:eastAsia="es-ES"/>
        </w:rPr>
      </w:pPr>
      <w:r w:rsidRPr="005F57FC">
        <w:rPr>
          <w:rFonts w:ascii="Consolas" w:eastAsia="Times New Roman" w:hAnsi="Consolas" w:cs="Times New Roman"/>
          <w:color w:val="FFFFFF"/>
          <w:sz w:val="12"/>
          <w:szCs w:val="12"/>
          <w:lang w:val="es-ES" w:eastAsia="es-ES"/>
        </w:rPr>
        <w:t xml:space="preserve">        </w:t>
      </w:r>
    </w:p>
    <w:p w14:paraId="7EF7F0F1" w14:textId="77777777" w:rsidR="00CA31A2" w:rsidRPr="005F57FC" w:rsidRDefault="00CA31A2" w:rsidP="00CA31A2">
      <w:pPr>
        <w:pStyle w:val="Prrafodelista"/>
        <w:numPr>
          <w:ilvl w:val="0"/>
          <w:numId w:val="12"/>
        </w:numPr>
        <w:shd w:val="clear" w:color="auto" w:fill="000000"/>
        <w:spacing w:after="0" w:line="285" w:lineRule="atLeast"/>
        <w:rPr>
          <w:rFonts w:ascii="Consolas" w:eastAsia="Times New Roman" w:hAnsi="Consolas" w:cs="Times New Roman"/>
          <w:color w:val="FFFFFF"/>
          <w:sz w:val="12"/>
          <w:szCs w:val="12"/>
          <w:lang w:val="es-ES" w:eastAsia="es-ES"/>
        </w:rPr>
      </w:pPr>
      <w:r w:rsidRPr="005F57FC">
        <w:rPr>
          <w:rFonts w:ascii="Consolas" w:eastAsia="Times New Roman" w:hAnsi="Consolas" w:cs="Times New Roman"/>
          <w:color w:val="FFFFFF"/>
          <w:sz w:val="12"/>
          <w:szCs w:val="12"/>
          <w:lang w:val="es-ES" w:eastAsia="es-ES"/>
        </w:rPr>
        <w:t xml:space="preserve">        </w:t>
      </w:r>
    </w:p>
    <w:p w14:paraId="08E33C4C" w14:textId="77777777" w:rsidR="00CA31A2" w:rsidRPr="005F57FC" w:rsidRDefault="00CA31A2" w:rsidP="00CA31A2">
      <w:pPr>
        <w:pStyle w:val="Prrafodelista"/>
        <w:numPr>
          <w:ilvl w:val="0"/>
          <w:numId w:val="12"/>
        </w:numPr>
        <w:shd w:val="clear" w:color="auto" w:fill="000000"/>
        <w:spacing w:after="0" w:line="285" w:lineRule="atLeast"/>
        <w:rPr>
          <w:rFonts w:ascii="Consolas" w:eastAsia="Times New Roman" w:hAnsi="Consolas" w:cs="Times New Roman"/>
          <w:color w:val="FFFFFF"/>
          <w:sz w:val="12"/>
          <w:szCs w:val="12"/>
          <w:lang w:val="es-ES" w:eastAsia="es-ES"/>
        </w:rPr>
      </w:pPr>
      <w:r w:rsidRPr="005F57FC">
        <w:rPr>
          <w:rFonts w:ascii="Consolas" w:eastAsia="Times New Roman" w:hAnsi="Consolas" w:cs="Times New Roman"/>
          <w:color w:val="FFFFFF"/>
          <w:sz w:val="12"/>
          <w:szCs w:val="12"/>
          <w:lang w:val="es-ES" w:eastAsia="es-ES"/>
        </w:rPr>
        <w:t xml:space="preserve">        </w:t>
      </w:r>
      <w:r w:rsidRPr="005F57FC">
        <w:rPr>
          <w:rFonts w:ascii="Consolas" w:eastAsia="Times New Roman" w:hAnsi="Consolas" w:cs="Times New Roman"/>
          <w:color w:val="7CA668"/>
          <w:sz w:val="12"/>
          <w:szCs w:val="12"/>
          <w:lang w:val="es-ES" w:eastAsia="es-ES"/>
        </w:rPr>
        <w:t xml:space="preserve"># ------------------------------------------ PRIORITY 2: USER COMMAND ---------------------------------------- </w:t>
      </w:r>
    </w:p>
    <w:p w14:paraId="108CF512" w14:textId="77777777" w:rsidR="00CA31A2" w:rsidRPr="005F57FC" w:rsidRDefault="00CA31A2" w:rsidP="00CA31A2">
      <w:pPr>
        <w:pStyle w:val="Prrafodelista"/>
        <w:numPr>
          <w:ilvl w:val="0"/>
          <w:numId w:val="12"/>
        </w:numPr>
        <w:shd w:val="clear" w:color="auto" w:fill="000000"/>
        <w:spacing w:after="0" w:line="285" w:lineRule="atLeast"/>
        <w:rPr>
          <w:rFonts w:ascii="Consolas" w:eastAsia="Times New Roman" w:hAnsi="Consolas" w:cs="Times New Roman"/>
          <w:color w:val="FFFFFF"/>
          <w:sz w:val="12"/>
          <w:szCs w:val="12"/>
          <w:lang w:val="es-ES" w:eastAsia="es-ES"/>
        </w:rPr>
      </w:pPr>
      <w:r w:rsidRPr="005F57FC">
        <w:rPr>
          <w:rFonts w:ascii="Consolas" w:eastAsia="Times New Roman" w:hAnsi="Consolas" w:cs="Times New Roman"/>
          <w:color w:val="FFFFFF"/>
          <w:sz w:val="12"/>
          <w:szCs w:val="12"/>
          <w:lang w:val="es-ES" w:eastAsia="es-ES"/>
        </w:rPr>
        <w:t xml:space="preserve">        </w:t>
      </w:r>
    </w:p>
    <w:p w14:paraId="0AA275A1" w14:textId="77777777" w:rsidR="00CA31A2" w:rsidRPr="00DA2C59" w:rsidRDefault="00CA31A2" w:rsidP="00CA31A2">
      <w:pPr>
        <w:pStyle w:val="Prrafodelista"/>
        <w:numPr>
          <w:ilvl w:val="0"/>
          <w:numId w:val="12"/>
        </w:numPr>
        <w:shd w:val="clear" w:color="auto" w:fill="000000"/>
        <w:spacing w:after="0" w:line="285" w:lineRule="atLeast"/>
        <w:rPr>
          <w:rFonts w:ascii="Consolas" w:eastAsia="Times New Roman" w:hAnsi="Consolas" w:cs="Times New Roman"/>
          <w:color w:val="FFFFFF"/>
          <w:sz w:val="12"/>
          <w:szCs w:val="12"/>
          <w:lang w:eastAsia="es-ES"/>
        </w:rPr>
      </w:pPr>
      <w:r w:rsidRPr="00DA2C59">
        <w:rPr>
          <w:rFonts w:ascii="Consolas" w:eastAsia="Times New Roman" w:hAnsi="Consolas" w:cs="Times New Roman"/>
          <w:color w:val="FFFFFF"/>
          <w:sz w:val="12"/>
          <w:szCs w:val="12"/>
          <w:lang w:eastAsia="es-ES"/>
        </w:rPr>
        <w:t xml:space="preserve">        </w:t>
      </w:r>
      <w:r w:rsidRPr="00DA2C59">
        <w:rPr>
          <w:rFonts w:ascii="Consolas" w:eastAsia="Times New Roman" w:hAnsi="Consolas" w:cs="Times New Roman"/>
          <w:color w:val="7CA668"/>
          <w:sz w:val="12"/>
          <w:szCs w:val="12"/>
          <w:lang w:eastAsia="es-ES"/>
        </w:rPr>
        <w:t>#Check if a new user command is received</w:t>
      </w:r>
    </w:p>
    <w:p w14:paraId="15875CE9" w14:textId="77777777" w:rsidR="00CA31A2" w:rsidRPr="005F57FC" w:rsidRDefault="00CA31A2" w:rsidP="00CA31A2">
      <w:pPr>
        <w:pStyle w:val="Prrafodelista"/>
        <w:numPr>
          <w:ilvl w:val="0"/>
          <w:numId w:val="12"/>
        </w:numPr>
        <w:shd w:val="clear" w:color="auto" w:fill="000000"/>
        <w:spacing w:after="0" w:line="285" w:lineRule="atLeast"/>
        <w:rPr>
          <w:rFonts w:ascii="Consolas" w:eastAsia="Times New Roman" w:hAnsi="Consolas" w:cs="Times New Roman"/>
          <w:color w:val="FFFFFF"/>
          <w:sz w:val="12"/>
          <w:szCs w:val="12"/>
          <w:lang w:val="es-ES" w:eastAsia="es-ES"/>
        </w:rPr>
      </w:pPr>
      <w:r w:rsidRPr="00DA2C59">
        <w:rPr>
          <w:rFonts w:ascii="Consolas" w:eastAsia="Times New Roman" w:hAnsi="Consolas" w:cs="Times New Roman"/>
          <w:color w:val="FFFFFF"/>
          <w:sz w:val="12"/>
          <w:szCs w:val="12"/>
          <w:lang w:eastAsia="es-ES"/>
        </w:rPr>
        <w:t xml:space="preserve">        </w:t>
      </w:r>
      <w:proofErr w:type="spellStart"/>
      <w:r w:rsidRPr="005F57FC">
        <w:rPr>
          <w:rFonts w:ascii="Consolas" w:eastAsia="Times New Roman" w:hAnsi="Consolas" w:cs="Times New Roman"/>
          <w:color w:val="C586C0"/>
          <w:sz w:val="12"/>
          <w:szCs w:val="12"/>
          <w:lang w:val="es-ES" w:eastAsia="es-ES"/>
        </w:rPr>
        <w:t>if</w:t>
      </w:r>
      <w:proofErr w:type="spellEnd"/>
      <w:r w:rsidRPr="005F57FC">
        <w:rPr>
          <w:rFonts w:ascii="Consolas" w:eastAsia="Times New Roman" w:hAnsi="Consolas" w:cs="Times New Roman"/>
          <w:color w:val="FFFFFF"/>
          <w:sz w:val="12"/>
          <w:szCs w:val="12"/>
          <w:lang w:val="es-ES" w:eastAsia="es-ES"/>
        </w:rPr>
        <w:t xml:space="preserve"> (</w:t>
      </w:r>
      <w:proofErr w:type="spellStart"/>
      <w:r w:rsidRPr="005F57FC">
        <w:rPr>
          <w:rFonts w:ascii="Consolas" w:eastAsia="Times New Roman" w:hAnsi="Consolas" w:cs="Times New Roman"/>
          <w:color w:val="9CDCFE"/>
          <w:sz w:val="12"/>
          <w:szCs w:val="12"/>
          <w:lang w:val="es-ES" w:eastAsia="es-ES"/>
        </w:rPr>
        <w:t>self</w:t>
      </w:r>
      <w:r w:rsidRPr="005F57FC">
        <w:rPr>
          <w:rFonts w:ascii="Consolas" w:eastAsia="Times New Roman" w:hAnsi="Consolas" w:cs="Times New Roman"/>
          <w:color w:val="FFFFFF"/>
          <w:sz w:val="12"/>
          <w:szCs w:val="12"/>
          <w:lang w:val="es-ES" w:eastAsia="es-ES"/>
        </w:rPr>
        <w:t>.</w:t>
      </w:r>
      <w:r w:rsidRPr="005F57FC">
        <w:rPr>
          <w:rFonts w:ascii="Consolas" w:eastAsia="Times New Roman" w:hAnsi="Consolas" w:cs="Times New Roman"/>
          <w:color w:val="9CDCFE"/>
          <w:sz w:val="12"/>
          <w:szCs w:val="12"/>
          <w:lang w:val="es-ES" w:eastAsia="es-ES"/>
        </w:rPr>
        <w:t>new_usercmd</w:t>
      </w:r>
      <w:proofErr w:type="spellEnd"/>
      <w:r w:rsidRPr="005F57FC">
        <w:rPr>
          <w:rFonts w:ascii="Consolas" w:eastAsia="Times New Roman" w:hAnsi="Consolas" w:cs="Times New Roman"/>
          <w:color w:val="FFFFFF"/>
          <w:sz w:val="12"/>
          <w:szCs w:val="12"/>
          <w:lang w:val="es-ES" w:eastAsia="es-ES"/>
        </w:rPr>
        <w:t>):</w:t>
      </w:r>
    </w:p>
    <w:p w14:paraId="05040BB3" w14:textId="77777777" w:rsidR="00CA31A2" w:rsidRPr="005F57FC" w:rsidRDefault="00CA31A2" w:rsidP="00CA31A2">
      <w:pPr>
        <w:pStyle w:val="Prrafodelista"/>
        <w:numPr>
          <w:ilvl w:val="0"/>
          <w:numId w:val="12"/>
        </w:numPr>
        <w:shd w:val="clear" w:color="auto" w:fill="000000"/>
        <w:spacing w:after="0" w:line="285" w:lineRule="atLeast"/>
        <w:rPr>
          <w:rFonts w:ascii="Consolas" w:eastAsia="Times New Roman" w:hAnsi="Consolas" w:cs="Times New Roman"/>
          <w:color w:val="FFFFFF"/>
          <w:sz w:val="12"/>
          <w:szCs w:val="12"/>
          <w:lang w:val="es-ES" w:eastAsia="es-ES"/>
        </w:rPr>
      </w:pPr>
      <w:r w:rsidRPr="005F57FC">
        <w:rPr>
          <w:rFonts w:ascii="Consolas" w:eastAsia="Times New Roman" w:hAnsi="Consolas" w:cs="Times New Roman"/>
          <w:color w:val="FFFFFF"/>
          <w:sz w:val="12"/>
          <w:szCs w:val="12"/>
          <w:lang w:val="es-ES" w:eastAsia="es-ES"/>
        </w:rPr>
        <w:t xml:space="preserve">            </w:t>
      </w:r>
    </w:p>
    <w:p w14:paraId="07417639" w14:textId="77777777" w:rsidR="00CA31A2" w:rsidRPr="005F57FC" w:rsidRDefault="00CA31A2" w:rsidP="00CA31A2">
      <w:pPr>
        <w:pStyle w:val="Prrafodelista"/>
        <w:numPr>
          <w:ilvl w:val="0"/>
          <w:numId w:val="12"/>
        </w:numPr>
        <w:shd w:val="clear" w:color="auto" w:fill="000000"/>
        <w:spacing w:after="0" w:line="285" w:lineRule="atLeast"/>
        <w:rPr>
          <w:rFonts w:ascii="Consolas" w:eastAsia="Times New Roman" w:hAnsi="Consolas" w:cs="Times New Roman"/>
          <w:color w:val="FFFFFF"/>
          <w:sz w:val="12"/>
          <w:szCs w:val="12"/>
          <w:lang w:val="es-ES" w:eastAsia="es-ES"/>
        </w:rPr>
      </w:pPr>
      <w:r w:rsidRPr="005F57FC">
        <w:rPr>
          <w:rFonts w:ascii="Consolas" w:eastAsia="Times New Roman" w:hAnsi="Consolas" w:cs="Times New Roman"/>
          <w:color w:val="FFFFFF"/>
          <w:sz w:val="12"/>
          <w:szCs w:val="12"/>
          <w:lang w:val="es-ES" w:eastAsia="es-ES"/>
        </w:rPr>
        <w:t xml:space="preserve">            </w:t>
      </w:r>
      <w:r w:rsidRPr="005F57FC">
        <w:rPr>
          <w:rFonts w:ascii="Consolas" w:eastAsia="Times New Roman" w:hAnsi="Consolas" w:cs="Times New Roman"/>
          <w:color w:val="7CA668"/>
          <w:sz w:val="12"/>
          <w:szCs w:val="12"/>
          <w:lang w:val="es-ES" w:eastAsia="es-ES"/>
        </w:rPr>
        <w:t xml:space="preserve"># </w:t>
      </w:r>
      <w:proofErr w:type="spellStart"/>
      <w:r w:rsidRPr="005F57FC">
        <w:rPr>
          <w:rFonts w:ascii="Consolas" w:eastAsia="Times New Roman" w:hAnsi="Consolas" w:cs="Times New Roman"/>
          <w:color w:val="7CA668"/>
          <w:sz w:val="12"/>
          <w:szCs w:val="12"/>
          <w:lang w:val="es-ES" w:eastAsia="es-ES"/>
        </w:rPr>
        <w:t>Inform</w:t>
      </w:r>
      <w:proofErr w:type="spellEnd"/>
    </w:p>
    <w:p w14:paraId="756111EA" w14:textId="77777777" w:rsidR="00CA31A2" w:rsidRPr="005F57FC" w:rsidRDefault="00CA31A2" w:rsidP="00CA31A2">
      <w:pPr>
        <w:pStyle w:val="Prrafodelista"/>
        <w:numPr>
          <w:ilvl w:val="0"/>
          <w:numId w:val="12"/>
        </w:numPr>
        <w:shd w:val="clear" w:color="auto" w:fill="000000"/>
        <w:spacing w:after="0" w:line="285" w:lineRule="atLeast"/>
        <w:rPr>
          <w:rFonts w:ascii="Consolas" w:eastAsia="Times New Roman" w:hAnsi="Consolas" w:cs="Times New Roman"/>
          <w:color w:val="FFFFFF"/>
          <w:sz w:val="12"/>
          <w:szCs w:val="12"/>
          <w:lang w:val="es-ES" w:eastAsia="es-ES"/>
        </w:rPr>
      </w:pPr>
      <w:r w:rsidRPr="00DA2C59">
        <w:rPr>
          <w:rFonts w:ascii="Consolas" w:eastAsia="Times New Roman" w:hAnsi="Consolas" w:cs="Times New Roman"/>
          <w:color w:val="FFFFFF"/>
          <w:sz w:val="12"/>
          <w:szCs w:val="12"/>
          <w:lang w:eastAsia="es-ES"/>
        </w:rPr>
        <w:t xml:space="preserve">            </w:t>
      </w:r>
      <w:proofErr w:type="gramStart"/>
      <w:r w:rsidRPr="00DA2C59">
        <w:rPr>
          <w:rFonts w:ascii="Consolas" w:eastAsia="Times New Roman" w:hAnsi="Consolas" w:cs="Times New Roman"/>
          <w:color w:val="DCDCAA"/>
          <w:sz w:val="12"/>
          <w:szCs w:val="12"/>
          <w:lang w:eastAsia="es-ES"/>
        </w:rPr>
        <w:t>print</w:t>
      </w:r>
      <w:r w:rsidRPr="00DA2C59">
        <w:rPr>
          <w:rFonts w:ascii="Consolas" w:eastAsia="Times New Roman" w:hAnsi="Consolas" w:cs="Times New Roman"/>
          <w:color w:val="FFFFFF"/>
          <w:sz w:val="12"/>
          <w:szCs w:val="12"/>
          <w:lang w:eastAsia="es-ES"/>
        </w:rPr>
        <w:t>(</w:t>
      </w:r>
      <w:proofErr w:type="gramEnd"/>
      <w:r w:rsidRPr="00DA2C59">
        <w:rPr>
          <w:rFonts w:ascii="Consolas" w:eastAsia="Times New Roman" w:hAnsi="Consolas" w:cs="Times New Roman"/>
          <w:color w:val="CE9178"/>
          <w:sz w:val="12"/>
          <w:szCs w:val="12"/>
          <w:lang w:eastAsia="es-ES"/>
        </w:rPr>
        <w:t>"Rover "</w:t>
      </w:r>
      <w:r w:rsidRPr="00DA2C59">
        <w:rPr>
          <w:rFonts w:ascii="Consolas" w:eastAsia="Times New Roman" w:hAnsi="Consolas" w:cs="Times New Roman"/>
          <w:color w:val="FFFFFF"/>
          <w:sz w:val="12"/>
          <w:szCs w:val="12"/>
          <w:lang w:eastAsia="es-ES"/>
        </w:rPr>
        <w:t xml:space="preserve"> </w:t>
      </w:r>
      <w:r w:rsidRPr="00DA2C59">
        <w:rPr>
          <w:rFonts w:ascii="Consolas" w:eastAsia="Times New Roman" w:hAnsi="Consolas" w:cs="Times New Roman"/>
          <w:color w:val="D4D4D4"/>
          <w:sz w:val="12"/>
          <w:szCs w:val="12"/>
          <w:lang w:eastAsia="es-ES"/>
        </w:rPr>
        <w:t>+</w:t>
      </w:r>
      <w:r w:rsidRPr="00DA2C59">
        <w:rPr>
          <w:rFonts w:ascii="Consolas" w:eastAsia="Times New Roman" w:hAnsi="Consolas" w:cs="Times New Roman"/>
          <w:color w:val="FFFFFF"/>
          <w:sz w:val="12"/>
          <w:szCs w:val="12"/>
          <w:lang w:eastAsia="es-ES"/>
        </w:rPr>
        <w:t xml:space="preserve"> </w:t>
      </w:r>
      <w:r w:rsidRPr="00DA2C59">
        <w:rPr>
          <w:rFonts w:ascii="Consolas" w:eastAsia="Times New Roman" w:hAnsi="Consolas" w:cs="Times New Roman"/>
          <w:color w:val="4EC9B0"/>
          <w:sz w:val="12"/>
          <w:szCs w:val="12"/>
          <w:lang w:eastAsia="es-ES"/>
        </w:rPr>
        <w:t>str</w:t>
      </w:r>
      <w:r w:rsidRPr="00DA2C59">
        <w:rPr>
          <w:rFonts w:ascii="Consolas" w:eastAsia="Times New Roman" w:hAnsi="Consolas" w:cs="Times New Roman"/>
          <w:color w:val="FFFFFF"/>
          <w:sz w:val="12"/>
          <w:szCs w:val="12"/>
          <w:lang w:eastAsia="es-ES"/>
        </w:rPr>
        <w:t>(</w:t>
      </w:r>
      <w:proofErr w:type="spellStart"/>
      <w:r w:rsidRPr="00DA2C59">
        <w:rPr>
          <w:rFonts w:ascii="Consolas" w:eastAsia="Times New Roman" w:hAnsi="Consolas" w:cs="Times New Roman"/>
          <w:color w:val="9CDCFE"/>
          <w:sz w:val="12"/>
          <w:szCs w:val="12"/>
          <w:lang w:eastAsia="es-ES"/>
        </w:rPr>
        <w:t>self</w:t>
      </w:r>
      <w:r w:rsidRPr="00DA2C59">
        <w:rPr>
          <w:rFonts w:ascii="Consolas" w:eastAsia="Times New Roman" w:hAnsi="Consolas" w:cs="Times New Roman"/>
          <w:color w:val="FFFFFF"/>
          <w:sz w:val="12"/>
          <w:szCs w:val="12"/>
          <w:lang w:eastAsia="es-ES"/>
        </w:rPr>
        <w:t>.</w:t>
      </w:r>
      <w:r w:rsidRPr="00DA2C59">
        <w:rPr>
          <w:rFonts w:ascii="Consolas" w:eastAsia="Times New Roman" w:hAnsi="Consolas" w:cs="Times New Roman"/>
          <w:color w:val="9CDCFE"/>
          <w:sz w:val="12"/>
          <w:szCs w:val="12"/>
          <w:lang w:eastAsia="es-ES"/>
        </w:rPr>
        <w:t>usercmd</w:t>
      </w:r>
      <w:proofErr w:type="spellEnd"/>
      <w:r w:rsidRPr="00DA2C59">
        <w:rPr>
          <w:rFonts w:ascii="Consolas" w:eastAsia="Times New Roman" w:hAnsi="Consolas" w:cs="Times New Roman"/>
          <w:color w:val="FFFFFF"/>
          <w:sz w:val="12"/>
          <w:szCs w:val="12"/>
          <w:lang w:eastAsia="es-ES"/>
        </w:rPr>
        <w:t>[</w:t>
      </w:r>
      <w:r w:rsidRPr="00DA2C59">
        <w:rPr>
          <w:rFonts w:ascii="Consolas" w:eastAsia="Times New Roman" w:hAnsi="Consolas" w:cs="Times New Roman"/>
          <w:color w:val="CE9178"/>
          <w:sz w:val="12"/>
          <w:szCs w:val="12"/>
          <w:lang w:eastAsia="es-ES"/>
        </w:rPr>
        <w:t>'</w:t>
      </w:r>
      <w:proofErr w:type="spellStart"/>
      <w:r w:rsidRPr="00DA2C59">
        <w:rPr>
          <w:rFonts w:ascii="Consolas" w:eastAsia="Times New Roman" w:hAnsi="Consolas" w:cs="Times New Roman"/>
          <w:color w:val="CE9178"/>
          <w:sz w:val="12"/>
          <w:szCs w:val="12"/>
          <w:lang w:eastAsia="es-ES"/>
        </w:rPr>
        <w:t>RoverId</w:t>
      </w:r>
      <w:proofErr w:type="spellEnd"/>
      <w:r w:rsidRPr="00DA2C59">
        <w:rPr>
          <w:rFonts w:ascii="Consolas" w:eastAsia="Times New Roman" w:hAnsi="Consolas" w:cs="Times New Roman"/>
          <w:color w:val="CE9178"/>
          <w:sz w:val="12"/>
          <w:szCs w:val="12"/>
          <w:lang w:eastAsia="es-ES"/>
        </w:rPr>
        <w:t>'</w:t>
      </w:r>
      <w:r w:rsidRPr="00DA2C59">
        <w:rPr>
          <w:rFonts w:ascii="Consolas" w:eastAsia="Times New Roman" w:hAnsi="Consolas" w:cs="Times New Roman"/>
          <w:color w:val="FFFFFF"/>
          <w:sz w:val="12"/>
          <w:szCs w:val="12"/>
          <w:lang w:eastAsia="es-ES"/>
        </w:rPr>
        <w:t xml:space="preserve">]) </w:t>
      </w:r>
      <w:r w:rsidRPr="00DA2C59">
        <w:rPr>
          <w:rFonts w:ascii="Consolas" w:eastAsia="Times New Roman" w:hAnsi="Consolas" w:cs="Times New Roman"/>
          <w:color w:val="D4D4D4"/>
          <w:sz w:val="12"/>
          <w:szCs w:val="12"/>
          <w:lang w:eastAsia="es-ES"/>
        </w:rPr>
        <w:t>+</w:t>
      </w:r>
      <w:r w:rsidRPr="00DA2C59">
        <w:rPr>
          <w:rFonts w:ascii="Consolas" w:eastAsia="Times New Roman" w:hAnsi="Consolas" w:cs="Times New Roman"/>
          <w:color w:val="FFFFFF"/>
          <w:sz w:val="12"/>
          <w:szCs w:val="12"/>
          <w:lang w:eastAsia="es-ES"/>
        </w:rPr>
        <w:t xml:space="preserve"> </w:t>
      </w:r>
      <w:r w:rsidRPr="00DA2C59">
        <w:rPr>
          <w:rFonts w:ascii="Consolas" w:eastAsia="Times New Roman" w:hAnsi="Consolas" w:cs="Times New Roman"/>
          <w:color w:val="CE9178"/>
          <w:sz w:val="12"/>
          <w:szCs w:val="12"/>
          <w:lang w:eastAsia="es-ES"/>
        </w:rPr>
        <w:t xml:space="preserve">" received a user command. </w:t>
      </w:r>
      <w:r w:rsidRPr="005F57FC">
        <w:rPr>
          <w:rFonts w:ascii="Consolas" w:eastAsia="Times New Roman" w:hAnsi="Consolas" w:cs="Times New Roman"/>
          <w:color w:val="CE9178"/>
          <w:sz w:val="12"/>
          <w:szCs w:val="12"/>
          <w:lang w:val="es-ES" w:eastAsia="es-ES"/>
        </w:rPr>
        <w:t xml:space="preserve">Computing </w:t>
      </w:r>
      <w:proofErr w:type="spellStart"/>
      <w:r w:rsidRPr="005F57FC">
        <w:rPr>
          <w:rFonts w:ascii="Consolas" w:eastAsia="Times New Roman" w:hAnsi="Consolas" w:cs="Times New Roman"/>
          <w:color w:val="CE9178"/>
          <w:sz w:val="12"/>
          <w:szCs w:val="12"/>
          <w:lang w:val="es-ES" w:eastAsia="es-ES"/>
        </w:rPr>
        <w:t>priority</w:t>
      </w:r>
      <w:proofErr w:type="spellEnd"/>
      <w:r w:rsidRPr="005F57FC">
        <w:rPr>
          <w:rFonts w:ascii="Consolas" w:eastAsia="Times New Roman" w:hAnsi="Consolas" w:cs="Times New Roman"/>
          <w:color w:val="CE9178"/>
          <w:sz w:val="12"/>
          <w:szCs w:val="12"/>
          <w:lang w:val="es-ES" w:eastAsia="es-ES"/>
        </w:rPr>
        <w:t xml:space="preserve"> </w:t>
      </w:r>
      <w:proofErr w:type="spellStart"/>
      <w:r w:rsidRPr="005F57FC">
        <w:rPr>
          <w:rFonts w:ascii="Consolas" w:eastAsia="Times New Roman" w:hAnsi="Consolas" w:cs="Times New Roman"/>
          <w:color w:val="CE9178"/>
          <w:sz w:val="12"/>
          <w:szCs w:val="12"/>
          <w:lang w:val="es-ES" w:eastAsia="es-ES"/>
        </w:rPr>
        <w:t>of</w:t>
      </w:r>
      <w:proofErr w:type="spellEnd"/>
      <w:r w:rsidRPr="005F57FC">
        <w:rPr>
          <w:rFonts w:ascii="Consolas" w:eastAsia="Times New Roman" w:hAnsi="Consolas" w:cs="Times New Roman"/>
          <w:color w:val="CE9178"/>
          <w:sz w:val="12"/>
          <w:szCs w:val="12"/>
          <w:lang w:val="es-ES" w:eastAsia="es-ES"/>
        </w:rPr>
        <w:t xml:space="preserve"> </w:t>
      </w:r>
      <w:proofErr w:type="spellStart"/>
      <w:r w:rsidRPr="005F57FC">
        <w:rPr>
          <w:rFonts w:ascii="Consolas" w:eastAsia="Times New Roman" w:hAnsi="Consolas" w:cs="Times New Roman"/>
          <w:color w:val="CE9178"/>
          <w:sz w:val="12"/>
          <w:szCs w:val="12"/>
          <w:lang w:val="es-ES" w:eastAsia="es-ES"/>
        </w:rPr>
        <w:t>task</w:t>
      </w:r>
      <w:proofErr w:type="spellEnd"/>
      <w:r w:rsidRPr="005F57FC">
        <w:rPr>
          <w:rFonts w:ascii="Consolas" w:eastAsia="Times New Roman" w:hAnsi="Consolas" w:cs="Times New Roman"/>
          <w:color w:val="CE9178"/>
          <w:sz w:val="12"/>
          <w:szCs w:val="12"/>
          <w:lang w:val="es-ES" w:eastAsia="es-ES"/>
        </w:rPr>
        <w:t>...</w:t>
      </w:r>
      <w:r w:rsidRPr="005F57FC">
        <w:rPr>
          <w:rFonts w:ascii="Consolas" w:eastAsia="Times New Roman" w:hAnsi="Consolas" w:cs="Times New Roman"/>
          <w:color w:val="569CD6"/>
          <w:sz w:val="12"/>
          <w:szCs w:val="12"/>
          <w:lang w:val="es-ES" w:eastAsia="es-ES"/>
        </w:rPr>
        <w:t>\n</w:t>
      </w:r>
      <w:r w:rsidRPr="005F57FC">
        <w:rPr>
          <w:rFonts w:ascii="Consolas" w:eastAsia="Times New Roman" w:hAnsi="Consolas" w:cs="Times New Roman"/>
          <w:color w:val="CE9178"/>
          <w:sz w:val="12"/>
          <w:szCs w:val="12"/>
          <w:lang w:val="es-ES" w:eastAsia="es-ES"/>
        </w:rPr>
        <w:t>"</w:t>
      </w:r>
      <w:r w:rsidRPr="005F57FC">
        <w:rPr>
          <w:rFonts w:ascii="Consolas" w:eastAsia="Times New Roman" w:hAnsi="Consolas" w:cs="Times New Roman"/>
          <w:color w:val="FFFFFF"/>
          <w:sz w:val="12"/>
          <w:szCs w:val="12"/>
          <w:lang w:val="es-ES" w:eastAsia="es-ES"/>
        </w:rPr>
        <w:t xml:space="preserve">) </w:t>
      </w:r>
    </w:p>
    <w:p w14:paraId="27F93A77" w14:textId="77777777" w:rsidR="00CA31A2" w:rsidRPr="005F57FC" w:rsidRDefault="00CA31A2" w:rsidP="00CA31A2">
      <w:pPr>
        <w:pStyle w:val="Prrafodelista"/>
        <w:numPr>
          <w:ilvl w:val="0"/>
          <w:numId w:val="12"/>
        </w:numPr>
        <w:shd w:val="clear" w:color="auto" w:fill="000000"/>
        <w:spacing w:after="0" w:line="285" w:lineRule="atLeast"/>
        <w:rPr>
          <w:rFonts w:ascii="Consolas" w:eastAsia="Times New Roman" w:hAnsi="Consolas" w:cs="Times New Roman"/>
          <w:color w:val="FFFFFF"/>
          <w:sz w:val="12"/>
          <w:szCs w:val="12"/>
          <w:lang w:val="es-ES" w:eastAsia="es-ES"/>
        </w:rPr>
      </w:pPr>
    </w:p>
    <w:p w14:paraId="1F44B5D5" w14:textId="77777777" w:rsidR="00CA31A2" w:rsidRPr="005F57FC" w:rsidRDefault="00CA31A2" w:rsidP="00CA31A2">
      <w:pPr>
        <w:pStyle w:val="Prrafodelista"/>
        <w:numPr>
          <w:ilvl w:val="0"/>
          <w:numId w:val="12"/>
        </w:numPr>
        <w:shd w:val="clear" w:color="auto" w:fill="000000"/>
        <w:spacing w:after="0" w:line="285" w:lineRule="atLeast"/>
        <w:rPr>
          <w:rFonts w:ascii="Consolas" w:eastAsia="Times New Roman" w:hAnsi="Consolas" w:cs="Times New Roman"/>
          <w:color w:val="FFFFFF"/>
          <w:sz w:val="12"/>
          <w:szCs w:val="12"/>
          <w:lang w:val="es-ES" w:eastAsia="es-ES"/>
        </w:rPr>
      </w:pPr>
      <w:r w:rsidRPr="005F57FC">
        <w:rPr>
          <w:rFonts w:ascii="Consolas" w:eastAsia="Times New Roman" w:hAnsi="Consolas" w:cs="Times New Roman"/>
          <w:color w:val="FFFFFF"/>
          <w:sz w:val="12"/>
          <w:szCs w:val="12"/>
          <w:lang w:val="es-ES" w:eastAsia="es-ES"/>
        </w:rPr>
        <w:t xml:space="preserve">            </w:t>
      </w:r>
      <w:r w:rsidRPr="005F57FC">
        <w:rPr>
          <w:rFonts w:ascii="Consolas" w:eastAsia="Times New Roman" w:hAnsi="Consolas" w:cs="Times New Roman"/>
          <w:color w:val="7CA668"/>
          <w:sz w:val="12"/>
          <w:szCs w:val="12"/>
          <w:lang w:val="es-ES" w:eastAsia="es-ES"/>
        </w:rPr>
        <w:t xml:space="preserve"># </w:t>
      </w:r>
      <w:proofErr w:type="spellStart"/>
      <w:r w:rsidRPr="005F57FC">
        <w:rPr>
          <w:rFonts w:ascii="Consolas" w:eastAsia="Times New Roman" w:hAnsi="Consolas" w:cs="Times New Roman"/>
          <w:color w:val="7CA668"/>
          <w:sz w:val="12"/>
          <w:szCs w:val="12"/>
          <w:lang w:val="es-ES" w:eastAsia="es-ES"/>
        </w:rPr>
        <w:t>Task</w:t>
      </w:r>
      <w:proofErr w:type="spellEnd"/>
      <w:r w:rsidRPr="005F57FC">
        <w:rPr>
          <w:rFonts w:ascii="Consolas" w:eastAsia="Times New Roman" w:hAnsi="Consolas" w:cs="Times New Roman"/>
          <w:color w:val="7CA668"/>
          <w:sz w:val="12"/>
          <w:szCs w:val="12"/>
          <w:lang w:val="es-ES" w:eastAsia="es-ES"/>
        </w:rPr>
        <w:t xml:space="preserve"> ID</w:t>
      </w:r>
    </w:p>
    <w:p w14:paraId="2A00749D" w14:textId="77777777" w:rsidR="00CA31A2" w:rsidRPr="00DA2C59" w:rsidRDefault="00CA31A2" w:rsidP="00CA31A2">
      <w:pPr>
        <w:pStyle w:val="Prrafodelista"/>
        <w:numPr>
          <w:ilvl w:val="0"/>
          <w:numId w:val="12"/>
        </w:numPr>
        <w:shd w:val="clear" w:color="auto" w:fill="000000"/>
        <w:spacing w:after="0" w:line="285" w:lineRule="atLeast"/>
        <w:rPr>
          <w:rFonts w:ascii="Consolas" w:eastAsia="Times New Roman" w:hAnsi="Consolas" w:cs="Times New Roman"/>
          <w:color w:val="FFFFFF"/>
          <w:sz w:val="12"/>
          <w:szCs w:val="12"/>
          <w:lang w:eastAsia="es-ES"/>
        </w:rPr>
      </w:pPr>
      <w:r w:rsidRPr="00DA2C59">
        <w:rPr>
          <w:rFonts w:ascii="Consolas" w:eastAsia="Times New Roman" w:hAnsi="Consolas" w:cs="Times New Roman"/>
          <w:color w:val="FFFFFF"/>
          <w:sz w:val="12"/>
          <w:szCs w:val="12"/>
          <w:lang w:eastAsia="es-ES"/>
        </w:rPr>
        <w:t xml:space="preserve">            </w:t>
      </w:r>
      <w:proofErr w:type="spellStart"/>
      <w:proofErr w:type="gramStart"/>
      <w:r w:rsidRPr="00DA2C59">
        <w:rPr>
          <w:rFonts w:ascii="Consolas" w:eastAsia="Times New Roman" w:hAnsi="Consolas" w:cs="Times New Roman"/>
          <w:color w:val="9CDCFE"/>
          <w:sz w:val="12"/>
          <w:szCs w:val="12"/>
          <w:lang w:eastAsia="es-ES"/>
        </w:rPr>
        <w:t>self</w:t>
      </w:r>
      <w:r w:rsidRPr="00DA2C59">
        <w:rPr>
          <w:rFonts w:ascii="Consolas" w:eastAsia="Times New Roman" w:hAnsi="Consolas" w:cs="Times New Roman"/>
          <w:color w:val="FFFFFF"/>
          <w:sz w:val="12"/>
          <w:szCs w:val="12"/>
          <w:lang w:eastAsia="es-ES"/>
        </w:rPr>
        <w:t>.</w:t>
      </w:r>
      <w:r w:rsidRPr="00DA2C59">
        <w:rPr>
          <w:rFonts w:ascii="Consolas" w:eastAsia="Times New Roman" w:hAnsi="Consolas" w:cs="Times New Roman"/>
          <w:color w:val="9CDCFE"/>
          <w:sz w:val="12"/>
          <w:szCs w:val="12"/>
          <w:lang w:eastAsia="es-ES"/>
        </w:rPr>
        <w:t>task</w:t>
      </w:r>
      <w:proofErr w:type="gramEnd"/>
      <w:r w:rsidRPr="00DA2C59">
        <w:rPr>
          <w:rFonts w:ascii="Consolas" w:eastAsia="Times New Roman" w:hAnsi="Consolas" w:cs="Times New Roman"/>
          <w:color w:val="9CDCFE"/>
          <w:sz w:val="12"/>
          <w:szCs w:val="12"/>
          <w:lang w:eastAsia="es-ES"/>
        </w:rPr>
        <w:t>_id</w:t>
      </w:r>
      <w:proofErr w:type="spellEnd"/>
      <w:r w:rsidRPr="00DA2C59">
        <w:rPr>
          <w:rFonts w:ascii="Consolas" w:eastAsia="Times New Roman" w:hAnsi="Consolas" w:cs="Times New Roman"/>
          <w:color w:val="FFFFFF"/>
          <w:sz w:val="12"/>
          <w:szCs w:val="12"/>
          <w:lang w:eastAsia="es-ES"/>
        </w:rPr>
        <w:t xml:space="preserve"> </w:t>
      </w:r>
      <w:r w:rsidRPr="00DA2C59">
        <w:rPr>
          <w:rFonts w:ascii="Consolas" w:eastAsia="Times New Roman" w:hAnsi="Consolas" w:cs="Times New Roman"/>
          <w:color w:val="D4D4D4"/>
          <w:sz w:val="12"/>
          <w:szCs w:val="12"/>
          <w:lang w:eastAsia="es-ES"/>
        </w:rPr>
        <w:t>=</w:t>
      </w:r>
      <w:r w:rsidRPr="00DA2C59">
        <w:rPr>
          <w:rFonts w:ascii="Consolas" w:eastAsia="Times New Roman" w:hAnsi="Consolas" w:cs="Times New Roman"/>
          <w:color w:val="FFFFFF"/>
          <w:sz w:val="12"/>
          <w:szCs w:val="12"/>
          <w:lang w:eastAsia="es-ES"/>
        </w:rPr>
        <w:t xml:space="preserve">  </w:t>
      </w:r>
      <w:proofErr w:type="spellStart"/>
      <w:r w:rsidRPr="00DA2C59">
        <w:rPr>
          <w:rFonts w:ascii="Consolas" w:eastAsia="Times New Roman" w:hAnsi="Consolas" w:cs="Times New Roman"/>
          <w:color w:val="9CDCFE"/>
          <w:sz w:val="12"/>
          <w:szCs w:val="12"/>
          <w:lang w:eastAsia="es-ES"/>
        </w:rPr>
        <w:t>self</w:t>
      </w:r>
      <w:r w:rsidRPr="00DA2C59">
        <w:rPr>
          <w:rFonts w:ascii="Consolas" w:eastAsia="Times New Roman" w:hAnsi="Consolas" w:cs="Times New Roman"/>
          <w:color w:val="FFFFFF"/>
          <w:sz w:val="12"/>
          <w:szCs w:val="12"/>
          <w:lang w:eastAsia="es-ES"/>
        </w:rPr>
        <w:t>.</w:t>
      </w:r>
      <w:r w:rsidRPr="00DA2C59">
        <w:rPr>
          <w:rFonts w:ascii="Consolas" w:eastAsia="Times New Roman" w:hAnsi="Consolas" w:cs="Times New Roman"/>
          <w:color w:val="9CDCFE"/>
          <w:sz w:val="12"/>
          <w:szCs w:val="12"/>
          <w:lang w:eastAsia="es-ES"/>
        </w:rPr>
        <w:t>task_id</w:t>
      </w:r>
      <w:proofErr w:type="spellEnd"/>
      <w:r w:rsidRPr="00DA2C59">
        <w:rPr>
          <w:rFonts w:ascii="Consolas" w:eastAsia="Times New Roman" w:hAnsi="Consolas" w:cs="Times New Roman"/>
          <w:color w:val="FFFFFF"/>
          <w:sz w:val="12"/>
          <w:szCs w:val="12"/>
          <w:lang w:eastAsia="es-ES"/>
        </w:rPr>
        <w:t xml:space="preserve"> </w:t>
      </w:r>
      <w:r w:rsidRPr="00DA2C59">
        <w:rPr>
          <w:rFonts w:ascii="Consolas" w:eastAsia="Times New Roman" w:hAnsi="Consolas" w:cs="Times New Roman"/>
          <w:color w:val="D4D4D4"/>
          <w:sz w:val="12"/>
          <w:szCs w:val="12"/>
          <w:lang w:eastAsia="es-ES"/>
        </w:rPr>
        <w:t>+</w:t>
      </w:r>
      <w:r w:rsidRPr="00DA2C59">
        <w:rPr>
          <w:rFonts w:ascii="Consolas" w:eastAsia="Times New Roman" w:hAnsi="Consolas" w:cs="Times New Roman"/>
          <w:color w:val="FFFFFF"/>
          <w:sz w:val="12"/>
          <w:szCs w:val="12"/>
          <w:lang w:eastAsia="es-ES"/>
        </w:rPr>
        <w:t xml:space="preserve"> </w:t>
      </w:r>
      <w:r w:rsidRPr="00DA2C59">
        <w:rPr>
          <w:rFonts w:ascii="Consolas" w:eastAsia="Times New Roman" w:hAnsi="Consolas" w:cs="Times New Roman"/>
          <w:color w:val="B5CEA8"/>
          <w:sz w:val="12"/>
          <w:szCs w:val="12"/>
          <w:lang w:eastAsia="es-ES"/>
        </w:rPr>
        <w:t>1</w:t>
      </w:r>
      <w:r w:rsidRPr="00DA2C59">
        <w:rPr>
          <w:rFonts w:ascii="Consolas" w:eastAsia="Times New Roman" w:hAnsi="Consolas" w:cs="Times New Roman"/>
          <w:color w:val="FFFFFF"/>
          <w:sz w:val="12"/>
          <w:szCs w:val="12"/>
          <w:lang w:eastAsia="es-ES"/>
        </w:rPr>
        <w:t xml:space="preserve">     </w:t>
      </w:r>
    </w:p>
    <w:p w14:paraId="6E866268" w14:textId="77777777" w:rsidR="00CA31A2" w:rsidRPr="00DA2C59" w:rsidRDefault="00CA31A2" w:rsidP="00CA31A2">
      <w:pPr>
        <w:pStyle w:val="Prrafodelista"/>
        <w:numPr>
          <w:ilvl w:val="0"/>
          <w:numId w:val="12"/>
        </w:numPr>
        <w:shd w:val="clear" w:color="auto" w:fill="000000"/>
        <w:spacing w:after="0" w:line="285" w:lineRule="atLeast"/>
        <w:rPr>
          <w:rFonts w:ascii="Consolas" w:eastAsia="Times New Roman" w:hAnsi="Consolas" w:cs="Times New Roman"/>
          <w:color w:val="FFFFFF"/>
          <w:sz w:val="12"/>
          <w:szCs w:val="12"/>
          <w:lang w:eastAsia="es-ES"/>
        </w:rPr>
      </w:pPr>
    </w:p>
    <w:p w14:paraId="347A128A" w14:textId="77777777" w:rsidR="00CA31A2" w:rsidRPr="005F57FC" w:rsidRDefault="00CA31A2" w:rsidP="00CA31A2">
      <w:pPr>
        <w:pStyle w:val="Prrafodelista"/>
        <w:numPr>
          <w:ilvl w:val="0"/>
          <w:numId w:val="12"/>
        </w:numPr>
        <w:shd w:val="clear" w:color="auto" w:fill="000000"/>
        <w:spacing w:after="0" w:line="285" w:lineRule="atLeast"/>
        <w:rPr>
          <w:rFonts w:ascii="Consolas" w:eastAsia="Times New Roman" w:hAnsi="Consolas" w:cs="Times New Roman"/>
          <w:color w:val="FFFFFF"/>
          <w:sz w:val="12"/>
          <w:szCs w:val="12"/>
          <w:lang w:val="es-ES" w:eastAsia="es-ES"/>
        </w:rPr>
      </w:pPr>
      <w:r w:rsidRPr="00DA2C59">
        <w:rPr>
          <w:rFonts w:ascii="Consolas" w:eastAsia="Times New Roman" w:hAnsi="Consolas" w:cs="Times New Roman"/>
          <w:color w:val="FFFFFF"/>
          <w:sz w:val="12"/>
          <w:szCs w:val="12"/>
          <w:lang w:eastAsia="es-ES"/>
        </w:rPr>
        <w:t xml:space="preserve">            </w:t>
      </w:r>
      <w:r w:rsidRPr="005F57FC">
        <w:rPr>
          <w:rFonts w:ascii="Consolas" w:eastAsia="Times New Roman" w:hAnsi="Consolas" w:cs="Times New Roman"/>
          <w:color w:val="7CA668"/>
          <w:sz w:val="12"/>
          <w:szCs w:val="12"/>
          <w:lang w:val="es-ES" w:eastAsia="es-ES"/>
        </w:rPr>
        <w:t xml:space="preserve"># </w:t>
      </w:r>
      <w:proofErr w:type="spellStart"/>
      <w:r w:rsidRPr="005F57FC">
        <w:rPr>
          <w:rFonts w:ascii="Consolas" w:eastAsia="Times New Roman" w:hAnsi="Consolas" w:cs="Times New Roman"/>
          <w:color w:val="7CA668"/>
          <w:sz w:val="12"/>
          <w:szCs w:val="12"/>
          <w:lang w:val="es-ES" w:eastAsia="es-ES"/>
        </w:rPr>
        <w:t>User</w:t>
      </w:r>
      <w:proofErr w:type="spellEnd"/>
      <w:r w:rsidRPr="005F57FC">
        <w:rPr>
          <w:rFonts w:ascii="Consolas" w:eastAsia="Times New Roman" w:hAnsi="Consolas" w:cs="Times New Roman"/>
          <w:color w:val="7CA668"/>
          <w:sz w:val="12"/>
          <w:szCs w:val="12"/>
          <w:lang w:val="es-ES" w:eastAsia="es-ES"/>
        </w:rPr>
        <w:t xml:space="preserve"> </w:t>
      </w:r>
      <w:proofErr w:type="spellStart"/>
      <w:r w:rsidRPr="005F57FC">
        <w:rPr>
          <w:rFonts w:ascii="Consolas" w:eastAsia="Times New Roman" w:hAnsi="Consolas" w:cs="Times New Roman"/>
          <w:color w:val="7CA668"/>
          <w:sz w:val="12"/>
          <w:szCs w:val="12"/>
          <w:lang w:val="es-ES" w:eastAsia="es-ES"/>
        </w:rPr>
        <w:t>command</w:t>
      </w:r>
      <w:proofErr w:type="spellEnd"/>
    </w:p>
    <w:p w14:paraId="4A25FB31" w14:textId="77777777" w:rsidR="00CA31A2" w:rsidRPr="00DA2C59" w:rsidRDefault="00CA31A2" w:rsidP="00CA31A2">
      <w:pPr>
        <w:pStyle w:val="Prrafodelista"/>
        <w:numPr>
          <w:ilvl w:val="0"/>
          <w:numId w:val="12"/>
        </w:numPr>
        <w:shd w:val="clear" w:color="auto" w:fill="000000"/>
        <w:spacing w:after="0" w:line="285" w:lineRule="atLeast"/>
        <w:rPr>
          <w:rFonts w:ascii="Consolas" w:eastAsia="Times New Roman" w:hAnsi="Consolas" w:cs="Times New Roman"/>
          <w:color w:val="FFFFFF"/>
          <w:sz w:val="12"/>
          <w:szCs w:val="12"/>
          <w:lang w:eastAsia="es-ES"/>
        </w:rPr>
      </w:pPr>
      <w:r w:rsidRPr="00DA2C59">
        <w:rPr>
          <w:rFonts w:ascii="Consolas" w:eastAsia="Times New Roman" w:hAnsi="Consolas" w:cs="Times New Roman"/>
          <w:color w:val="FFFFFF"/>
          <w:sz w:val="12"/>
          <w:szCs w:val="12"/>
          <w:lang w:eastAsia="es-ES"/>
        </w:rPr>
        <w:t xml:space="preserve">            </w:t>
      </w:r>
      <w:r w:rsidRPr="00DA2C59">
        <w:rPr>
          <w:rFonts w:ascii="Consolas" w:eastAsia="Times New Roman" w:hAnsi="Consolas" w:cs="Times New Roman"/>
          <w:color w:val="9CDCFE"/>
          <w:sz w:val="12"/>
          <w:szCs w:val="12"/>
          <w:lang w:eastAsia="es-ES"/>
        </w:rPr>
        <w:t>id</w:t>
      </w:r>
      <w:r w:rsidRPr="00DA2C59">
        <w:rPr>
          <w:rFonts w:ascii="Consolas" w:eastAsia="Times New Roman" w:hAnsi="Consolas" w:cs="Times New Roman"/>
          <w:color w:val="FFFFFF"/>
          <w:sz w:val="12"/>
          <w:szCs w:val="12"/>
          <w:lang w:eastAsia="es-ES"/>
        </w:rPr>
        <w:t xml:space="preserve">         </w:t>
      </w:r>
      <w:proofErr w:type="gramStart"/>
      <w:r w:rsidRPr="00DA2C59">
        <w:rPr>
          <w:rFonts w:ascii="Consolas" w:eastAsia="Times New Roman" w:hAnsi="Consolas" w:cs="Times New Roman"/>
          <w:color w:val="D4D4D4"/>
          <w:sz w:val="12"/>
          <w:szCs w:val="12"/>
          <w:lang w:eastAsia="es-ES"/>
        </w:rPr>
        <w:t>=</w:t>
      </w:r>
      <w:r w:rsidRPr="00DA2C59">
        <w:rPr>
          <w:rFonts w:ascii="Consolas" w:eastAsia="Times New Roman" w:hAnsi="Consolas" w:cs="Times New Roman"/>
          <w:color w:val="FFFFFF"/>
          <w:sz w:val="12"/>
          <w:szCs w:val="12"/>
          <w:lang w:eastAsia="es-ES"/>
        </w:rPr>
        <w:t xml:space="preserve">  </w:t>
      </w:r>
      <w:proofErr w:type="spellStart"/>
      <w:r w:rsidRPr="00DA2C59">
        <w:rPr>
          <w:rFonts w:ascii="Consolas" w:eastAsia="Times New Roman" w:hAnsi="Consolas" w:cs="Times New Roman"/>
          <w:color w:val="9CDCFE"/>
          <w:sz w:val="12"/>
          <w:szCs w:val="12"/>
          <w:lang w:eastAsia="es-ES"/>
        </w:rPr>
        <w:t>self</w:t>
      </w:r>
      <w:proofErr w:type="gramEnd"/>
      <w:r w:rsidRPr="00DA2C59">
        <w:rPr>
          <w:rFonts w:ascii="Consolas" w:eastAsia="Times New Roman" w:hAnsi="Consolas" w:cs="Times New Roman"/>
          <w:color w:val="FFFFFF"/>
          <w:sz w:val="12"/>
          <w:szCs w:val="12"/>
          <w:lang w:eastAsia="es-ES"/>
        </w:rPr>
        <w:t>.</w:t>
      </w:r>
      <w:r w:rsidRPr="00DA2C59">
        <w:rPr>
          <w:rFonts w:ascii="Consolas" w:eastAsia="Times New Roman" w:hAnsi="Consolas" w:cs="Times New Roman"/>
          <w:color w:val="9CDCFE"/>
          <w:sz w:val="12"/>
          <w:szCs w:val="12"/>
          <w:lang w:eastAsia="es-ES"/>
        </w:rPr>
        <w:t>task_id</w:t>
      </w:r>
      <w:proofErr w:type="spellEnd"/>
      <w:r w:rsidRPr="00DA2C59">
        <w:rPr>
          <w:rFonts w:ascii="Consolas" w:eastAsia="Times New Roman" w:hAnsi="Consolas" w:cs="Times New Roman"/>
          <w:color w:val="FFFFFF"/>
          <w:sz w:val="12"/>
          <w:szCs w:val="12"/>
          <w:lang w:eastAsia="es-ES"/>
        </w:rPr>
        <w:t xml:space="preserve">                                                                   </w:t>
      </w:r>
      <w:r w:rsidRPr="00DA2C59">
        <w:rPr>
          <w:rFonts w:ascii="Consolas" w:eastAsia="Times New Roman" w:hAnsi="Consolas" w:cs="Times New Roman"/>
          <w:color w:val="7CA668"/>
          <w:sz w:val="12"/>
          <w:szCs w:val="12"/>
          <w:lang w:eastAsia="es-ES"/>
        </w:rPr>
        <w:t># (0) Task ID</w:t>
      </w:r>
    </w:p>
    <w:p w14:paraId="2E227672" w14:textId="77777777" w:rsidR="00CA31A2" w:rsidRPr="005F57FC" w:rsidRDefault="00CA31A2" w:rsidP="00CA31A2">
      <w:pPr>
        <w:pStyle w:val="Prrafodelista"/>
        <w:numPr>
          <w:ilvl w:val="0"/>
          <w:numId w:val="12"/>
        </w:numPr>
        <w:shd w:val="clear" w:color="auto" w:fill="000000"/>
        <w:spacing w:after="0" w:line="285" w:lineRule="atLeast"/>
        <w:rPr>
          <w:rFonts w:ascii="Consolas" w:eastAsia="Times New Roman" w:hAnsi="Consolas" w:cs="Times New Roman"/>
          <w:color w:val="FFFFFF"/>
          <w:sz w:val="12"/>
          <w:szCs w:val="12"/>
          <w:lang w:val="es-ES" w:eastAsia="es-ES"/>
        </w:rPr>
      </w:pPr>
      <w:r w:rsidRPr="00DA2C59">
        <w:rPr>
          <w:rFonts w:ascii="Consolas" w:eastAsia="Times New Roman" w:hAnsi="Consolas" w:cs="Times New Roman"/>
          <w:color w:val="FFFFFF"/>
          <w:sz w:val="12"/>
          <w:szCs w:val="12"/>
          <w:lang w:eastAsia="es-ES"/>
        </w:rPr>
        <w:t xml:space="preserve">            </w:t>
      </w:r>
      <w:proofErr w:type="spellStart"/>
      <w:r w:rsidRPr="005F57FC">
        <w:rPr>
          <w:rFonts w:ascii="Consolas" w:eastAsia="Times New Roman" w:hAnsi="Consolas" w:cs="Times New Roman"/>
          <w:color w:val="9CDCFE"/>
          <w:sz w:val="12"/>
          <w:szCs w:val="12"/>
          <w:lang w:val="es-ES" w:eastAsia="es-ES"/>
        </w:rPr>
        <w:t>priority</w:t>
      </w:r>
      <w:proofErr w:type="spellEnd"/>
      <w:r w:rsidRPr="005F57FC">
        <w:rPr>
          <w:rFonts w:ascii="Consolas" w:eastAsia="Times New Roman" w:hAnsi="Consolas" w:cs="Times New Roman"/>
          <w:color w:val="FFFFFF"/>
          <w:sz w:val="12"/>
          <w:szCs w:val="12"/>
          <w:lang w:val="es-ES" w:eastAsia="es-ES"/>
        </w:rPr>
        <w:t xml:space="preserve">   </w:t>
      </w:r>
      <w:proofErr w:type="gramStart"/>
      <w:r w:rsidRPr="005F57FC">
        <w:rPr>
          <w:rFonts w:ascii="Consolas" w:eastAsia="Times New Roman" w:hAnsi="Consolas" w:cs="Times New Roman"/>
          <w:color w:val="D4D4D4"/>
          <w:sz w:val="12"/>
          <w:szCs w:val="12"/>
          <w:lang w:val="es-ES" w:eastAsia="es-ES"/>
        </w:rPr>
        <w:t>=</w:t>
      </w:r>
      <w:r w:rsidRPr="005F57FC">
        <w:rPr>
          <w:rFonts w:ascii="Consolas" w:eastAsia="Times New Roman" w:hAnsi="Consolas" w:cs="Times New Roman"/>
          <w:color w:val="FFFFFF"/>
          <w:sz w:val="12"/>
          <w:szCs w:val="12"/>
          <w:lang w:val="es-ES" w:eastAsia="es-ES"/>
        </w:rPr>
        <w:t xml:space="preserve">  </w:t>
      </w:r>
      <w:proofErr w:type="spellStart"/>
      <w:r w:rsidRPr="005F57FC">
        <w:rPr>
          <w:rFonts w:ascii="Consolas" w:eastAsia="Times New Roman" w:hAnsi="Consolas" w:cs="Times New Roman"/>
          <w:color w:val="569CD6"/>
          <w:sz w:val="12"/>
          <w:szCs w:val="12"/>
          <w:lang w:val="es-ES" w:eastAsia="es-ES"/>
        </w:rPr>
        <w:t>None</w:t>
      </w:r>
      <w:proofErr w:type="spellEnd"/>
      <w:proofErr w:type="gramEnd"/>
      <w:r w:rsidRPr="005F57FC">
        <w:rPr>
          <w:rFonts w:ascii="Consolas" w:eastAsia="Times New Roman" w:hAnsi="Consolas" w:cs="Times New Roman"/>
          <w:color w:val="FFFFFF"/>
          <w:sz w:val="12"/>
          <w:szCs w:val="12"/>
          <w:lang w:val="es-ES" w:eastAsia="es-ES"/>
        </w:rPr>
        <w:t xml:space="preserve">                                                                           </w:t>
      </w:r>
      <w:r w:rsidRPr="005F57FC">
        <w:rPr>
          <w:rFonts w:ascii="Consolas" w:eastAsia="Times New Roman" w:hAnsi="Consolas" w:cs="Times New Roman"/>
          <w:color w:val="7CA668"/>
          <w:sz w:val="12"/>
          <w:szCs w:val="12"/>
          <w:lang w:val="es-ES" w:eastAsia="es-ES"/>
        </w:rPr>
        <w:t xml:space="preserve"># (1) </w:t>
      </w:r>
      <w:proofErr w:type="spellStart"/>
      <w:r w:rsidRPr="005F57FC">
        <w:rPr>
          <w:rFonts w:ascii="Consolas" w:eastAsia="Times New Roman" w:hAnsi="Consolas" w:cs="Times New Roman"/>
          <w:color w:val="7CA668"/>
          <w:sz w:val="12"/>
          <w:szCs w:val="12"/>
          <w:lang w:val="es-ES" w:eastAsia="es-ES"/>
        </w:rPr>
        <w:t>Priority</w:t>
      </w:r>
      <w:proofErr w:type="spellEnd"/>
    </w:p>
    <w:p w14:paraId="7B26BF9D" w14:textId="77777777" w:rsidR="00CA31A2" w:rsidRPr="005F57FC" w:rsidRDefault="00CA31A2" w:rsidP="00CA31A2">
      <w:pPr>
        <w:pStyle w:val="Prrafodelista"/>
        <w:numPr>
          <w:ilvl w:val="0"/>
          <w:numId w:val="12"/>
        </w:numPr>
        <w:shd w:val="clear" w:color="auto" w:fill="000000"/>
        <w:spacing w:after="0" w:line="285" w:lineRule="atLeast"/>
        <w:rPr>
          <w:rFonts w:ascii="Consolas" w:eastAsia="Times New Roman" w:hAnsi="Consolas" w:cs="Times New Roman"/>
          <w:color w:val="FFFFFF"/>
          <w:sz w:val="12"/>
          <w:szCs w:val="12"/>
          <w:lang w:val="es-ES" w:eastAsia="es-ES"/>
        </w:rPr>
      </w:pPr>
      <w:r w:rsidRPr="005F57FC">
        <w:rPr>
          <w:rFonts w:ascii="Consolas" w:eastAsia="Times New Roman" w:hAnsi="Consolas" w:cs="Times New Roman"/>
          <w:color w:val="FFFFFF"/>
          <w:sz w:val="12"/>
          <w:szCs w:val="12"/>
          <w:lang w:val="es-ES" w:eastAsia="es-ES"/>
        </w:rPr>
        <w:t xml:space="preserve">            </w:t>
      </w:r>
      <w:proofErr w:type="spellStart"/>
      <w:r w:rsidRPr="005F57FC">
        <w:rPr>
          <w:rFonts w:ascii="Consolas" w:eastAsia="Times New Roman" w:hAnsi="Consolas" w:cs="Times New Roman"/>
          <w:color w:val="9CDCFE"/>
          <w:sz w:val="12"/>
          <w:szCs w:val="12"/>
          <w:lang w:val="es-ES" w:eastAsia="es-ES"/>
        </w:rPr>
        <w:t>latitude</w:t>
      </w:r>
      <w:proofErr w:type="spellEnd"/>
      <w:r w:rsidRPr="005F57FC">
        <w:rPr>
          <w:rFonts w:ascii="Consolas" w:eastAsia="Times New Roman" w:hAnsi="Consolas" w:cs="Times New Roman"/>
          <w:color w:val="FFFFFF"/>
          <w:sz w:val="12"/>
          <w:szCs w:val="12"/>
          <w:lang w:val="es-ES" w:eastAsia="es-ES"/>
        </w:rPr>
        <w:t xml:space="preserve">   </w:t>
      </w:r>
      <w:proofErr w:type="gramStart"/>
      <w:r w:rsidRPr="005F57FC">
        <w:rPr>
          <w:rFonts w:ascii="Consolas" w:eastAsia="Times New Roman" w:hAnsi="Consolas" w:cs="Times New Roman"/>
          <w:color w:val="D4D4D4"/>
          <w:sz w:val="12"/>
          <w:szCs w:val="12"/>
          <w:lang w:val="es-ES" w:eastAsia="es-ES"/>
        </w:rPr>
        <w:t>=</w:t>
      </w:r>
      <w:r w:rsidRPr="005F57FC">
        <w:rPr>
          <w:rFonts w:ascii="Consolas" w:eastAsia="Times New Roman" w:hAnsi="Consolas" w:cs="Times New Roman"/>
          <w:color w:val="FFFFFF"/>
          <w:sz w:val="12"/>
          <w:szCs w:val="12"/>
          <w:lang w:val="es-ES" w:eastAsia="es-ES"/>
        </w:rPr>
        <w:t xml:space="preserve">  </w:t>
      </w:r>
      <w:proofErr w:type="spellStart"/>
      <w:r w:rsidRPr="005F57FC">
        <w:rPr>
          <w:rFonts w:ascii="Consolas" w:eastAsia="Times New Roman" w:hAnsi="Consolas" w:cs="Times New Roman"/>
          <w:color w:val="9CDCFE"/>
          <w:sz w:val="12"/>
          <w:szCs w:val="12"/>
          <w:lang w:val="es-ES" w:eastAsia="es-ES"/>
        </w:rPr>
        <w:t>self</w:t>
      </w:r>
      <w:proofErr w:type="gramEnd"/>
      <w:r w:rsidRPr="005F57FC">
        <w:rPr>
          <w:rFonts w:ascii="Consolas" w:eastAsia="Times New Roman" w:hAnsi="Consolas" w:cs="Times New Roman"/>
          <w:color w:val="FFFFFF"/>
          <w:sz w:val="12"/>
          <w:szCs w:val="12"/>
          <w:lang w:val="es-ES" w:eastAsia="es-ES"/>
        </w:rPr>
        <w:t>.</w:t>
      </w:r>
      <w:r w:rsidRPr="005F57FC">
        <w:rPr>
          <w:rFonts w:ascii="Consolas" w:eastAsia="Times New Roman" w:hAnsi="Consolas" w:cs="Times New Roman"/>
          <w:color w:val="9CDCFE"/>
          <w:sz w:val="12"/>
          <w:szCs w:val="12"/>
          <w:lang w:val="es-ES" w:eastAsia="es-ES"/>
        </w:rPr>
        <w:t>usercmd</w:t>
      </w:r>
      <w:proofErr w:type="spellEnd"/>
      <w:r w:rsidRPr="005F57FC">
        <w:rPr>
          <w:rFonts w:ascii="Consolas" w:eastAsia="Times New Roman" w:hAnsi="Consolas" w:cs="Times New Roman"/>
          <w:color w:val="FFFFFF"/>
          <w:sz w:val="12"/>
          <w:szCs w:val="12"/>
          <w:lang w:val="es-ES" w:eastAsia="es-ES"/>
        </w:rPr>
        <w:t>[</w:t>
      </w:r>
      <w:r w:rsidRPr="005F57FC">
        <w:rPr>
          <w:rFonts w:ascii="Consolas" w:eastAsia="Times New Roman" w:hAnsi="Consolas" w:cs="Times New Roman"/>
          <w:color w:val="CE9178"/>
          <w:sz w:val="12"/>
          <w:szCs w:val="12"/>
          <w:lang w:val="es-ES" w:eastAsia="es-ES"/>
        </w:rPr>
        <w:t>'</w:t>
      </w:r>
      <w:proofErr w:type="spellStart"/>
      <w:r w:rsidRPr="005F57FC">
        <w:rPr>
          <w:rFonts w:ascii="Consolas" w:eastAsia="Times New Roman" w:hAnsi="Consolas" w:cs="Times New Roman"/>
          <w:color w:val="CE9178"/>
          <w:sz w:val="12"/>
          <w:szCs w:val="12"/>
          <w:lang w:val="es-ES" w:eastAsia="es-ES"/>
        </w:rPr>
        <w:t>Latitude</w:t>
      </w:r>
      <w:proofErr w:type="spellEnd"/>
      <w:r w:rsidRPr="005F57FC">
        <w:rPr>
          <w:rFonts w:ascii="Consolas" w:eastAsia="Times New Roman" w:hAnsi="Consolas" w:cs="Times New Roman"/>
          <w:color w:val="CE9178"/>
          <w:sz w:val="12"/>
          <w:szCs w:val="12"/>
          <w:lang w:val="es-ES" w:eastAsia="es-ES"/>
        </w:rPr>
        <w:t>'</w:t>
      </w:r>
      <w:r w:rsidRPr="005F57FC">
        <w:rPr>
          <w:rFonts w:ascii="Consolas" w:eastAsia="Times New Roman" w:hAnsi="Consolas" w:cs="Times New Roman"/>
          <w:color w:val="FFFFFF"/>
          <w:sz w:val="12"/>
          <w:szCs w:val="12"/>
          <w:lang w:val="es-ES" w:eastAsia="es-ES"/>
        </w:rPr>
        <w:t xml:space="preserve">]                                                       </w:t>
      </w:r>
      <w:r w:rsidRPr="005F57FC">
        <w:rPr>
          <w:rFonts w:ascii="Consolas" w:eastAsia="Times New Roman" w:hAnsi="Consolas" w:cs="Times New Roman"/>
          <w:color w:val="7CA668"/>
          <w:sz w:val="12"/>
          <w:szCs w:val="12"/>
          <w:lang w:val="es-ES" w:eastAsia="es-ES"/>
        </w:rPr>
        <w:t xml:space="preserve"># (2) </w:t>
      </w:r>
      <w:proofErr w:type="spellStart"/>
      <w:r w:rsidRPr="005F57FC">
        <w:rPr>
          <w:rFonts w:ascii="Consolas" w:eastAsia="Times New Roman" w:hAnsi="Consolas" w:cs="Times New Roman"/>
          <w:color w:val="7CA668"/>
          <w:sz w:val="12"/>
          <w:szCs w:val="12"/>
          <w:lang w:val="es-ES" w:eastAsia="es-ES"/>
        </w:rPr>
        <w:t>Latitude</w:t>
      </w:r>
      <w:proofErr w:type="spellEnd"/>
    </w:p>
    <w:p w14:paraId="1891DFD3" w14:textId="77777777" w:rsidR="00CA31A2" w:rsidRPr="005F57FC" w:rsidRDefault="00CA31A2" w:rsidP="00CA31A2">
      <w:pPr>
        <w:pStyle w:val="Prrafodelista"/>
        <w:numPr>
          <w:ilvl w:val="0"/>
          <w:numId w:val="12"/>
        </w:numPr>
        <w:shd w:val="clear" w:color="auto" w:fill="000000"/>
        <w:spacing w:after="0" w:line="285" w:lineRule="atLeast"/>
        <w:rPr>
          <w:rFonts w:ascii="Consolas" w:eastAsia="Times New Roman" w:hAnsi="Consolas" w:cs="Times New Roman"/>
          <w:color w:val="FFFFFF"/>
          <w:sz w:val="12"/>
          <w:szCs w:val="12"/>
          <w:lang w:val="es-ES" w:eastAsia="es-ES"/>
        </w:rPr>
      </w:pPr>
      <w:r w:rsidRPr="005F57FC">
        <w:rPr>
          <w:rFonts w:ascii="Consolas" w:eastAsia="Times New Roman" w:hAnsi="Consolas" w:cs="Times New Roman"/>
          <w:color w:val="FFFFFF"/>
          <w:sz w:val="12"/>
          <w:szCs w:val="12"/>
          <w:lang w:val="es-ES" w:eastAsia="es-ES"/>
        </w:rPr>
        <w:t xml:space="preserve">            </w:t>
      </w:r>
      <w:proofErr w:type="spellStart"/>
      <w:proofErr w:type="gramStart"/>
      <w:r w:rsidRPr="005F57FC">
        <w:rPr>
          <w:rFonts w:ascii="Consolas" w:eastAsia="Times New Roman" w:hAnsi="Consolas" w:cs="Times New Roman"/>
          <w:color w:val="9CDCFE"/>
          <w:sz w:val="12"/>
          <w:szCs w:val="12"/>
          <w:lang w:val="es-ES" w:eastAsia="es-ES"/>
        </w:rPr>
        <w:t>longitude</w:t>
      </w:r>
      <w:proofErr w:type="spellEnd"/>
      <w:r w:rsidRPr="005F57FC">
        <w:rPr>
          <w:rFonts w:ascii="Consolas" w:eastAsia="Times New Roman" w:hAnsi="Consolas" w:cs="Times New Roman"/>
          <w:color w:val="FFFFFF"/>
          <w:sz w:val="12"/>
          <w:szCs w:val="12"/>
          <w:lang w:val="es-ES" w:eastAsia="es-ES"/>
        </w:rPr>
        <w:t xml:space="preserve">  </w:t>
      </w:r>
      <w:r w:rsidRPr="005F57FC">
        <w:rPr>
          <w:rFonts w:ascii="Consolas" w:eastAsia="Times New Roman" w:hAnsi="Consolas" w:cs="Times New Roman"/>
          <w:color w:val="D4D4D4"/>
          <w:sz w:val="12"/>
          <w:szCs w:val="12"/>
          <w:lang w:val="es-ES" w:eastAsia="es-ES"/>
        </w:rPr>
        <w:t>=</w:t>
      </w:r>
      <w:proofErr w:type="gramEnd"/>
      <w:r w:rsidRPr="005F57FC">
        <w:rPr>
          <w:rFonts w:ascii="Consolas" w:eastAsia="Times New Roman" w:hAnsi="Consolas" w:cs="Times New Roman"/>
          <w:color w:val="FFFFFF"/>
          <w:sz w:val="12"/>
          <w:szCs w:val="12"/>
          <w:lang w:val="es-ES" w:eastAsia="es-ES"/>
        </w:rPr>
        <w:t xml:space="preserve">  </w:t>
      </w:r>
      <w:proofErr w:type="spellStart"/>
      <w:r w:rsidRPr="005F57FC">
        <w:rPr>
          <w:rFonts w:ascii="Consolas" w:eastAsia="Times New Roman" w:hAnsi="Consolas" w:cs="Times New Roman"/>
          <w:color w:val="9CDCFE"/>
          <w:sz w:val="12"/>
          <w:szCs w:val="12"/>
          <w:lang w:val="es-ES" w:eastAsia="es-ES"/>
        </w:rPr>
        <w:t>self</w:t>
      </w:r>
      <w:r w:rsidRPr="005F57FC">
        <w:rPr>
          <w:rFonts w:ascii="Consolas" w:eastAsia="Times New Roman" w:hAnsi="Consolas" w:cs="Times New Roman"/>
          <w:color w:val="FFFFFF"/>
          <w:sz w:val="12"/>
          <w:szCs w:val="12"/>
          <w:lang w:val="es-ES" w:eastAsia="es-ES"/>
        </w:rPr>
        <w:t>.</w:t>
      </w:r>
      <w:r w:rsidRPr="005F57FC">
        <w:rPr>
          <w:rFonts w:ascii="Consolas" w:eastAsia="Times New Roman" w:hAnsi="Consolas" w:cs="Times New Roman"/>
          <w:color w:val="9CDCFE"/>
          <w:sz w:val="12"/>
          <w:szCs w:val="12"/>
          <w:lang w:val="es-ES" w:eastAsia="es-ES"/>
        </w:rPr>
        <w:t>usercmd</w:t>
      </w:r>
      <w:proofErr w:type="spellEnd"/>
      <w:r w:rsidRPr="005F57FC">
        <w:rPr>
          <w:rFonts w:ascii="Consolas" w:eastAsia="Times New Roman" w:hAnsi="Consolas" w:cs="Times New Roman"/>
          <w:color w:val="FFFFFF"/>
          <w:sz w:val="12"/>
          <w:szCs w:val="12"/>
          <w:lang w:val="es-ES" w:eastAsia="es-ES"/>
        </w:rPr>
        <w:t>[</w:t>
      </w:r>
      <w:r w:rsidRPr="005F57FC">
        <w:rPr>
          <w:rFonts w:ascii="Consolas" w:eastAsia="Times New Roman" w:hAnsi="Consolas" w:cs="Times New Roman"/>
          <w:color w:val="CE9178"/>
          <w:sz w:val="12"/>
          <w:szCs w:val="12"/>
          <w:lang w:val="es-ES" w:eastAsia="es-ES"/>
        </w:rPr>
        <w:t>'</w:t>
      </w:r>
      <w:proofErr w:type="spellStart"/>
      <w:r w:rsidRPr="005F57FC">
        <w:rPr>
          <w:rFonts w:ascii="Consolas" w:eastAsia="Times New Roman" w:hAnsi="Consolas" w:cs="Times New Roman"/>
          <w:color w:val="CE9178"/>
          <w:sz w:val="12"/>
          <w:szCs w:val="12"/>
          <w:lang w:val="es-ES" w:eastAsia="es-ES"/>
        </w:rPr>
        <w:t>Longitude</w:t>
      </w:r>
      <w:proofErr w:type="spellEnd"/>
      <w:r w:rsidRPr="005F57FC">
        <w:rPr>
          <w:rFonts w:ascii="Consolas" w:eastAsia="Times New Roman" w:hAnsi="Consolas" w:cs="Times New Roman"/>
          <w:color w:val="CE9178"/>
          <w:sz w:val="12"/>
          <w:szCs w:val="12"/>
          <w:lang w:val="es-ES" w:eastAsia="es-ES"/>
        </w:rPr>
        <w:t>'</w:t>
      </w:r>
      <w:r w:rsidRPr="005F57FC">
        <w:rPr>
          <w:rFonts w:ascii="Consolas" w:eastAsia="Times New Roman" w:hAnsi="Consolas" w:cs="Times New Roman"/>
          <w:color w:val="FFFFFF"/>
          <w:sz w:val="12"/>
          <w:szCs w:val="12"/>
          <w:lang w:val="es-ES" w:eastAsia="es-ES"/>
        </w:rPr>
        <w:t>]                                                      </w:t>
      </w:r>
      <w:r w:rsidRPr="005F57FC">
        <w:rPr>
          <w:rFonts w:ascii="Consolas" w:eastAsia="Times New Roman" w:hAnsi="Consolas" w:cs="Times New Roman"/>
          <w:color w:val="7CA668"/>
          <w:sz w:val="12"/>
          <w:szCs w:val="12"/>
          <w:lang w:val="es-ES" w:eastAsia="es-ES"/>
        </w:rPr>
        <w:t xml:space="preserve"># (3) </w:t>
      </w:r>
      <w:proofErr w:type="spellStart"/>
      <w:r w:rsidRPr="005F57FC">
        <w:rPr>
          <w:rFonts w:ascii="Consolas" w:eastAsia="Times New Roman" w:hAnsi="Consolas" w:cs="Times New Roman"/>
          <w:color w:val="7CA668"/>
          <w:sz w:val="12"/>
          <w:szCs w:val="12"/>
          <w:lang w:val="es-ES" w:eastAsia="es-ES"/>
        </w:rPr>
        <w:t>Longitude</w:t>
      </w:r>
      <w:proofErr w:type="spellEnd"/>
    </w:p>
    <w:p w14:paraId="2F4469CF" w14:textId="77777777" w:rsidR="00CA31A2" w:rsidRPr="00DA2C59" w:rsidRDefault="00CA31A2" w:rsidP="00CA31A2">
      <w:pPr>
        <w:pStyle w:val="Prrafodelista"/>
        <w:numPr>
          <w:ilvl w:val="0"/>
          <w:numId w:val="12"/>
        </w:numPr>
        <w:shd w:val="clear" w:color="auto" w:fill="000000"/>
        <w:spacing w:after="0" w:line="285" w:lineRule="atLeast"/>
        <w:rPr>
          <w:rFonts w:ascii="Consolas" w:eastAsia="Times New Roman" w:hAnsi="Consolas" w:cs="Times New Roman"/>
          <w:color w:val="FFFFFF"/>
          <w:sz w:val="12"/>
          <w:szCs w:val="12"/>
          <w:lang w:eastAsia="es-ES"/>
        </w:rPr>
      </w:pPr>
      <w:r w:rsidRPr="00DA2C59">
        <w:rPr>
          <w:rFonts w:ascii="Consolas" w:eastAsia="Times New Roman" w:hAnsi="Consolas" w:cs="Times New Roman"/>
          <w:color w:val="FFFFFF"/>
          <w:sz w:val="12"/>
          <w:szCs w:val="12"/>
          <w:lang w:eastAsia="es-ES"/>
        </w:rPr>
        <w:t xml:space="preserve">            </w:t>
      </w:r>
      <w:proofErr w:type="spellStart"/>
      <w:r w:rsidRPr="00DA2C59">
        <w:rPr>
          <w:rFonts w:ascii="Consolas" w:eastAsia="Times New Roman" w:hAnsi="Consolas" w:cs="Times New Roman"/>
          <w:color w:val="9CDCFE"/>
          <w:sz w:val="12"/>
          <w:szCs w:val="12"/>
          <w:lang w:eastAsia="es-ES"/>
        </w:rPr>
        <w:t>roverid</w:t>
      </w:r>
      <w:proofErr w:type="spellEnd"/>
      <w:r w:rsidRPr="00DA2C59">
        <w:rPr>
          <w:rFonts w:ascii="Consolas" w:eastAsia="Times New Roman" w:hAnsi="Consolas" w:cs="Times New Roman"/>
          <w:color w:val="FFFFFF"/>
          <w:sz w:val="12"/>
          <w:szCs w:val="12"/>
          <w:lang w:eastAsia="es-ES"/>
        </w:rPr>
        <w:t xml:space="preserve">    </w:t>
      </w:r>
      <w:proofErr w:type="gramStart"/>
      <w:r w:rsidRPr="00DA2C59">
        <w:rPr>
          <w:rFonts w:ascii="Consolas" w:eastAsia="Times New Roman" w:hAnsi="Consolas" w:cs="Times New Roman"/>
          <w:color w:val="D4D4D4"/>
          <w:sz w:val="12"/>
          <w:szCs w:val="12"/>
          <w:lang w:eastAsia="es-ES"/>
        </w:rPr>
        <w:t>=</w:t>
      </w:r>
      <w:r w:rsidRPr="00DA2C59">
        <w:rPr>
          <w:rFonts w:ascii="Consolas" w:eastAsia="Times New Roman" w:hAnsi="Consolas" w:cs="Times New Roman"/>
          <w:color w:val="FFFFFF"/>
          <w:sz w:val="12"/>
          <w:szCs w:val="12"/>
          <w:lang w:eastAsia="es-ES"/>
        </w:rPr>
        <w:t xml:space="preserve">  </w:t>
      </w:r>
      <w:proofErr w:type="spellStart"/>
      <w:r w:rsidRPr="00DA2C59">
        <w:rPr>
          <w:rFonts w:ascii="Consolas" w:eastAsia="Times New Roman" w:hAnsi="Consolas" w:cs="Times New Roman"/>
          <w:color w:val="9CDCFE"/>
          <w:sz w:val="12"/>
          <w:szCs w:val="12"/>
          <w:lang w:eastAsia="es-ES"/>
        </w:rPr>
        <w:t>self</w:t>
      </w:r>
      <w:proofErr w:type="gramEnd"/>
      <w:r w:rsidRPr="00DA2C59">
        <w:rPr>
          <w:rFonts w:ascii="Consolas" w:eastAsia="Times New Roman" w:hAnsi="Consolas" w:cs="Times New Roman"/>
          <w:color w:val="FFFFFF"/>
          <w:sz w:val="12"/>
          <w:szCs w:val="12"/>
          <w:lang w:eastAsia="es-ES"/>
        </w:rPr>
        <w:t>.</w:t>
      </w:r>
      <w:r w:rsidRPr="00DA2C59">
        <w:rPr>
          <w:rFonts w:ascii="Consolas" w:eastAsia="Times New Roman" w:hAnsi="Consolas" w:cs="Times New Roman"/>
          <w:color w:val="9CDCFE"/>
          <w:sz w:val="12"/>
          <w:szCs w:val="12"/>
          <w:lang w:eastAsia="es-ES"/>
        </w:rPr>
        <w:t>usercmd</w:t>
      </w:r>
      <w:proofErr w:type="spellEnd"/>
      <w:r w:rsidRPr="00DA2C59">
        <w:rPr>
          <w:rFonts w:ascii="Consolas" w:eastAsia="Times New Roman" w:hAnsi="Consolas" w:cs="Times New Roman"/>
          <w:color w:val="FFFFFF"/>
          <w:sz w:val="12"/>
          <w:szCs w:val="12"/>
          <w:lang w:eastAsia="es-ES"/>
        </w:rPr>
        <w:t>[</w:t>
      </w:r>
      <w:r w:rsidRPr="00DA2C59">
        <w:rPr>
          <w:rFonts w:ascii="Consolas" w:eastAsia="Times New Roman" w:hAnsi="Consolas" w:cs="Times New Roman"/>
          <w:color w:val="CE9178"/>
          <w:sz w:val="12"/>
          <w:szCs w:val="12"/>
          <w:lang w:eastAsia="es-ES"/>
        </w:rPr>
        <w:t>'</w:t>
      </w:r>
      <w:proofErr w:type="spellStart"/>
      <w:r w:rsidRPr="00DA2C59">
        <w:rPr>
          <w:rFonts w:ascii="Consolas" w:eastAsia="Times New Roman" w:hAnsi="Consolas" w:cs="Times New Roman"/>
          <w:color w:val="CE9178"/>
          <w:sz w:val="12"/>
          <w:szCs w:val="12"/>
          <w:lang w:eastAsia="es-ES"/>
        </w:rPr>
        <w:t>RoverId</w:t>
      </w:r>
      <w:proofErr w:type="spellEnd"/>
      <w:r w:rsidRPr="00DA2C59">
        <w:rPr>
          <w:rFonts w:ascii="Consolas" w:eastAsia="Times New Roman" w:hAnsi="Consolas" w:cs="Times New Roman"/>
          <w:color w:val="CE9178"/>
          <w:sz w:val="12"/>
          <w:szCs w:val="12"/>
          <w:lang w:eastAsia="es-ES"/>
        </w:rPr>
        <w:t>'</w:t>
      </w:r>
      <w:r w:rsidRPr="00DA2C59">
        <w:rPr>
          <w:rFonts w:ascii="Consolas" w:eastAsia="Times New Roman" w:hAnsi="Consolas" w:cs="Times New Roman"/>
          <w:color w:val="FFFFFF"/>
          <w:sz w:val="12"/>
          <w:szCs w:val="12"/>
          <w:lang w:eastAsia="es-ES"/>
        </w:rPr>
        <w:t>]                                                        </w:t>
      </w:r>
      <w:r w:rsidRPr="00DA2C59">
        <w:rPr>
          <w:rFonts w:ascii="Consolas" w:eastAsia="Times New Roman" w:hAnsi="Consolas" w:cs="Times New Roman"/>
          <w:color w:val="7CA668"/>
          <w:sz w:val="12"/>
          <w:szCs w:val="12"/>
          <w:lang w:eastAsia="es-ES"/>
        </w:rPr>
        <w:t># (4) Rover ID</w:t>
      </w:r>
    </w:p>
    <w:p w14:paraId="6E9C00F7" w14:textId="77777777" w:rsidR="00CA31A2" w:rsidRPr="005F57FC" w:rsidRDefault="00CA31A2" w:rsidP="00CA31A2">
      <w:pPr>
        <w:pStyle w:val="Prrafodelista"/>
        <w:numPr>
          <w:ilvl w:val="0"/>
          <w:numId w:val="12"/>
        </w:numPr>
        <w:shd w:val="clear" w:color="auto" w:fill="000000"/>
        <w:spacing w:after="0" w:line="285" w:lineRule="atLeast"/>
        <w:rPr>
          <w:rFonts w:ascii="Consolas" w:eastAsia="Times New Roman" w:hAnsi="Consolas" w:cs="Times New Roman"/>
          <w:color w:val="FFFFFF"/>
          <w:sz w:val="12"/>
          <w:szCs w:val="12"/>
          <w:lang w:val="es-ES" w:eastAsia="es-ES"/>
        </w:rPr>
      </w:pPr>
      <w:r w:rsidRPr="00DA2C59">
        <w:rPr>
          <w:rFonts w:ascii="Consolas" w:eastAsia="Times New Roman" w:hAnsi="Consolas" w:cs="Times New Roman"/>
          <w:color w:val="FFFFFF"/>
          <w:sz w:val="12"/>
          <w:szCs w:val="12"/>
          <w:lang w:eastAsia="es-ES"/>
        </w:rPr>
        <w:t xml:space="preserve">            </w:t>
      </w:r>
      <w:proofErr w:type="spellStart"/>
      <w:r w:rsidRPr="005F57FC">
        <w:rPr>
          <w:rFonts w:ascii="Consolas" w:eastAsia="Times New Roman" w:hAnsi="Consolas" w:cs="Times New Roman"/>
          <w:color w:val="9CDCFE"/>
          <w:sz w:val="12"/>
          <w:szCs w:val="12"/>
          <w:lang w:val="es-ES" w:eastAsia="es-ES"/>
        </w:rPr>
        <w:t>sender</w:t>
      </w:r>
      <w:proofErr w:type="spellEnd"/>
      <w:r w:rsidRPr="005F57FC">
        <w:rPr>
          <w:rFonts w:ascii="Consolas" w:eastAsia="Times New Roman" w:hAnsi="Consolas" w:cs="Times New Roman"/>
          <w:color w:val="FFFFFF"/>
          <w:sz w:val="12"/>
          <w:szCs w:val="12"/>
          <w:lang w:val="es-ES" w:eastAsia="es-ES"/>
        </w:rPr>
        <w:t xml:space="preserve">     </w:t>
      </w:r>
      <w:proofErr w:type="gramStart"/>
      <w:r w:rsidRPr="005F57FC">
        <w:rPr>
          <w:rFonts w:ascii="Consolas" w:eastAsia="Times New Roman" w:hAnsi="Consolas" w:cs="Times New Roman"/>
          <w:color w:val="D4D4D4"/>
          <w:sz w:val="12"/>
          <w:szCs w:val="12"/>
          <w:lang w:val="es-ES" w:eastAsia="es-ES"/>
        </w:rPr>
        <w:t>=</w:t>
      </w:r>
      <w:r w:rsidRPr="005F57FC">
        <w:rPr>
          <w:rFonts w:ascii="Consolas" w:eastAsia="Times New Roman" w:hAnsi="Consolas" w:cs="Times New Roman"/>
          <w:color w:val="FFFFFF"/>
          <w:sz w:val="12"/>
          <w:szCs w:val="12"/>
          <w:lang w:val="es-ES" w:eastAsia="es-ES"/>
        </w:rPr>
        <w:t xml:space="preserve">  </w:t>
      </w:r>
      <w:proofErr w:type="spellStart"/>
      <w:r w:rsidRPr="005F57FC">
        <w:rPr>
          <w:rFonts w:ascii="Consolas" w:eastAsia="Times New Roman" w:hAnsi="Consolas" w:cs="Times New Roman"/>
          <w:color w:val="9CDCFE"/>
          <w:sz w:val="12"/>
          <w:szCs w:val="12"/>
          <w:lang w:val="es-ES" w:eastAsia="es-ES"/>
        </w:rPr>
        <w:t>self</w:t>
      </w:r>
      <w:proofErr w:type="gramEnd"/>
      <w:r w:rsidRPr="005F57FC">
        <w:rPr>
          <w:rFonts w:ascii="Consolas" w:eastAsia="Times New Roman" w:hAnsi="Consolas" w:cs="Times New Roman"/>
          <w:color w:val="FFFFFF"/>
          <w:sz w:val="12"/>
          <w:szCs w:val="12"/>
          <w:lang w:val="es-ES" w:eastAsia="es-ES"/>
        </w:rPr>
        <w:t>.</w:t>
      </w:r>
      <w:r w:rsidRPr="005F57FC">
        <w:rPr>
          <w:rFonts w:ascii="Consolas" w:eastAsia="Times New Roman" w:hAnsi="Consolas" w:cs="Times New Roman"/>
          <w:color w:val="9CDCFE"/>
          <w:sz w:val="12"/>
          <w:szCs w:val="12"/>
          <w:lang w:val="es-ES" w:eastAsia="es-ES"/>
        </w:rPr>
        <w:t>usercmd</w:t>
      </w:r>
      <w:proofErr w:type="spellEnd"/>
      <w:r w:rsidRPr="005F57FC">
        <w:rPr>
          <w:rFonts w:ascii="Consolas" w:eastAsia="Times New Roman" w:hAnsi="Consolas" w:cs="Times New Roman"/>
          <w:color w:val="FFFFFF"/>
          <w:sz w:val="12"/>
          <w:szCs w:val="12"/>
          <w:lang w:val="es-ES" w:eastAsia="es-ES"/>
        </w:rPr>
        <w:t>[</w:t>
      </w:r>
      <w:r w:rsidRPr="005F57FC">
        <w:rPr>
          <w:rFonts w:ascii="Consolas" w:eastAsia="Times New Roman" w:hAnsi="Consolas" w:cs="Times New Roman"/>
          <w:color w:val="CE9178"/>
          <w:sz w:val="12"/>
          <w:szCs w:val="12"/>
          <w:lang w:val="es-ES" w:eastAsia="es-ES"/>
        </w:rPr>
        <w:t>'Sender'</w:t>
      </w:r>
      <w:r w:rsidRPr="005F57FC">
        <w:rPr>
          <w:rFonts w:ascii="Consolas" w:eastAsia="Times New Roman" w:hAnsi="Consolas" w:cs="Times New Roman"/>
          <w:color w:val="FFFFFF"/>
          <w:sz w:val="12"/>
          <w:szCs w:val="12"/>
          <w:lang w:val="es-ES" w:eastAsia="es-ES"/>
        </w:rPr>
        <w:t xml:space="preserve">]                                                         </w:t>
      </w:r>
      <w:r w:rsidRPr="005F57FC">
        <w:rPr>
          <w:rFonts w:ascii="Consolas" w:eastAsia="Times New Roman" w:hAnsi="Consolas" w:cs="Times New Roman"/>
          <w:color w:val="7CA668"/>
          <w:sz w:val="12"/>
          <w:szCs w:val="12"/>
          <w:lang w:val="es-ES" w:eastAsia="es-ES"/>
        </w:rPr>
        <w:t># (5) Sender</w:t>
      </w:r>
    </w:p>
    <w:p w14:paraId="71DDEA9B" w14:textId="7A6D91B3" w:rsidR="00CA31A2" w:rsidRPr="00DA2C59" w:rsidRDefault="00CA31A2" w:rsidP="00CA31A2">
      <w:pPr>
        <w:pStyle w:val="Prrafodelista"/>
        <w:numPr>
          <w:ilvl w:val="0"/>
          <w:numId w:val="12"/>
        </w:numPr>
        <w:shd w:val="clear" w:color="auto" w:fill="000000"/>
        <w:spacing w:after="0" w:line="285" w:lineRule="atLeast"/>
        <w:rPr>
          <w:rFonts w:ascii="Consolas" w:eastAsia="Times New Roman" w:hAnsi="Consolas" w:cs="Times New Roman"/>
          <w:color w:val="FFFFFF"/>
          <w:sz w:val="12"/>
          <w:szCs w:val="12"/>
          <w:lang w:eastAsia="es-ES"/>
        </w:rPr>
      </w:pPr>
      <w:r w:rsidRPr="00DA2C59">
        <w:rPr>
          <w:rFonts w:ascii="Consolas" w:eastAsia="Times New Roman" w:hAnsi="Consolas" w:cs="Times New Roman"/>
          <w:color w:val="FFFFFF"/>
          <w:sz w:val="12"/>
          <w:szCs w:val="12"/>
          <w:lang w:eastAsia="es-ES"/>
        </w:rPr>
        <w:t xml:space="preserve">            </w:t>
      </w:r>
      <w:r w:rsidRPr="00DA2C59">
        <w:rPr>
          <w:rFonts w:ascii="Consolas" w:eastAsia="Times New Roman" w:hAnsi="Consolas" w:cs="Times New Roman"/>
          <w:color w:val="9CDCFE"/>
          <w:sz w:val="12"/>
          <w:szCs w:val="12"/>
          <w:lang w:eastAsia="es-ES"/>
        </w:rPr>
        <w:t>timeout</w:t>
      </w:r>
      <w:r w:rsidRPr="00DA2C59">
        <w:rPr>
          <w:rFonts w:ascii="Consolas" w:eastAsia="Times New Roman" w:hAnsi="Consolas" w:cs="Times New Roman"/>
          <w:color w:val="FFFFFF"/>
          <w:sz w:val="12"/>
          <w:szCs w:val="12"/>
          <w:lang w:eastAsia="es-ES"/>
        </w:rPr>
        <w:t xml:space="preserve">    </w:t>
      </w:r>
      <w:proofErr w:type="gramStart"/>
      <w:r w:rsidRPr="00DA2C59">
        <w:rPr>
          <w:rFonts w:ascii="Consolas" w:eastAsia="Times New Roman" w:hAnsi="Consolas" w:cs="Times New Roman"/>
          <w:color w:val="D4D4D4"/>
          <w:sz w:val="12"/>
          <w:szCs w:val="12"/>
          <w:lang w:eastAsia="es-ES"/>
        </w:rPr>
        <w:t>=</w:t>
      </w:r>
      <w:r w:rsidRPr="00DA2C59">
        <w:rPr>
          <w:rFonts w:ascii="Consolas" w:eastAsia="Times New Roman" w:hAnsi="Consolas" w:cs="Times New Roman"/>
          <w:color w:val="FFFFFF"/>
          <w:sz w:val="12"/>
          <w:szCs w:val="12"/>
          <w:lang w:eastAsia="es-ES"/>
        </w:rPr>
        <w:t xml:space="preserve">  </w:t>
      </w:r>
      <w:r w:rsidRPr="00DA2C59">
        <w:rPr>
          <w:rFonts w:ascii="Consolas" w:eastAsia="Times New Roman" w:hAnsi="Consolas" w:cs="Times New Roman"/>
          <w:color w:val="569CD6"/>
          <w:sz w:val="12"/>
          <w:szCs w:val="12"/>
          <w:lang w:eastAsia="es-ES"/>
        </w:rPr>
        <w:t>None</w:t>
      </w:r>
      <w:proofErr w:type="gramEnd"/>
      <w:r w:rsidRPr="00DA2C59">
        <w:rPr>
          <w:rFonts w:ascii="Consolas" w:eastAsia="Times New Roman" w:hAnsi="Consolas" w:cs="Times New Roman"/>
          <w:color w:val="FFFFFF"/>
          <w:sz w:val="12"/>
          <w:szCs w:val="12"/>
          <w:lang w:eastAsia="es-ES"/>
        </w:rPr>
        <w:t xml:space="preserve">                                                                           </w:t>
      </w:r>
      <w:r w:rsidRPr="00DA2C59">
        <w:rPr>
          <w:rFonts w:ascii="Consolas" w:eastAsia="Times New Roman" w:hAnsi="Consolas" w:cs="Times New Roman"/>
          <w:color w:val="7CA668"/>
          <w:sz w:val="12"/>
          <w:szCs w:val="12"/>
          <w:lang w:eastAsia="es-ES"/>
        </w:rPr>
        <w:t># (6) Timeout (Computed later)</w:t>
      </w:r>
    </w:p>
    <w:p w14:paraId="697E2548" w14:textId="77777777" w:rsidR="00CA31A2" w:rsidRPr="008F63B9" w:rsidRDefault="00CA31A2" w:rsidP="00CA31A2">
      <w:pPr>
        <w:pStyle w:val="Prrafodelista"/>
        <w:numPr>
          <w:ilvl w:val="0"/>
          <w:numId w:val="12"/>
        </w:numPr>
        <w:shd w:val="clear" w:color="auto" w:fill="000000"/>
        <w:spacing w:after="0" w:line="285" w:lineRule="atLeast"/>
        <w:rPr>
          <w:rFonts w:ascii="Consolas" w:eastAsia="Times New Roman" w:hAnsi="Consolas" w:cs="Times New Roman"/>
          <w:color w:val="FFFFFF"/>
          <w:sz w:val="12"/>
          <w:szCs w:val="12"/>
          <w:lang w:val="es-ES" w:eastAsia="es-ES"/>
        </w:rPr>
      </w:pPr>
      <w:r w:rsidRPr="00DA2C59">
        <w:rPr>
          <w:rFonts w:ascii="Consolas" w:eastAsia="Times New Roman" w:hAnsi="Consolas" w:cs="Times New Roman"/>
          <w:color w:val="FFFFFF"/>
          <w:sz w:val="12"/>
          <w:szCs w:val="12"/>
          <w:lang w:eastAsia="es-ES"/>
        </w:rPr>
        <w:t xml:space="preserve">            </w:t>
      </w:r>
      <w:proofErr w:type="spellStart"/>
      <w:proofErr w:type="gramStart"/>
      <w:r w:rsidRPr="008F63B9">
        <w:rPr>
          <w:rFonts w:ascii="Consolas" w:eastAsia="Times New Roman" w:hAnsi="Consolas" w:cs="Times New Roman"/>
          <w:color w:val="9CDCFE"/>
          <w:sz w:val="12"/>
          <w:szCs w:val="12"/>
          <w:lang w:val="es-ES" w:eastAsia="es-ES"/>
        </w:rPr>
        <w:t>timestamp</w:t>
      </w:r>
      <w:proofErr w:type="spellEnd"/>
      <w:r w:rsidRPr="008F63B9">
        <w:rPr>
          <w:rFonts w:ascii="Consolas" w:eastAsia="Times New Roman" w:hAnsi="Consolas" w:cs="Times New Roman"/>
          <w:color w:val="FFFFFF"/>
          <w:sz w:val="12"/>
          <w:szCs w:val="12"/>
          <w:lang w:val="es-ES" w:eastAsia="es-ES"/>
        </w:rPr>
        <w:t xml:space="preserve">  </w:t>
      </w:r>
      <w:r w:rsidRPr="008F63B9">
        <w:rPr>
          <w:rFonts w:ascii="Consolas" w:eastAsia="Times New Roman" w:hAnsi="Consolas" w:cs="Times New Roman"/>
          <w:color w:val="D4D4D4"/>
          <w:sz w:val="12"/>
          <w:szCs w:val="12"/>
          <w:lang w:val="es-ES" w:eastAsia="es-ES"/>
        </w:rPr>
        <w:t>=</w:t>
      </w:r>
      <w:proofErr w:type="gramEnd"/>
      <w:r w:rsidRPr="008F63B9">
        <w:rPr>
          <w:rFonts w:ascii="Consolas" w:eastAsia="Times New Roman" w:hAnsi="Consolas" w:cs="Times New Roman"/>
          <w:color w:val="FFFFFF"/>
          <w:sz w:val="12"/>
          <w:szCs w:val="12"/>
          <w:lang w:val="es-ES" w:eastAsia="es-ES"/>
        </w:rPr>
        <w:t xml:space="preserve">  </w:t>
      </w:r>
      <w:proofErr w:type="spellStart"/>
      <w:r w:rsidRPr="008F63B9">
        <w:rPr>
          <w:rFonts w:ascii="Consolas" w:eastAsia="Times New Roman" w:hAnsi="Consolas" w:cs="Times New Roman"/>
          <w:color w:val="9CDCFE"/>
          <w:sz w:val="12"/>
          <w:szCs w:val="12"/>
          <w:lang w:val="es-ES" w:eastAsia="es-ES"/>
        </w:rPr>
        <w:t>self</w:t>
      </w:r>
      <w:r w:rsidRPr="008F63B9">
        <w:rPr>
          <w:rFonts w:ascii="Consolas" w:eastAsia="Times New Roman" w:hAnsi="Consolas" w:cs="Times New Roman"/>
          <w:color w:val="FFFFFF"/>
          <w:sz w:val="12"/>
          <w:szCs w:val="12"/>
          <w:lang w:val="es-ES" w:eastAsia="es-ES"/>
        </w:rPr>
        <w:t>.</w:t>
      </w:r>
      <w:r w:rsidRPr="008F63B9">
        <w:rPr>
          <w:rFonts w:ascii="Consolas" w:eastAsia="Times New Roman" w:hAnsi="Consolas" w:cs="Times New Roman"/>
          <w:color w:val="9CDCFE"/>
          <w:sz w:val="12"/>
          <w:szCs w:val="12"/>
          <w:lang w:val="es-ES" w:eastAsia="es-ES"/>
        </w:rPr>
        <w:t>usercmd</w:t>
      </w:r>
      <w:proofErr w:type="spellEnd"/>
      <w:r w:rsidRPr="008F63B9">
        <w:rPr>
          <w:rFonts w:ascii="Consolas" w:eastAsia="Times New Roman" w:hAnsi="Consolas" w:cs="Times New Roman"/>
          <w:color w:val="FFFFFF"/>
          <w:sz w:val="12"/>
          <w:szCs w:val="12"/>
          <w:lang w:val="es-ES" w:eastAsia="es-ES"/>
        </w:rPr>
        <w:t>[</w:t>
      </w:r>
      <w:r w:rsidRPr="008F63B9">
        <w:rPr>
          <w:rFonts w:ascii="Consolas" w:eastAsia="Times New Roman" w:hAnsi="Consolas" w:cs="Times New Roman"/>
          <w:color w:val="CE9178"/>
          <w:sz w:val="12"/>
          <w:szCs w:val="12"/>
          <w:lang w:val="es-ES" w:eastAsia="es-ES"/>
        </w:rPr>
        <w:t>'</w:t>
      </w:r>
      <w:proofErr w:type="spellStart"/>
      <w:r w:rsidRPr="008F63B9">
        <w:rPr>
          <w:rFonts w:ascii="Consolas" w:eastAsia="Times New Roman" w:hAnsi="Consolas" w:cs="Times New Roman"/>
          <w:color w:val="CE9178"/>
          <w:sz w:val="12"/>
          <w:szCs w:val="12"/>
          <w:lang w:val="es-ES" w:eastAsia="es-ES"/>
        </w:rPr>
        <w:t>Timestamp</w:t>
      </w:r>
      <w:proofErr w:type="spellEnd"/>
      <w:r w:rsidRPr="008F63B9">
        <w:rPr>
          <w:rFonts w:ascii="Consolas" w:eastAsia="Times New Roman" w:hAnsi="Consolas" w:cs="Times New Roman"/>
          <w:color w:val="CE9178"/>
          <w:sz w:val="12"/>
          <w:szCs w:val="12"/>
          <w:lang w:val="es-ES" w:eastAsia="es-ES"/>
        </w:rPr>
        <w:t>'</w:t>
      </w:r>
      <w:r w:rsidRPr="008F63B9">
        <w:rPr>
          <w:rFonts w:ascii="Consolas" w:eastAsia="Times New Roman" w:hAnsi="Consolas" w:cs="Times New Roman"/>
          <w:color w:val="FFFFFF"/>
          <w:sz w:val="12"/>
          <w:szCs w:val="12"/>
          <w:lang w:val="es-ES" w:eastAsia="es-ES"/>
        </w:rPr>
        <w:t>]                                                      </w:t>
      </w:r>
      <w:r w:rsidRPr="008F63B9">
        <w:rPr>
          <w:rFonts w:ascii="Consolas" w:eastAsia="Times New Roman" w:hAnsi="Consolas" w:cs="Times New Roman"/>
          <w:color w:val="7CA668"/>
          <w:sz w:val="12"/>
          <w:szCs w:val="12"/>
          <w:lang w:val="es-ES" w:eastAsia="es-ES"/>
        </w:rPr>
        <w:t xml:space="preserve"># (7) </w:t>
      </w:r>
      <w:proofErr w:type="spellStart"/>
      <w:r w:rsidRPr="008F63B9">
        <w:rPr>
          <w:rFonts w:ascii="Consolas" w:eastAsia="Times New Roman" w:hAnsi="Consolas" w:cs="Times New Roman"/>
          <w:color w:val="7CA668"/>
          <w:sz w:val="12"/>
          <w:szCs w:val="12"/>
          <w:lang w:val="es-ES" w:eastAsia="es-ES"/>
        </w:rPr>
        <w:t>Timestamp</w:t>
      </w:r>
      <w:proofErr w:type="spellEnd"/>
    </w:p>
    <w:p w14:paraId="2769276E" w14:textId="587B70CB" w:rsidR="00CA31A2" w:rsidRPr="005F57FC" w:rsidRDefault="00CA31A2" w:rsidP="00CA31A2">
      <w:pPr>
        <w:pStyle w:val="Prrafodelista"/>
        <w:numPr>
          <w:ilvl w:val="0"/>
          <w:numId w:val="12"/>
        </w:numPr>
        <w:shd w:val="clear" w:color="auto" w:fill="000000"/>
        <w:spacing w:after="0" w:line="285" w:lineRule="atLeast"/>
        <w:rPr>
          <w:rFonts w:ascii="Consolas" w:eastAsia="Times New Roman" w:hAnsi="Consolas" w:cs="Times New Roman"/>
          <w:color w:val="FFFFFF"/>
          <w:sz w:val="12"/>
          <w:szCs w:val="12"/>
          <w:lang w:val="es-ES" w:eastAsia="es-ES"/>
        </w:rPr>
      </w:pPr>
      <w:r w:rsidRPr="008F63B9">
        <w:rPr>
          <w:rFonts w:ascii="Consolas" w:eastAsia="Times New Roman" w:hAnsi="Consolas" w:cs="Times New Roman"/>
          <w:color w:val="FFFFFF"/>
          <w:sz w:val="12"/>
          <w:szCs w:val="12"/>
          <w:lang w:val="es-ES" w:eastAsia="es-ES"/>
        </w:rPr>
        <w:t xml:space="preserve">            </w:t>
      </w:r>
      <w:proofErr w:type="spellStart"/>
      <w:r w:rsidRPr="005F57FC">
        <w:rPr>
          <w:rFonts w:ascii="Consolas" w:eastAsia="Times New Roman" w:hAnsi="Consolas" w:cs="Times New Roman"/>
          <w:color w:val="9CDCFE"/>
          <w:sz w:val="12"/>
          <w:szCs w:val="12"/>
          <w:lang w:val="es-ES" w:eastAsia="es-ES"/>
        </w:rPr>
        <w:t>distance</w:t>
      </w:r>
      <w:proofErr w:type="spellEnd"/>
      <w:r w:rsidRPr="005F57FC">
        <w:rPr>
          <w:rFonts w:ascii="Consolas" w:eastAsia="Times New Roman" w:hAnsi="Consolas" w:cs="Times New Roman"/>
          <w:color w:val="FFFFFF"/>
          <w:sz w:val="12"/>
          <w:szCs w:val="12"/>
          <w:lang w:val="es-ES" w:eastAsia="es-ES"/>
        </w:rPr>
        <w:t xml:space="preserve">   </w:t>
      </w:r>
      <w:proofErr w:type="gramStart"/>
      <w:r w:rsidRPr="005F57FC">
        <w:rPr>
          <w:rFonts w:ascii="Consolas" w:eastAsia="Times New Roman" w:hAnsi="Consolas" w:cs="Times New Roman"/>
          <w:color w:val="D4D4D4"/>
          <w:sz w:val="12"/>
          <w:szCs w:val="12"/>
          <w:lang w:val="es-ES" w:eastAsia="es-ES"/>
        </w:rPr>
        <w:t>=</w:t>
      </w:r>
      <w:r w:rsidRPr="005F57FC">
        <w:rPr>
          <w:rFonts w:ascii="Consolas" w:eastAsia="Times New Roman" w:hAnsi="Consolas" w:cs="Times New Roman"/>
          <w:color w:val="FFFFFF"/>
          <w:sz w:val="12"/>
          <w:szCs w:val="12"/>
          <w:lang w:val="es-ES" w:eastAsia="es-ES"/>
        </w:rPr>
        <w:t xml:space="preserve">  </w:t>
      </w:r>
      <w:r w:rsidRPr="005F57FC">
        <w:rPr>
          <w:rFonts w:ascii="Consolas" w:eastAsia="Times New Roman" w:hAnsi="Consolas" w:cs="Times New Roman"/>
          <w:color w:val="B5CEA8"/>
          <w:sz w:val="12"/>
          <w:szCs w:val="12"/>
          <w:lang w:val="es-ES" w:eastAsia="es-ES"/>
        </w:rPr>
        <w:t>0</w:t>
      </w:r>
      <w:proofErr w:type="gramEnd"/>
      <w:r w:rsidRPr="005F57FC">
        <w:rPr>
          <w:rFonts w:ascii="Consolas" w:eastAsia="Times New Roman" w:hAnsi="Consolas" w:cs="Times New Roman"/>
          <w:color w:val="FFFFFF"/>
          <w:sz w:val="12"/>
          <w:szCs w:val="12"/>
          <w:lang w:val="es-ES" w:eastAsia="es-ES"/>
        </w:rPr>
        <w:t xml:space="preserve">                                                                              </w:t>
      </w:r>
      <w:r w:rsidRPr="005F57FC">
        <w:rPr>
          <w:rFonts w:ascii="Consolas" w:eastAsia="Times New Roman" w:hAnsi="Consolas" w:cs="Times New Roman"/>
          <w:color w:val="7CA668"/>
          <w:sz w:val="12"/>
          <w:szCs w:val="12"/>
          <w:lang w:val="es-ES" w:eastAsia="es-ES"/>
        </w:rPr>
        <w:t xml:space="preserve"># (8) </w:t>
      </w:r>
      <w:proofErr w:type="spellStart"/>
      <w:r w:rsidRPr="005F57FC">
        <w:rPr>
          <w:rFonts w:ascii="Consolas" w:eastAsia="Times New Roman" w:hAnsi="Consolas" w:cs="Times New Roman"/>
          <w:color w:val="7CA668"/>
          <w:sz w:val="12"/>
          <w:szCs w:val="12"/>
          <w:lang w:val="es-ES" w:eastAsia="es-ES"/>
        </w:rPr>
        <w:t>Distance</w:t>
      </w:r>
      <w:proofErr w:type="spellEnd"/>
      <w:r w:rsidRPr="005F57FC">
        <w:rPr>
          <w:rFonts w:ascii="Consolas" w:eastAsia="Times New Roman" w:hAnsi="Consolas" w:cs="Times New Roman"/>
          <w:color w:val="7CA668"/>
          <w:sz w:val="12"/>
          <w:szCs w:val="12"/>
          <w:lang w:val="es-ES" w:eastAsia="es-ES"/>
        </w:rPr>
        <w:t xml:space="preserve"> (</w:t>
      </w:r>
      <w:proofErr w:type="spellStart"/>
      <w:r w:rsidRPr="005F57FC">
        <w:rPr>
          <w:rFonts w:ascii="Consolas" w:eastAsia="Times New Roman" w:hAnsi="Consolas" w:cs="Times New Roman"/>
          <w:color w:val="7CA668"/>
          <w:sz w:val="12"/>
          <w:szCs w:val="12"/>
          <w:lang w:val="es-ES" w:eastAsia="es-ES"/>
        </w:rPr>
        <w:t>Computed</w:t>
      </w:r>
      <w:proofErr w:type="spellEnd"/>
      <w:r w:rsidRPr="005F57FC">
        <w:rPr>
          <w:rFonts w:ascii="Consolas" w:eastAsia="Times New Roman" w:hAnsi="Consolas" w:cs="Times New Roman"/>
          <w:color w:val="7CA668"/>
          <w:sz w:val="12"/>
          <w:szCs w:val="12"/>
          <w:lang w:val="es-ES" w:eastAsia="es-ES"/>
        </w:rPr>
        <w:t xml:space="preserve"> </w:t>
      </w:r>
      <w:proofErr w:type="spellStart"/>
      <w:r w:rsidRPr="00183E12">
        <w:rPr>
          <w:rFonts w:ascii="Consolas" w:eastAsia="Times New Roman" w:hAnsi="Consolas" w:cs="Times New Roman"/>
          <w:color w:val="7CA668"/>
          <w:sz w:val="12"/>
          <w:szCs w:val="12"/>
          <w:lang w:val="es-ES" w:eastAsia="es-ES"/>
        </w:rPr>
        <w:t>later</w:t>
      </w:r>
      <w:proofErr w:type="spellEnd"/>
      <w:r w:rsidRPr="00183E12">
        <w:rPr>
          <w:rFonts w:ascii="Consolas" w:eastAsia="Times New Roman" w:hAnsi="Consolas" w:cs="Times New Roman"/>
          <w:color w:val="7CA668"/>
          <w:sz w:val="12"/>
          <w:szCs w:val="12"/>
          <w:lang w:val="es-ES" w:eastAsia="es-ES"/>
        </w:rPr>
        <w:t>)</w:t>
      </w:r>
    </w:p>
    <w:p w14:paraId="081A6C80" w14:textId="77777777" w:rsidR="00CA31A2" w:rsidRPr="005F57FC" w:rsidRDefault="00CA31A2" w:rsidP="00CA31A2">
      <w:pPr>
        <w:pStyle w:val="Prrafodelista"/>
        <w:numPr>
          <w:ilvl w:val="0"/>
          <w:numId w:val="12"/>
        </w:numPr>
        <w:shd w:val="clear" w:color="auto" w:fill="000000"/>
        <w:spacing w:after="240" w:line="285" w:lineRule="atLeast"/>
        <w:rPr>
          <w:rFonts w:ascii="Consolas" w:eastAsia="Times New Roman" w:hAnsi="Consolas" w:cs="Times New Roman"/>
          <w:color w:val="FFFFFF"/>
          <w:sz w:val="12"/>
          <w:szCs w:val="12"/>
          <w:lang w:val="es-ES" w:eastAsia="es-ES"/>
        </w:rPr>
      </w:pPr>
    </w:p>
    <w:p w14:paraId="78C10D30" w14:textId="77777777" w:rsidR="00CA31A2" w:rsidRPr="00DA2C59" w:rsidRDefault="00CA31A2" w:rsidP="00CA31A2">
      <w:pPr>
        <w:pStyle w:val="Prrafodelista"/>
        <w:numPr>
          <w:ilvl w:val="0"/>
          <w:numId w:val="12"/>
        </w:numPr>
        <w:shd w:val="clear" w:color="auto" w:fill="000000"/>
        <w:spacing w:after="0" w:line="285" w:lineRule="atLeast"/>
        <w:rPr>
          <w:rFonts w:ascii="Consolas" w:eastAsia="Times New Roman" w:hAnsi="Consolas" w:cs="Times New Roman"/>
          <w:color w:val="FFFFFF"/>
          <w:sz w:val="12"/>
          <w:szCs w:val="12"/>
          <w:lang w:eastAsia="es-ES"/>
        </w:rPr>
      </w:pPr>
      <w:r w:rsidRPr="00DA2C59">
        <w:rPr>
          <w:rFonts w:ascii="Consolas" w:eastAsia="Times New Roman" w:hAnsi="Consolas" w:cs="Times New Roman"/>
          <w:color w:val="FFFFFF"/>
          <w:sz w:val="12"/>
          <w:szCs w:val="12"/>
          <w:lang w:eastAsia="es-ES"/>
        </w:rPr>
        <w:t xml:space="preserve">            </w:t>
      </w:r>
      <w:r w:rsidRPr="00DA2C59">
        <w:rPr>
          <w:rFonts w:ascii="Consolas" w:eastAsia="Times New Roman" w:hAnsi="Consolas" w:cs="Times New Roman"/>
          <w:color w:val="7CA668"/>
          <w:sz w:val="12"/>
          <w:szCs w:val="12"/>
          <w:lang w:eastAsia="es-ES"/>
        </w:rPr>
        <w:t># Computing priority based on distance to current rover task location</w:t>
      </w:r>
    </w:p>
    <w:p w14:paraId="2123EE77" w14:textId="77777777" w:rsidR="00CA31A2" w:rsidRPr="005F57FC" w:rsidRDefault="00CA31A2" w:rsidP="00CA31A2">
      <w:pPr>
        <w:pStyle w:val="Prrafodelista"/>
        <w:numPr>
          <w:ilvl w:val="0"/>
          <w:numId w:val="12"/>
        </w:numPr>
        <w:shd w:val="clear" w:color="auto" w:fill="000000"/>
        <w:spacing w:after="0" w:line="285" w:lineRule="atLeast"/>
        <w:rPr>
          <w:rFonts w:ascii="Consolas" w:eastAsia="Times New Roman" w:hAnsi="Consolas" w:cs="Times New Roman"/>
          <w:color w:val="FFFFFF"/>
          <w:sz w:val="12"/>
          <w:szCs w:val="12"/>
          <w:lang w:val="es-ES" w:eastAsia="es-ES"/>
        </w:rPr>
      </w:pPr>
      <w:r w:rsidRPr="00DA2C59">
        <w:rPr>
          <w:rFonts w:ascii="Consolas" w:eastAsia="Times New Roman" w:hAnsi="Consolas" w:cs="Times New Roman"/>
          <w:color w:val="FFFFFF"/>
          <w:sz w:val="12"/>
          <w:szCs w:val="12"/>
          <w:lang w:eastAsia="es-ES"/>
        </w:rPr>
        <w:t xml:space="preserve">            </w:t>
      </w:r>
      <w:r w:rsidRPr="005F57FC">
        <w:rPr>
          <w:rFonts w:ascii="Consolas" w:eastAsia="Times New Roman" w:hAnsi="Consolas" w:cs="Times New Roman"/>
          <w:color w:val="C586C0"/>
          <w:sz w:val="12"/>
          <w:szCs w:val="12"/>
          <w:lang w:val="es-ES" w:eastAsia="es-ES"/>
        </w:rPr>
        <w:t>try</w:t>
      </w:r>
      <w:r w:rsidRPr="005F57FC">
        <w:rPr>
          <w:rFonts w:ascii="Consolas" w:eastAsia="Times New Roman" w:hAnsi="Consolas" w:cs="Times New Roman"/>
          <w:color w:val="FFFFFF"/>
          <w:sz w:val="12"/>
          <w:szCs w:val="12"/>
          <w:lang w:val="es-ES" w:eastAsia="es-ES"/>
        </w:rPr>
        <w:t>:</w:t>
      </w:r>
    </w:p>
    <w:p w14:paraId="7A8000CD" w14:textId="77777777" w:rsidR="00CA31A2" w:rsidRPr="005F57FC" w:rsidRDefault="00CA31A2" w:rsidP="00CA31A2">
      <w:pPr>
        <w:pStyle w:val="Prrafodelista"/>
        <w:numPr>
          <w:ilvl w:val="0"/>
          <w:numId w:val="12"/>
        </w:numPr>
        <w:shd w:val="clear" w:color="auto" w:fill="000000"/>
        <w:spacing w:after="0" w:line="285" w:lineRule="atLeast"/>
        <w:rPr>
          <w:rFonts w:ascii="Consolas" w:eastAsia="Times New Roman" w:hAnsi="Consolas" w:cs="Times New Roman"/>
          <w:color w:val="FFFFFF"/>
          <w:sz w:val="12"/>
          <w:szCs w:val="12"/>
          <w:lang w:val="es-ES" w:eastAsia="es-ES"/>
        </w:rPr>
      </w:pPr>
    </w:p>
    <w:p w14:paraId="1BABB3CF" w14:textId="77777777" w:rsidR="00CA31A2" w:rsidRPr="005F57FC" w:rsidRDefault="00CA31A2" w:rsidP="00CA31A2">
      <w:pPr>
        <w:pStyle w:val="Prrafodelista"/>
        <w:numPr>
          <w:ilvl w:val="0"/>
          <w:numId w:val="12"/>
        </w:numPr>
        <w:shd w:val="clear" w:color="auto" w:fill="000000"/>
        <w:spacing w:after="0" w:line="285" w:lineRule="atLeast"/>
        <w:rPr>
          <w:rFonts w:ascii="Consolas" w:eastAsia="Times New Roman" w:hAnsi="Consolas" w:cs="Times New Roman"/>
          <w:color w:val="FFFFFF"/>
          <w:sz w:val="12"/>
          <w:szCs w:val="12"/>
          <w:lang w:val="es-ES" w:eastAsia="es-ES"/>
        </w:rPr>
      </w:pPr>
      <w:r w:rsidRPr="005F57FC">
        <w:rPr>
          <w:rFonts w:ascii="Consolas" w:eastAsia="Times New Roman" w:hAnsi="Consolas" w:cs="Times New Roman"/>
          <w:color w:val="FFFFFF"/>
          <w:sz w:val="12"/>
          <w:szCs w:val="12"/>
          <w:lang w:val="es-ES" w:eastAsia="es-ES"/>
        </w:rPr>
        <w:t xml:space="preserve">                </w:t>
      </w:r>
      <w:r w:rsidRPr="005F57FC">
        <w:rPr>
          <w:rFonts w:ascii="Consolas" w:eastAsia="Times New Roman" w:hAnsi="Consolas" w:cs="Times New Roman"/>
          <w:color w:val="7CA668"/>
          <w:sz w:val="12"/>
          <w:szCs w:val="12"/>
          <w:lang w:val="es-ES" w:eastAsia="es-ES"/>
        </w:rPr>
        <w:t xml:space="preserve"># ID </w:t>
      </w:r>
      <w:proofErr w:type="spellStart"/>
      <w:r w:rsidRPr="005F57FC">
        <w:rPr>
          <w:rFonts w:ascii="Consolas" w:eastAsia="Times New Roman" w:hAnsi="Consolas" w:cs="Times New Roman"/>
          <w:color w:val="7CA668"/>
          <w:sz w:val="12"/>
          <w:szCs w:val="12"/>
          <w:lang w:val="es-ES" w:eastAsia="es-ES"/>
        </w:rPr>
        <w:t>of</w:t>
      </w:r>
      <w:proofErr w:type="spellEnd"/>
      <w:r w:rsidRPr="005F57FC">
        <w:rPr>
          <w:rFonts w:ascii="Consolas" w:eastAsia="Times New Roman" w:hAnsi="Consolas" w:cs="Times New Roman"/>
          <w:color w:val="7CA668"/>
          <w:sz w:val="12"/>
          <w:szCs w:val="12"/>
          <w:lang w:val="es-ES" w:eastAsia="es-ES"/>
        </w:rPr>
        <w:t xml:space="preserve"> </w:t>
      </w:r>
      <w:proofErr w:type="spellStart"/>
      <w:r w:rsidRPr="005F57FC">
        <w:rPr>
          <w:rFonts w:ascii="Consolas" w:eastAsia="Times New Roman" w:hAnsi="Consolas" w:cs="Times New Roman"/>
          <w:color w:val="7CA668"/>
          <w:sz w:val="12"/>
          <w:szCs w:val="12"/>
          <w:lang w:val="es-ES" w:eastAsia="es-ES"/>
        </w:rPr>
        <w:t>current</w:t>
      </w:r>
      <w:proofErr w:type="spellEnd"/>
      <w:r w:rsidRPr="005F57FC">
        <w:rPr>
          <w:rFonts w:ascii="Consolas" w:eastAsia="Times New Roman" w:hAnsi="Consolas" w:cs="Times New Roman"/>
          <w:color w:val="7CA668"/>
          <w:sz w:val="12"/>
          <w:szCs w:val="12"/>
          <w:lang w:val="es-ES" w:eastAsia="es-ES"/>
        </w:rPr>
        <w:t xml:space="preserve"> </w:t>
      </w:r>
      <w:proofErr w:type="spellStart"/>
      <w:r w:rsidRPr="005F57FC">
        <w:rPr>
          <w:rFonts w:ascii="Consolas" w:eastAsia="Times New Roman" w:hAnsi="Consolas" w:cs="Times New Roman"/>
          <w:color w:val="7CA668"/>
          <w:sz w:val="12"/>
          <w:szCs w:val="12"/>
          <w:lang w:val="es-ES" w:eastAsia="es-ES"/>
        </w:rPr>
        <w:t>rover</w:t>
      </w:r>
      <w:proofErr w:type="spellEnd"/>
      <w:r w:rsidRPr="005F57FC">
        <w:rPr>
          <w:rFonts w:ascii="Consolas" w:eastAsia="Times New Roman" w:hAnsi="Consolas" w:cs="Times New Roman"/>
          <w:color w:val="7CA668"/>
          <w:sz w:val="12"/>
          <w:szCs w:val="12"/>
          <w:lang w:val="es-ES" w:eastAsia="es-ES"/>
        </w:rPr>
        <w:t xml:space="preserve"> </w:t>
      </w:r>
      <w:proofErr w:type="spellStart"/>
      <w:r w:rsidRPr="005F57FC">
        <w:rPr>
          <w:rFonts w:ascii="Consolas" w:eastAsia="Times New Roman" w:hAnsi="Consolas" w:cs="Times New Roman"/>
          <w:color w:val="7CA668"/>
          <w:sz w:val="12"/>
          <w:szCs w:val="12"/>
          <w:lang w:val="es-ES" w:eastAsia="es-ES"/>
        </w:rPr>
        <w:t>task</w:t>
      </w:r>
      <w:proofErr w:type="spellEnd"/>
    </w:p>
    <w:p w14:paraId="251DBF14" w14:textId="77777777" w:rsidR="00CA31A2" w:rsidRPr="00DA2C59" w:rsidRDefault="00CA31A2" w:rsidP="00CA31A2">
      <w:pPr>
        <w:pStyle w:val="Prrafodelista"/>
        <w:numPr>
          <w:ilvl w:val="0"/>
          <w:numId w:val="12"/>
        </w:numPr>
        <w:shd w:val="clear" w:color="auto" w:fill="000000"/>
        <w:spacing w:after="0" w:line="285" w:lineRule="atLeast"/>
        <w:rPr>
          <w:rFonts w:ascii="Consolas" w:eastAsia="Times New Roman" w:hAnsi="Consolas" w:cs="Times New Roman"/>
          <w:color w:val="FFFFFF"/>
          <w:sz w:val="12"/>
          <w:szCs w:val="12"/>
          <w:lang w:eastAsia="es-ES"/>
        </w:rPr>
      </w:pPr>
      <w:r w:rsidRPr="00DA2C59">
        <w:rPr>
          <w:rFonts w:ascii="Consolas" w:eastAsia="Times New Roman" w:hAnsi="Consolas" w:cs="Times New Roman"/>
          <w:color w:val="FFFFFF"/>
          <w:sz w:val="12"/>
          <w:szCs w:val="12"/>
          <w:lang w:eastAsia="es-ES"/>
        </w:rPr>
        <w:t xml:space="preserve">                </w:t>
      </w:r>
      <w:proofErr w:type="spellStart"/>
      <w:r w:rsidRPr="00DA2C59">
        <w:rPr>
          <w:rFonts w:ascii="Consolas" w:eastAsia="Times New Roman" w:hAnsi="Consolas" w:cs="Times New Roman"/>
          <w:color w:val="9CDCFE"/>
          <w:sz w:val="12"/>
          <w:szCs w:val="12"/>
          <w:lang w:eastAsia="es-ES"/>
        </w:rPr>
        <w:t>current_</w:t>
      </w:r>
      <w:proofErr w:type="gramStart"/>
      <w:r w:rsidRPr="00DA2C59">
        <w:rPr>
          <w:rFonts w:ascii="Consolas" w:eastAsia="Times New Roman" w:hAnsi="Consolas" w:cs="Times New Roman"/>
          <w:color w:val="9CDCFE"/>
          <w:sz w:val="12"/>
          <w:szCs w:val="12"/>
          <w:lang w:eastAsia="es-ES"/>
        </w:rPr>
        <w:t>id</w:t>
      </w:r>
      <w:proofErr w:type="spellEnd"/>
      <w:r w:rsidRPr="00DA2C59">
        <w:rPr>
          <w:rFonts w:ascii="Consolas" w:eastAsia="Times New Roman" w:hAnsi="Consolas" w:cs="Times New Roman"/>
          <w:color w:val="FFFFFF"/>
          <w:sz w:val="12"/>
          <w:szCs w:val="12"/>
          <w:lang w:eastAsia="es-ES"/>
        </w:rPr>
        <w:t xml:space="preserve">  </w:t>
      </w:r>
      <w:r w:rsidRPr="00DA2C59">
        <w:rPr>
          <w:rFonts w:ascii="Consolas" w:eastAsia="Times New Roman" w:hAnsi="Consolas" w:cs="Times New Roman"/>
          <w:color w:val="D4D4D4"/>
          <w:sz w:val="12"/>
          <w:szCs w:val="12"/>
          <w:lang w:eastAsia="es-ES"/>
        </w:rPr>
        <w:t>=</w:t>
      </w:r>
      <w:proofErr w:type="gramEnd"/>
      <w:r w:rsidRPr="00DA2C59">
        <w:rPr>
          <w:rFonts w:ascii="Consolas" w:eastAsia="Times New Roman" w:hAnsi="Consolas" w:cs="Times New Roman"/>
          <w:color w:val="FFFFFF"/>
          <w:sz w:val="12"/>
          <w:szCs w:val="12"/>
          <w:lang w:eastAsia="es-ES"/>
        </w:rPr>
        <w:t xml:space="preserve"> [</w:t>
      </w:r>
      <w:r w:rsidRPr="00DA2C59">
        <w:rPr>
          <w:rFonts w:ascii="Consolas" w:eastAsia="Times New Roman" w:hAnsi="Consolas" w:cs="Times New Roman"/>
          <w:color w:val="9CDCFE"/>
          <w:sz w:val="12"/>
          <w:szCs w:val="12"/>
          <w:lang w:eastAsia="es-ES"/>
        </w:rPr>
        <w:t>d</w:t>
      </w:r>
      <w:r w:rsidRPr="00DA2C59">
        <w:rPr>
          <w:rFonts w:ascii="Consolas" w:eastAsia="Times New Roman" w:hAnsi="Consolas" w:cs="Times New Roman"/>
          <w:color w:val="FFFFFF"/>
          <w:sz w:val="12"/>
          <w:szCs w:val="12"/>
          <w:lang w:eastAsia="es-ES"/>
        </w:rPr>
        <w:t xml:space="preserve"> </w:t>
      </w:r>
      <w:proofErr w:type="spellStart"/>
      <w:r w:rsidRPr="00DA2C59">
        <w:rPr>
          <w:rFonts w:ascii="Consolas" w:eastAsia="Times New Roman" w:hAnsi="Consolas" w:cs="Times New Roman"/>
          <w:color w:val="C586C0"/>
          <w:sz w:val="12"/>
          <w:szCs w:val="12"/>
          <w:lang w:eastAsia="es-ES"/>
        </w:rPr>
        <w:t>for</w:t>
      </w:r>
      <w:r w:rsidRPr="00DA2C59">
        <w:rPr>
          <w:rFonts w:ascii="Consolas" w:eastAsia="Times New Roman" w:hAnsi="Consolas" w:cs="Times New Roman"/>
          <w:color w:val="FFFFFF"/>
          <w:sz w:val="12"/>
          <w:szCs w:val="12"/>
          <w:lang w:eastAsia="es-ES"/>
        </w:rPr>
        <w:t xml:space="preserve"> </w:t>
      </w:r>
      <w:r w:rsidRPr="00DA2C59">
        <w:rPr>
          <w:rFonts w:ascii="Consolas" w:eastAsia="Times New Roman" w:hAnsi="Consolas" w:cs="Times New Roman"/>
          <w:color w:val="9CDCFE"/>
          <w:sz w:val="12"/>
          <w:szCs w:val="12"/>
          <w:lang w:eastAsia="es-ES"/>
        </w:rPr>
        <w:t>d</w:t>
      </w:r>
      <w:proofErr w:type="spellEnd"/>
      <w:r w:rsidRPr="00DA2C59">
        <w:rPr>
          <w:rFonts w:ascii="Consolas" w:eastAsia="Times New Roman" w:hAnsi="Consolas" w:cs="Times New Roman"/>
          <w:color w:val="FFFFFF"/>
          <w:sz w:val="12"/>
          <w:szCs w:val="12"/>
          <w:lang w:eastAsia="es-ES"/>
        </w:rPr>
        <w:t xml:space="preserve"> </w:t>
      </w:r>
      <w:r w:rsidRPr="00DA2C59">
        <w:rPr>
          <w:rFonts w:ascii="Consolas" w:eastAsia="Times New Roman" w:hAnsi="Consolas" w:cs="Times New Roman"/>
          <w:color w:val="C586C0"/>
          <w:sz w:val="12"/>
          <w:szCs w:val="12"/>
          <w:lang w:eastAsia="es-ES"/>
        </w:rPr>
        <w:t>in</w:t>
      </w:r>
      <w:r w:rsidRPr="00DA2C59">
        <w:rPr>
          <w:rFonts w:ascii="Consolas" w:eastAsia="Times New Roman" w:hAnsi="Consolas" w:cs="Times New Roman"/>
          <w:color w:val="FFFFFF"/>
          <w:sz w:val="12"/>
          <w:szCs w:val="12"/>
          <w:lang w:eastAsia="es-ES"/>
        </w:rPr>
        <w:t xml:space="preserve"> </w:t>
      </w:r>
      <w:proofErr w:type="spellStart"/>
      <w:r w:rsidRPr="00DA2C59">
        <w:rPr>
          <w:rFonts w:ascii="Consolas" w:eastAsia="Times New Roman" w:hAnsi="Consolas" w:cs="Times New Roman"/>
          <w:color w:val="9CDCFE"/>
          <w:sz w:val="12"/>
          <w:szCs w:val="12"/>
          <w:lang w:eastAsia="es-ES"/>
        </w:rPr>
        <w:t>self</w:t>
      </w:r>
      <w:r w:rsidRPr="00DA2C59">
        <w:rPr>
          <w:rFonts w:ascii="Consolas" w:eastAsia="Times New Roman" w:hAnsi="Consolas" w:cs="Times New Roman"/>
          <w:color w:val="FFFFFF"/>
          <w:sz w:val="12"/>
          <w:szCs w:val="12"/>
          <w:lang w:eastAsia="es-ES"/>
        </w:rPr>
        <w:t>.</w:t>
      </w:r>
      <w:r w:rsidRPr="00DA2C59">
        <w:rPr>
          <w:rFonts w:ascii="Consolas" w:eastAsia="Times New Roman" w:hAnsi="Consolas" w:cs="Times New Roman"/>
          <w:color w:val="9CDCFE"/>
          <w:sz w:val="12"/>
          <w:szCs w:val="12"/>
          <w:lang w:eastAsia="es-ES"/>
        </w:rPr>
        <w:t>RoversTask</w:t>
      </w:r>
      <w:proofErr w:type="spellEnd"/>
      <w:r w:rsidRPr="00DA2C59">
        <w:rPr>
          <w:rFonts w:ascii="Consolas" w:eastAsia="Times New Roman" w:hAnsi="Consolas" w:cs="Times New Roman"/>
          <w:color w:val="FFFFFF"/>
          <w:sz w:val="12"/>
          <w:szCs w:val="12"/>
          <w:lang w:eastAsia="es-ES"/>
        </w:rPr>
        <w:t xml:space="preserve"> </w:t>
      </w:r>
      <w:r w:rsidRPr="00DA2C59">
        <w:rPr>
          <w:rFonts w:ascii="Consolas" w:eastAsia="Times New Roman" w:hAnsi="Consolas" w:cs="Times New Roman"/>
          <w:color w:val="C586C0"/>
          <w:sz w:val="12"/>
          <w:szCs w:val="12"/>
          <w:lang w:eastAsia="es-ES"/>
        </w:rPr>
        <w:t>if</w:t>
      </w:r>
      <w:r w:rsidRPr="00DA2C59">
        <w:rPr>
          <w:rFonts w:ascii="Consolas" w:eastAsia="Times New Roman" w:hAnsi="Consolas" w:cs="Times New Roman"/>
          <w:color w:val="FFFFFF"/>
          <w:sz w:val="12"/>
          <w:szCs w:val="12"/>
          <w:lang w:eastAsia="es-ES"/>
        </w:rPr>
        <w:t xml:space="preserve"> (</w:t>
      </w:r>
      <w:r w:rsidRPr="00DA2C59">
        <w:rPr>
          <w:rFonts w:ascii="Consolas" w:eastAsia="Times New Roman" w:hAnsi="Consolas" w:cs="Times New Roman"/>
          <w:color w:val="9CDCFE"/>
          <w:sz w:val="12"/>
          <w:szCs w:val="12"/>
          <w:lang w:eastAsia="es-ES"/>
        </w:rPr>
        <w:t>d</w:t>
      </w:r>
      <w:r w:rsidRPr="00DA2C59">
        <w:rPr>
          <w:rFonts w:ascii="Consolas" w:eastAsia="Times New Roman" w:hAnsi="Consolas" w:cs="Times New Roman"/>
          <w:color w:val="FFFFFF"/>
          <w:sz w:val="12"/>
          <w:szCs w:val="12"/>
          <w:lang w:eastAsia="es-ES"/>
        </w:rPr>
        <w:t>[</w:t>
      </w:r>
      <w:r w:rsidRPr="00DA2C59">
        <w:rPr>
          <w:rFonts w:ascii="Consolas" w:eastAsia="Times New Roman" w:hAnsi="Consolas" w:cs="Times New Roman"/>
          <w:color w:val="B5CEA8"/>
          <w:sz w:val="12"/>
          <w:szCs w:val="12"/>
          <w:lang w:eastAsia="es-ES"/>
        </w:rPr>
        <w:t>0</w:t>
      </w:r>
      <w:r w:rsidRPr="00DA2C59">
        <w:rPr>
          <w:rFonts w:ascii="Consolas" w:eastAsia="Times New Roman" w:hAnsi="Consolas" w:cs="Times New Roman"/>
          <w:color w:val="FFFFFF"/>
          <w:sz w:val="12"/>
          <w:szCs w:val="12"/>
          <w:lang w:eastAsia="es-ES"/>
        </w:rPr>
        <w:t xml:space="preserve">] </w:t>
      </w:r>
      <w:r w:rsidRPr="00DA2C59">
        <w:rPr>
          <w:rFonts w:ascii="Consolas" w:eastAsia="Times New Roman" w:hAnsi="Consolas" w:cs="Times New Roman"/>
          <w:color w:val="D4D4D4"/>
          <w:sz w:val="12"/>
          <w:szCs w:val="12"/>
          <w:lang w:eastAsia="es-ES"/>
        </w:rPr>
        <w:t>==</w:t>
      </w:r>
      <w:r w:rsidRPr="00DA2C59">
        <w:rPr>
          <w:rFonts w:ascii="Consolas" w:eastAsia="Times New Roman" w:hAnsi="Consolas" w:cs="Times New Roman"/>
          <w:color w:val="FFFFFF"/>
          <w:sz w:val="12"/>
          <w:szCs w:val="12"/>
          <w:lang w:eastAsia="es-ES"/>
        </w:rPr>
        <w:t xml:space="preserve"> </w:t>
      </w:r>
      <w:proofErr w:type="spellStart"/>
      <w:r w:rsidRPr="00DA2C59">
        <w:rPr>
          <w:rFonts w:ascii="Consolas" w:eastAsia="Times New Roman" w:hAnsi="Consolas" w:cs="Times New Roman"/>
          <w:color w:val="9CDCFE"/>
          <w:sz w:val="12"/>
          <w:szCs w:val="12"/>
          <w:lang w:eastAsia="es-ES"/>
        </w:rPr>
        <w:t>self</w:t>
      </w:r>
      <w:r w:rsidRPr="00DA2C59">
        <w:rPr>
          <w:rFonts w:ascii="Consolas" w:eastAsia="Times New Roman" w:hAnsi="Consolas" w:cs="Times New Roman"/>
          <w:color w:val="FFFFFF"/>
          <w:sz w:val="12"/>
          <w:szCs w:val="12"/>
          <w:lang w:eastAsia="es-ES"/>
        </w:rPr>
        <w:t>.</w:t>
      </w:r>
      <w:r w:rsidRPr="00DA2C59">
        <w:rPr>
          <w:rFonts w:ascii="Consolas" w:eastAsia="Times New Roman" w:hAnsi="Consolas" w:cs="Times New Roman"/>
          <w:color w:val="9CDCFE"/>
          <w:sz w:val="12"/>
          <w:szCs w:val="12"/>
          <w:lang w:eastAsia="es-ES"/>
        </w:rPr>
        <w:t>usercmd</w:t>
      </w:r>
      <w:proofErr w:type="spellEnd"/>
      <w:r w:rsidRPr="00DA2C59">
        <w:rPr>
          <w:rFonts w:ascii="Consolas" w:eastAsia="Times New Roman" w:hAnsi="Consolas" w:cs="Times New Roman"/>
          <w:color w:val="FFFFFF"/>
          <w:sz w:val="12"/>
          <w:szCs w:val="12"/>
          <w:lang w:eastAsia="es-ES"/>
        </w:rPr>
        <w:t>[</w:t>
      </w:r>
      <w:r w:rsidRPr="00DA2C59">
        <w:rPr>
          <w:rFonts w:ascii="Consolas" w:eastAsia="Times New Roman" w:hAnsi="Consolas" w:cs="Times New Roman"/>
          <w:color w:val="CE9178"/>
          <w:sz w:val="12"/>
          <w:szCs w:val="12"/>
          <w:lang w:eastAsia="es-ES"/>
        </w:rPr>
        <w:t>'</w:t>
      </w:r>
      <w:proofErr w:type="spellStart"/>
      <w:r w:rsidRPr="00DA2C59">
        <w:rPr>
          <w:rFonts w:ascii="Consolas" w:eastAsia="Times New Roman" w:hAnsi="Consolas" w:cs="Times New Roman"/>
          <w:color w:val="CE9178"/>
          <w:sz w:val="12"/>
          <w:szCs w:val="12"/>
          <w:lang w:eastAsia="es-ES"/>
        </w:rPr>
        <w:t>RoverId</w:t>
      </w:r>
      <w:proofErr w:type="spellEnd"/>
      <w:r w:rsidRPr="00DA2C59">
        <w:rPr>
          <w:rFonts w:ascii="Consolas" w:eastAsia="Times New Roman" w:hAnsi="Consolas" w:cs="Times New Roman"/>
          <w:color w:val="CE9178"/>
          <w:sz w:val="12"/>
          <w:szCs w:val="12"/>
          <w:lang w:eastAsia="es-ES"/>
        </w:rPr>
        <w:t>'</w:t>
      </w:r>
      <w:r w:rsidRPr="00DA2C59">
        <w:rPr>
          <w:rFonts w:ascii="Consolas" w:eastAsia="Times New Roman" w:hAnsi="Consolas" w:cs="Times New Roman"/>
          <w:color w:val="FFFFFF"/>
          <w:sz w:val="12"/>
          <w:szCs w:val="12"/>
          <w:lang w:eastAsia="es-ES"/>
        </w:rPr>
        <w:t>])][</w:t>
      </w:r>
      <w:r w:rsidRPr="00DA2C59">
        <w:rPr>
          <w:rFonts w:ascii="Consolas" w:eastAsia="Times New Roman" w:hAnsi="Consolas" w:cs="Times New Roman"/>
          <w:color w:val="B5CEA8"/>
          <w:sz w:val="12"/>
          <w:szCs w:val="12"/>
          <w:lang w:eastAsia="es-ES"/>
        </w:rPr>
        <w:t>0</w:t>
      </w:r>
      <w:r w:rsidRPr="00DA2C59">
        <w:rPr>
          <w:rFonts w:ascii="Consolas" w:eastAsia="Times New Roman" w:hAnsi="Consolas" w:cs="Times New Roman"/>
          <w:color w:val="FFFFFF"/>
          <w:sz w:val="12"/>
          <w:szCs w:val="12"/>
          <w:lang w:eastAsia="es-ES"/>
        </w:rPr>
        <w:t>][</w:t>
      </w:r>
      <w:r w:rsidRPr="00DA2C59">
        <w:rPr>
          <w:rFonts w:ascii="Consolas" w:eastAsia="Times New Roman" w:hAnsi="Consolas" w:cs="Times New Roman"/>
          <w:color w:val="B5CEA8"/>
          <w:sz w:val="12"/>
          <w:szCs w:val="12"/>
          <w:lang w:eastAsia="es-ES"/>
        </w:rPr>
        <w:t>1</w:t>
      </w:r>
      <w:r w:rsidRPr="00DA2C59">
        <w:rPr>
          <w:rFonts w:ascii="Consolas" w:eastAsia="Times New Roman" w:hAnsi="Consolas" w:cs="Times New Roman"/>
          <w:color w:val="FFFFFF"/>
          <w:sz w:val="12"/>
          <w:szCs w:val="12"/>
          <w:lang w:eastAsia="es-ES"/>
        </w:rPr>
        <w:t>]</w:t>
      </w:r>
    </w:p>
    <w:p w14:paraId="0138228F" w14:textId="77777777" w:rsidR="00CA31A2" w:rsidRPr="00DA2C59" w:rsidRDefault="00CA31A2" w:rsidP="00CA31A2">
      <w:pPr>
        <w:pStyle w:val="Prrafodelista"/>
        <w:numPr>
          <w:ilvl w:val="0"/>
          <w:numId w:val="12"/>
        </w:numPr>
        <w:shd w:val="clear" w:color="auto" w:fill="000000"/>
        <w:spacing w:after="0" w:line="285" w:lineRule="atLeast"/>
        <w:rPr>
          <w:rFonts w:ascii="Consolas" w:eastAsia="Times New Roman" w:hAnsi="Consolas" w:cs="Times New Roman"/>
          <w:color w:val="FFFFFF"/>
          <w:sz w:val="12"/>
          <w:szCs w:val="12"/>
          <w:lang w:eastAsia="es-ES"/>
        </w:rPr>
      </w:pPr>
    </w:p>
    <w:p w14:paraId="61927594" w14:textId="77777777" w:rsidR="00CA31A2" w:rsidRPr="00DA2C59" w:rsidRDefault="00CA31A2" w:rsidP="00CA31A2">
      <w:pPr>
        <w:pStyle w:val="Prrafodelista"/>
        <w:numPr>
          <w:ilvl w:val="0"/>
          <w:numId w:val="12"/>
        </w:numPr>
        <w:shd w:val="clear" w:color="auto" w:fill="000000"/>
        <w:spacing w:after="0" w:line="285" w:lineRule="atLeast"/>
        <w:rPr>
          <w:rFonts w:ascii="Consolas" w:eastAsia="Times New Roman" w:hAnsi="Consolas" w:cs="Times New Roman"/>
          <w:color w:val="FFFFFF"/>
          <w:sz w:val="12"/>
          <w:szCs w:val="12"/>
          <w:lang w:eastAsia="es-ES"/>
        </w:rPr>
      </w:pPr>
      <w:r w:rsidRPr="00DA2C59">
        <w:rPr>
          <w:rFonts w:ascii="Consolas" w:eastAsia="Times New Roman" w:hAnsi="Consolas" w:cs="Times New Roman"/>
          <w:color w:val="FFFFFF"/>
          <w:sz w:val="12"/>
          <w:szCs w:val="12"/>
          <w:lang w:eastAsia="es-ES"/>
        </w:rPr>
        <w:t xml:space="preserve">                </w:t>
      </w:r>
      <w:r w:rsidRPr="00DA2C59">
        <w:rPr>
          <w:rFonts w:ascii="Consolas" w:eastAsia="Times New Roman" w:hAnsi="Consolas" w:cs="Times New Roman"/>
          <w:color w:val="7CA668"/>
          <w:sz w:val="12"/>
          <w:szCs w:val="12"/>
          <w:lang w:eastAsia="es-ES"/>
        </w:rPr>
        <w:t># Index of current task in Sequencer</w:t>
      </w:r>
    </w:p>
    <w:p w14:paraId="4AB5A05C" w14:textId="77777777" w:rsidR="00CA31A2" w:rsidRPr="00DA2C59" w:rsidRDefault="00CA31A2" w:rsidP="00CA31A2">
      <w:pPr>
        <w:pStyle w:val="Prrafodelista"/>
        <w:numPr>
          <w:ilvl w:val="0"/>
          <w:numId w:val="12"/>
        </w:numPr>
        <w:shd w:val="clear" w:color="auto" w:fill="000000"/>
        <w:spacing w:after="0" w:line="285" w:lineRule="atLeast"/>
        <w:rPr>
          <w:rFonts w:ascii="Consolas" w:eastAsia="Times New Roman" w:hAnsi="Consolas" w:cs="Times New Roman"/>
          <w:color w:val="FFFFFF"/>
          <w:sz w:val="12"/>
          <w:szCs w:val="12"/>
          <w:lang w:eastAsia="es-ES"/>
        </w:rPr>
      </w:pPr>
      <w:r w:rsidRPr="00DA2C59">
        <w:rPr>
          <w:rFonts w:ascii="Consolas" w:eastAsia="Times New Roman" w:hAnsi="Consolas" w:cs="Times New Roman"/>
          <w:color w:val="FFFFFF"/>
          <w:sz w:val="12"/>
          <w:szCs w:val="12"/>
          <w:lang w:eastAsia="es-ES"/>
        </w:rPr>
        <w:t xml:space="preserve">                </w:t>
      </w:r>
      <w:r w:rsidRPr="00DA2C59">
        <w:rPr>
          <w:rFonts w:ascii="Consolas" w:eastAsia="Times New Roman" w:hAnsi="Consolas" w:cs="Times New Roman"/>
          <w:color w:val="9CDCFE"/>
          <w:sz w:val="12"/>
          <w:szCs w:val="12"/>
          <w:lang w:eastAsia="es-ES"/>
        </w:rPr>
        <w:t>index</w:t>
      </w:r>
      <w:r w:rsidRPr="00DA2C59">
        <w:rPr>
          <w:rFonts w:ascii="Consolas" w:eastAsia="Times New Roman" w:hAnsi="Consolas" w:cs="Times New Roman"/>
          <w:color w:val="FFFFFF"/>
          <w:sz w:val="12"/>
          <w:szCs w:val="12"/>
          <w:lang w:eastAsia="es-ES"/>
        </w:rPr>
        <w:t xml:space="preserve"> </w:t>
      </w:r>
      <w:r w:rsidRPr="00DA2C59">
        <w:rPr>
          <w:rFonts w:ascii="Consolas" w:eastAsia="Times New Roman" w:hAnsi="Consolas" w:cs="Times New Roman"/>
          <w:color w:val="D4D4D4"/>
          <w:sz w:val="12"/>
          <w:szCs w:val="12"/>
          <w:lang w:eastAsia="es-ES"/>
        </w:rPr>
        <w:t>=</w:t>
      </w:r>
      <w:r w:rsidRPr="00DA2C59">
        <w:rPr>
          <w:rFonts w:ascii="Consolas" w:eastAsia="Times New Roman" w:hAnsi="Consolas" w:cs="Times New Roman"/>
          <w:color w:val="FFFFFF"/>
          <w:sz w:val="12"/>
          <w:szCs w:val="12"/>
          <w:lang w:eastAsia="es-ES"/>
        </w:rPr>
        <w:t xml:space="preserve"> [</w:t>
      </w:r>
      <w:proofErr w:type="spellStart"/>
      <w:r w:rsidRPr="00DA2C59">
        <w:rPr>
          <w:rFonts w:ascii="Consolas" w:eastAsia="Times New Roman" w:hAnsi="Consolas" w:cs="Times New Roman"/>
          <w:color w:val="9CDCFE"/>
          <w:sz w:val="12"/>
          <w:szCs w:val="12"/>
          <w:lang w:eastAsia="es-ES"/>
        </w:rPr>
        <w:t>i</w:t>
      </w:r>
      <w:proofErr w:type="spellEnd"/>
      <w:r w:rsidRPr="00DA2C59">
        <w:rPr>
          <w:rFonts w:ascii="Consolas" w:eastAsia="Times New Roman" w:hAnsi="Consolas" w:cs="Times New Roman"/>
          <w:color w:val="FFFFFF"/>
          <w:sz w:val="12"/>
          <w:szCs w:val="12"/>
          <w:lang w:eastAsia="es-ES"/>
        </w:rPr>
        <w:t xml:space="preserve"> </w:t>
      </w:r>
      <w:r w:rsidRPr="00DA2C59">
        <w:rPr>
          <w:rFonts w:ascii="Consolas" w:eastAsia="Times New Roman" w:hAnsi="Consolas" w:cs="Times New Roman"/>
          <w:color w:val="C586C0"/>
          <w:sz w:val="12"/>
          <w:szCs w:val="12"/>
          <w:lang w:eastAsia="es-ES"/>
        </w:rPr>
        <w:t>for</w:t>
      </w:r>
      <w:r w:rsidRPr="00DA2C59">
        <w:rPr>
          <w:rFonts w:ascii="Consolas" w:eastAsia="Times New Roman" w:hAnsi="Consolas" w:cs="Times New Roman"/>
          <w:color w:val="FFFFFF"/>
          <w:sz w:val="12"/>
          <w:szCs w:val="12"/>
          <w:lang w:eastAsia="es-ES"/>
        </w:rPr>
        <w:t xml:space="preserve"> </w:t>
      </w:r>
      <w:proofErr w:type="spellStart"/>
      <w:proofErr w:type="gramStart"/>
      <w:r w:rsidRPr="00DA2C59">
        <w:rPr>
          <w:rFonts w:ascii="Consolas" w:eastAsia="Times New Roman" w:hAnsi="Consolas" w:cs="Times New Roman"/>
          <w:color w:val="9CDCFE"/>
          <w:sz w:val="12"/>
          <w:szCs w:val="12"/>
          <w:lang w:eastAsia="es-ES"/>
        </w:rPr>
        <w:t>i</w:t>
      </w:r>
      <w:r w:rsidRPr="00DA2C59">
        <w:rPr>
          <w:rFonts w:ascii="Consolas" w:eastAsia="Times New Roman" w:hAnsi="Consolas" w:cs="Times New Roman"/>
          <w:color w:val="FFFFFF"/>
          <w:sz w:val="12"/>
          <w:szCs w:val="12"/>
          <w:lang w:eastAsia="es-ES"/>
        </w:rPr>
        <w:t>,</w:t>
      </w:r>
      <w:r w:rsidRPr="00DA2C59">
        <w:rPr>
          <w:rFonts w:ascii="Consolas" w:eastAsia="Times New Roman" w:hAnsi="Consolas" w:cs="Times New Roman"/>
          <w:color w:val="9CDCFE"/>
          <w:sz w:val="12"/>
          <w:szCs w:val="12"/>
          <w:lang w:eastAsia="es-ES"/>
        </w:rPr>
        <w:t>x</w:t>
      </w:r>
      <w:proofErr w:type="spellEnd"/>
      <w:proofErr w:type="gramEnd"/>
      <w:r w:rsidRPr="00DA2C59">
        <w:rPr>
          <w:rFonts w:ascii="Consolas" w:eastAsia="Times New Roman" w:hAnsi="Consolas" w:cs="Times New Roman"/>
          <w:color w:val="FFFFFF"/>
          <w:sz w:val="12"/>
          <w:szCs w:val="12"/>
          <w:lang w:eastAsia="es-ES"/>
        </w:rPr>
        <w:t xml:space="preserve"> </w:t>
      </w:r>
      <w:r w:rsidRPr="00DA2C59">
        <w:rPr>
          <w:rFonts w:ascii="Consolas" w:eastAsia="Times New Roman" w:hAnsi="Consolas" w:cs="Times New Roman"/>
          <w:color w:val="C586C0"/>
          <w:sz w:val="12"/>
          <w:szCs w:val="12"/>
          <w:lang w:eastAsia="es-ES"/>
        </w:rPr>
        <w:t>in</w:t>
      </w:r>
      <w:r w:rsidRPr="00DA2C59">
        <w:rPr>
          <w:rFonts w:ascii="Consolas" w:eastAsia="Times New Roman" w:hAnsi="Consolas" w:cs="Times New Roman"/>
          <w:color w:val="FFFFFF"/>
          <w:sz w:val="12"/>
          <w:szCs w:val="12"/>
          <w:lang w:eastAsia="es-ES"/>
        </w:rPr>
        <w:t xml:space="preserve"> </w:t>
      </w:r>
      <w:r w:rsidRPr="00DA2C59">
        <w:rPr>
          <w:rFonts w:ascii="Consolas" w:eastAsia="Times New Roman" w:hAnsi="Consolas" w:cs="Times New Roman"/>
          <w:color w:val="4EC9B0"/>
          <w:sz w:val="12"/>
          <w:szCs w:val="12"/>
          <w:lang w:eastAsia="es-ES"/>
        </w:rPr>
        <w:t>enumerate</w:t>
      </w:r>
      <w:r w:rsidRPr="00DA2C59">
        <w:rPr>
          <w:rFonts w:ascii="Consolas" w:eastAsia="Times New Roman" w:hAnsi="Consolas" w:cs="Times New Roman"/>
          <w:color w:val="FFFFFF"/>
          <w:sz w:val="12"/>
          <w:szCs w:val="12"/>
          <w:lang w:eastAsia="es-ES"/>
        </w:rPr>
        <w:t>(</w:t>
      </w:r>
      <w:proofErr w:type="spellStart"/>
      <w:r w:rsidRPr="00DA2C59">
        <w:rPr>
          <w:rFonts w:ascii="Consolas" w:eastAsia="Times New Roman" w:hAnsi="Consolas" w:cs="Times New Roman"/>
          <w:color w:val="9CDCFE"/>
          <w:sz w:val="12"/>
          <w:szCs w:val="12"/>
          <w:lang w:eastAsia="es-ES"/>
        </w:rPr>
        <w:t>self</w:t>
      </w:r>
      <w:r w:rsidRPr="00DA2C59">
        <w:rPr>
          <w:rFonts w:ascii="Consolas" w:eastAsia="Times New Roman" w:hAnsi="Consolas" w:cs="Times New Roman"/>
          <w:color w:val="FFFFFF"/>
          <w:sz w:val="12"/>
          <w:szCs w:val="12"/>
          <w:lang w:eastAsia="es-ES"/>
        </w:rPr>
        <w:t>.</w:t>
      </w:r>
      <w:r w:rsidRPr="00DA2C59">
        <w:rPr>
          <w:rFonts w:ascii="Consolas" w:eastAsia="Times New Roman" w:hAnsi="Consolas" w:cs="Times New Roman"/>
          <w:color w:val="9CDCFE"/>
          <w:sz w:val="12"/>
          <w:szCs w:val="12"/>
          <w:lang w:eastAsia="es-ES"/>
        </w:rPr>
        <w:t>Sequencer</w:t>
      </w:r>
      <w:proofErr w:type="spellEnd"/>
      <w:r w:rsidRPr="00DA2C59">
        <w:rPr>
          <w:rFonts w:ascii="Consolas" w:eastAsia="Times New Roman" w:hAnsi="Consolas" w:cs="Times New Roman"/>
          <w:color w:val="FFFFFF"/>
          <w:sz w:val="12"/>
          <w:szCs w:val="12"/>
          <w:lang w:eastAsia="es-ES"/>
        </w:rPr>
        <w:t xml:space="preserve">) </w:t>
      </w:r>
      <w:r w:rsidRPr="00DA2C59">
        <w:rPr>
          <w:rFonts w:ascii="Consolas" w:eastAsia="Times New Roman" w:hAnsi="Consolas" w:cs="Times New Roman"/>
          <w:color w:val="C586C0"/>
          <w:sz w:val="12"/>
          <w:szCs w:val="12"/>
          <w:lang w:eastAsia="es-ES"/>
        </w:rPr>
        <w:t>if</w:t>
      </w:r>
      <w:r w:rsidRPr="00DA2C59">
        <w:rPr>
          <w:rFonts w:ascii="Consolas" w:eastAsia="Times New Roman" w:hAnsi="Consolas" w:cs="Times New Roman"/>
          <w:color w:val="FFFFFF"/>
          <w:sz w:val="12"/>
          <w:szCs w:val="12"/>
          <w:lang w:eastAsia="es-ES"/>
        </w:rPr>
        <w:t xml:space="preserve"> (</w:t>
      </w:r>
      <w:r w:rsidRPr="00DA2C59">
        <w:rPr>
          <w:rFonts w:ascii="Consolas" w:eastAsia="Times New Roman" w:hAnsi="Consolas" w:cs="Times New Roman"/>
          <w:color w:val="9CDCFE"/>
          <w:sz w:val="12"/>
          <w:szCs w:val="12"/>
          <w:lang w:eastAsia="es-ES"/>
        </w:rPr>
        <w:t>x</w:t>
      </w:r>
      <w:r w:rsidRPr="00DA2C59">
        <w:rPr>
          <w:rFonts w:ascii="Consolas" w:eastAsia="Times New Roman" w:hAnsi="Consolas" w:cs="Times New Roman"/>
          <w:color w:val="FFFFFF"/>
          <w:sz w:val="12"/>
          <w:szCs w:val="12"/>
          <w:lang w:eastAsia="es-ES"/>
        </w:rPr>
        <w:t>[</w:t>
      </w:r>
      <w:r w:rsidRPr="00DA2C59">
        <w:rPr>
          <w:rFonts w:ascii="Consolas" w:eastAsia="Times New Roman" w:hAnsi="Consolas" w:cs="Times New Roman"/>
          <w:color w:val="B5CEA8"/>
          <w:sz w:val="12"/>
          <w:szCs w:val="12"/>
          <w:lang w:eastAsia="es-ES"/>
        </w:rPr>
        <w:t>0</w:t>
      </w:r>
      <w:r w:rsidRPr="00DA2C59">
        <w:rPr>
          <w:rFonts w:ascii="Consolas" w:eastAsia="Times New Roman" w:hAnsi="Consolas" w:cs="Times New Roman"/>
          <w:color w:val="FFFFFF"/>
          <w:sz w:val="12"/>
          <w:szCs w:val="12"/>
          <w:lang w:eastAsia="es-ES"/>
        </w:rPr>
        <w:t xml:space="preserve">] </w:t>
      </w:r>
      <w:r w:rsidRPr="00DA2C59">
        <w:rPr>
          <w:rFonts w:ascii="Consolas" w:eastAsia="Times New Roman" w:hAnsi="Consolas" w:cs="Times New Roman"/>
          <w:color w:val="D4D4D4"/>
          <w:sz w:val="12"/>
          <w:szCs w:val="12"/>
          <w:lang w:eastAsia="es-ES"/>
        </w:rPr>
        <w:t>==</w:t>
      </w:r>
      <w:r w:rsidRPr="00DA2C59">
        <w:rPr>
          <w:rFonts w:ascii="Consolas" w:eastAsia="Times New Roman" w:hAnsi="Consolas" w:cs="Times New Roman"/>
          <w:color w:val="FFFFFF"/>
          <w:sz w:val="12"/>
          <w:szCs w:val="12"/>
          <w:lang w:eastAsia="es-ES"/>
        </w:rPr>
        <w:t xml:space="preserve"> </w:t>
      </w:r>
      <w:proofErr w:type="spellStart"/>
      <w:r w:rsidRPr="00DA2C59">
        <w:rPr>
          <w:rFonts w:ascii="Consolas" w:eastAsia="Times New Roman" w:hAnsi="Consolas" w:cs="Times New Roman"/>
          <w:color w:val="9CDCFE"/>
          <w:sz w:val="12"/>
          <w:szCs w:val="12"/>
          <w:lang w:eastAsia="es-ES"/>
        </w:rPr>
        <w:t>current_id</w:t>
      </w:r>
      <w:proofErr w:type="spellEnd"/>
      <w:r w:rsidRPr="00DA2C59">
        <w:rPr>
          <w:rFonts w:ascii="Consolas" w:eastAsia="Times New Roman" w:hAnsi="Consolas" w:cs="Times New Roman"/>
          <w:color w:val="FFFFFF"/>
          <w:sz w:val="12"/>
          <w:szCs w:val="12"/>
          <w:lang w:eastAsia="es-ES"/>
        </w:rPr>
        <w:t>)][</w:t>
      </w:r>
      <w:r w:rsidRPr="00DA2C59">
        <w:rPr>
          <w:rFonts w:ascii="Consolas" w:eastAsia="Times New Roman" w:hAnsi="Consolas" w:cs="Times New Roman"/>
          <w:color w:val="B5CEA8"/>
          <w:sz w:val="12"/>
          <w:szCs w:val="12"/>
          <w:lang w:eastAsia="es-ES"/>
        </w:rPr>
        <w:t>0</w:t>
      </w:r>
      <w:r w:rsidRPr="00DA2C59">
        <w:rPr>
          <w:rFonts w:ascii="Consolas" w:eastAsia="Times New Roman" w:hAnsi="Consolas" w:cs="Times New Roman"/>
          <w:color w:val="FFFFFF"/>
          <w:sz w:val="12"/>
          <w:szCs w:val="12"/>
          <w:lang w:eastAsia="es-ES"/>
        </w:rPr>
        <w:t>]</w:t>
      </w:r>
    </w:p>
    <w:p w14:paraId="34D5B673" w14:textId="77777777" w:rsidR="00CA31A2" w:rsidRPr="00DA2C59" w:rsidRDefault="00CA31A2" w:rsidP="00CA31A2">
      <w:pPr>
        <w:pStyle w:val="Prrafodelista"/>
        <w:numPr>
          <w:ilvl w:val="0"/>
          <w:numId w:val="12"/>
        </w:numPr>
        <w:shd w:val="clear" w:color="auto" w:fill="000000"/>
        <w:spacing w:after="0" w:line="285" w:lineRule="atLeast"/>
        <w:rPr>
          <w:rFonts w:ascii="Consolas" w:eastAsia="Times New Roman" w:hAnsi="Consolas" w:cs="Times New Roman"/>
          <w:color w:val="FFFFFF"/>
          <w:sz w:val="12"/>
          <w:szCs w:val="12"/>
          <w:lang w:eastAsia="es-ES"/>
        </w:rPr>
      </w:pPr>
    </w:p>
    <w:p w14:paraId="05C52921" w14:textId="77777777" w:rsidR="00CA31A2" w:rsidRPr="00DA2C59" w:rsidRDefault="00CA31A2" w:rsidP="00CA31A2">
      <w:pPr>
        <w:pStyle w:val="Prrafodelista"/>
        <w:numPr>
          <w:ilvl w:val="0"/>
          <w:numId w:val="12"/>
        </w:numPr>
        <w:shd w:val="clear" w:color="auto" w:fill="000000"/>
        <w:spacing w:after="0" w:line="285" w:lineRule="atLeast"/>
        <w:rPr>
          <w:rFonts w:ascii="Consolas" w:eastAsia="Times New Roman" w:hAnsi="Consolas" w:cs="Times New Roman"/>
          <w:color w:val="FFFFFF"/>
          <w:sz w:val="12"/>
          <w:szCs w:val="12"/>
          <w:lang w:eastAsia="es-ES"/>
        </w:rPr>
      </w:pPr>
      <w:r w:rsidRPr="00DA2C59">
        <w:rPr>
          <w:rFonts w:ascii="Consolas" w:eastAsia="Times New Roman" w:hAnsi="Consolas" w:cs="Times New Roman"/>
          <w:color w:val="FFFFFF"/>
          <w:sz w:val="12"/>
          <w:szCs w:val="12"/>
          <w:lang w:eastAsia="es-ES"/>
        </w:rPr>
        <w:t xml:space="preserve">                </w:t>
      </w:r>
      <w:r w:rsidRPr="00DA2C59">
        <w:rPr>
          <w:rFonts w:ascii="Consolas" w:eastAsia="Times New Roman" w:hAnsi="Consolas" w:cs="Times New Roman"/>
          <w:color w:val="7CA668"/>
          <w:sz w:val="12"/>
          <w:szCs w:val="12"/>
          <w:lang w:eastAsia="es-ES"/>
        </w:rPr>
        <w:t># Compute distance to current task location</w:t>
      </w:r>
    </w:p>
    <w:p w14:paraId="77C7982C" w14:textId="77777777" w:rsidR="00CA31A2" w:rsidRPr="00DA2C59" w:rsidRDefault="00CA31A2" w:rsidP="00CA31A2">
      <w:pPr>
        <w:pStyle w:val="Prrafodelista"/>
        <w:numPr>
          <w:ilvl w:val="0"/>
          <w:numId w:val="12"/>
        </w:numPr>
        <w:shd w:val="clear" w:color="auto" w:fill="000000"/>
        <w:spacing w:after="0" w:line="285" w:lineRule="atLeast"/>
        <w:rPr>
          <w:rFonts w:ascii="Consolas" w:eastAsia="Times New Roman" w:hAnsi="Consolas" w:cs="Times New Roman"/>
          <w:color w:val="FFFFFF"/>
          <w:sz w:val="12"/>
          <w:szCs w:val="12"/>
          <w:lang w:eastAsia="es-ES"/>
        </w:rPr>
      </w:pPr>
      <w:r w:rsidRPr="00DA2C59">
        <w:rPr>
          <w:rFonts w:ascii="Consolas" w:eastAsia="Times New Roman" w:hAnsi="Consolas" w:cs="Times New Roman"/>
          <w:color w:val="FFFFFF"/>
          <w:sz w:val="12"/>
          <w:szCs w:val="12"/>
          <w:lang w:eastAsia="es-ES"/>
        </w:rPr>
        <w:t xml:space="preserve">                </w:t>
      </w:r>
      <w:proofErr w:type="spellStart"/>
      <w:r w:rsidRPr="00DA2C59">
        <w:rPr>
          <w:rFonts w:ascii="Consolas" w:eastAsia="Times New Roman" w:hAnsi="Consolas" w:cs="Times New Roman"/>
          <w:color w:val="9CDCFE"/>
          <w:sz w:val="12"/>
          <w:szCs w:val="12"/>
          <w:lang w:eastAsia="es-ES"/>
        </w:rPr>
        <w:t>lat_now</w:t>
      </w:r>
      <w:proofErr w:type="spellEnd"/>
      <w:r w:rsidRPr="00DA2C59">
        <w:rPr>
          <w:rFonts w:ascii="Consolas" w:eastAsia="Times New Roman" w:hAnsi="Consolas" w:cs="Times New Roman"/>
          <w:color w:val="FFFFFF"/>
          <w:sz w:val="12"/>
          <w:szCs w:val="12"/>
          <w:lang w:eastAsia="es-ES"/>
        </w:rPr>
        <w:t xml:space="preserve">    </w:t>
      </w:r>
      <w:proofErr w:type="gramStart"/>
      <w:r w:rsidRPr="00DA2C59">
        <w:rPr>
          <w:rFonts w:ascii="Consolas" w:eastAsia="Times New Roman" w:hAnsi="Consolas" w:cs="Times New Roman"/>
          <w:color w:val="D4D4D4"/>
          <w:sz w:val="12"/>
          <w:szCs w:val="12"/>
          <w:lang w:eastAsia="es-ES"/>
        </w:rPr>
        <w:t>=</w:t>
      </w:r>
      <w:r w:rsidRPr="00DA2C59">
        <w:rPr>
          <w:rFonts w:ascii="Consolas" w:eastAsia="Times New Roman" w:hAnsi="Consolas" w:cs="Times New Roman"/>
          <w:color w:val="FFFFFF"/>
          <w:sz w:val="12"/>
          <w:szCs w:val="12"/>
          <w:lang w:eastAsia="es-ES"/>
        </w:rPr>
        <w:t xml:space="preserve">  </w:t>
      </w:r>
      <w:proofErr w:type="spellStart"/>
      <w:r w:rsidRPr="00DA2C59">
        <w:rPr>
          <w:rFonts w:ascii="Consolas" w:eastAsia="Times New Roman" w:hAnsi="Consolas" w:cs="Times New Roman"/>
          <w:color w:val="9CDCFE"/>
          <w:sz w:val="12"/>
          <w:szCs w:val="12"/>
          <w:lang w:eastAsia="es-ES"/>
        </w:rPr>
        <w:t>self</w:t>
      </w:r>
      <w:proofErr w:type="gramEnd"/>
      <w:r w:rsidRPr="00DA2C59">
        <w:rPr>
          <w:rFonts w:ascii="Consolas" w:eastAsia="Times New Roman" w:hAnsi="Consolas" w:cs="Times New Roman"/>
          <w:color w:val="FFFFFF"/>
          <w:sz w:val="12"/>
          <w:szCs w:val="12"/>
          <w:lang w:eastAsia="es-ES"/>
        </w:rPr>
        <w:t>.</w:t>
      </w:r>
      <w:r w:rsidRPr="00DA2C59">
        <w:rPr>
          <w:rFonts w:ascii="Consolas" w:eastAsia="Times New Roman" w:hAnsi="Consolas" w:cs="Times New Roman"/>
          <w:color w:val="9CDCFE"/>
          <w:sz w:val="12"/>
          <w:szCs w:val="12"/>
          <w:lang w:eastAsia="es-ES"/>
        </w:rPr>
        <w:t>Sequencer</w:t>
      </w:r>
      <w:proofErr w:type="spellEnd"/>
      <w:r w:rsidRPr="00DA2C59">
        <w:rPr>
          <w:rFonts w:ascii="Consolas" w:eastAsia="Times New Roman" w:hAnsi="Consolas" w:cs="Times New Roman"/>
          <w:color w:val="FFFFFF"/>
          <w:sz w:val="12"/>
          <w:szCs w:val="12"/>
          <w:lang w:eastAsia="es-ES"/>
        </w:rPr>
        <w:t>[</w:t>
      </w:r>
      <w:r w:rsidRPr="00DA2C59">
        <w:rPr>
          <w:rFonts w:ascii="Consolas" w:eastAsia="Times New Roman" w:hAnsi="Consolas" w:cs="Times New Roman"/>
          <w:color w:val="9CDCFE"/>
          <w:sz w:val="12"/>
          <w:szCs w:val="12"/>
          <w:lang w:eastAsia="es-ES"/>
        </w:rPr>
        <w:t>index</w:t>
      </w:r>
      <w:r w:rsidRPr="00DA2C59">
        <w:rPr>
          <w:rFonts w:ascii="Consolas" w:eastAsia="Times New Roman" w:hAnsi="Consolas" w:cs="Times New Roman"/>
          <w:color w:val="FFFFFF"/>
          <w:sz w:val="12"/>
          <w:szCs w:val="12"/>
          <w:lang w:eastAsia="es-ES"/>
        </w:rPr>
        <w:t>][</w:t>
      </w:r>
      <w:r w:rsidRPr="00DA2C59">
        <w:rPr>
          <w:rFonts w:ascii="Consolas" w:eastAsia="Times New Roman" w:hAnsi="Consolas" w:cs="Times New Roman"/>
          <w:color w:val="B5CEA8"/>
          <w:sz w:val="12"/>
          <w:szCs w:val="12"/>
          <w:lang w:eastAsia="es-ES"/>
        </w:rPr>
        <w:t>2</w:t>
      </w:r>
      <w:r w:rsidRPr="00DA2C59">
        <w:rPr>
          <w:rFonts w:ascii="Consolas" w:eastAsia="Times New Roman" w:hAnsi="Consolas" w:cs="Times New Roman"/>
          <w:color w:val="FFFFFF"/>
          <w:sz w:val="12"/>
          <w:szCs w:val="12"/>
          <w:lang w:eastAsia="es-ES"/>
        </w:rPr>
        <w:t xml:space="preserve">]                                                   </w:t>
      </w:r>
      <w:r w:rsidRPr="00DA2C59">
        <w:rPr>
          <w:rFonts w:ascii="Consolas" w:eastAsia="Times New Roman" w:hAnsi="Consolas" w:cs="Times New Roman"/>
          <w:color w:val="7CA668"/>
          <w:sz w:val="12"/>
          <w:szCs w:val="12"/>
          <w:lang w:eastAsia="es-ES"/>
        </w:rPr>
        <w:t># Current task latitude</w:t>
      </w:r>
    </w:p>
    <w:p w14:paraId="3F25D13C" w14:textId="77777777" w:rsidR="00CA31A2" w:rsidRPr="00DA2C59" w:rsidRDefault="00CA31A2" w:rsidP="00CA31A2">
      <w:pPr>
        <w:pStyle w:val="Prrafodelista"/>
        <w:numPr>
          <w:ilvl w:val="0"/>
          <w:numId w:val="12"/>
        </w:numPr>
        <w:shd w:val="clear" w:color="auto" w:fill="000000"/>
        <w:spacing w:after="0" w:line="285" w:lineRule="atLeast"/>
        <w:rPr>
          <w:rFonts w:ascii="Consolas" w:eastAsia="Times New Roman" w:hAnsi="Consolas" w:cs="Times New Roman"/>
          <w:color w:val="FFFFFF"/>
          <w:sz w:val="12"/>
          <w:szCs w:val="12"/>
          <w:lang w:eastAsia="es-ES"/>
        </w:rPr>
      </w:pPr>
      <w:r w:rsidRPr="00DA2C59">
        <w:rPr>
          <w:rFonts w:ascii="Consolas" w:eastAsia="Times New Roman" w:hAnsi="Consolas" w:cs="Times New Roman"/>
          <w:color w:val="FFFFFF"/>
          <w:sz w:val="12"/>
          <w:szCs w:val="12"/>
          <w:lang w:eastAsia="es-ES"/>
        </w:rPr>
        <w:t xml:space="preserve">                </w:t>
      </w:r>
      <w:proofErr w:type="spellStart"/>
      <w:r w:rsidRPr="00DA2C59">
        <w:rPr>
          <w:rFonts w:ascii="Consolas" w:eastAsia="Times New Roman" w:hAnsi="Consolas" w:cs="Times New Roman"/>
          <w:color w:val="9CDCFE"/>
          <w:sz w:val="12"/>
          <w:szCs w:val="12"/>
          <w:lang w:eastAsia="es-ES"/>
        </w:rPr>
        <w:t>long_now</w:t>
      </w:r>
      <w:proofErr w:type="spellEnd"/>
      <w:r w:rsidRPr="00DA2C59">
        <w:rPr>
          <w:rFonts w:ascii="Consolas" w:eastAsia="Times New Roman" w:hAnsi="Consolas" w:cs="Times New Roman"/>
          <w:color w:val="FFFFFF"/>
          <w:sz w:val="12"/>
          <w:szCs w:val="12"/>
          <w:lang w:eastAsia="es-ES"/>
        </w:rPr>
        <w:t xml:space="preserve">   </w:t>
      </w:r>
      <w:proofErr w:type="gramStart"/>
      <w:r w:rsidRPr="00DA2C59">
        <w:rPr>
          <w:rFonts w:ascii="Consolas" w:eastAsia="Times New Roman" w:hAnsi="Consolas" w:cs="Times New Roman"/>
          <w:color w:val="D4D4D4"/>
          <w:sz w:val="12"/>
          <w:szCs w:val="12"/>
          <w:lang w:eastAsia="es-ES"/>
        </w:rPr>
        <w:t>=</w:t>
      </w:r>
      <w:r w:rsidRPr="00DA2C59">
        <w:rPr>
          <w:rFonts w:ascii="Consolas" w:eastAsia="Times New Roman" w:hAnsi="Consolas" w:cs="Times New Roman"/>
          <w:color w:val="FFFFFF"/>
          <w:sz w:val="12"/>
          <w:szCs w:val="12"/>
          <w:lang w:eastAsia="es-ES"/>
        </w:rPr>
        <w:t xml:space="preserve">  </w:t>
      </w:r>
      <w:proofErr w:type="spellStart"/>
      <w:r w:rsidRPr="00DA2C59">
        <w:rPr>
          <w:rFonts w:ascii="Consolas" w:eastAsia="Times New Roman" w:hAnsi="Consolas" w:cs="Times New Roman"/>
          <w:color w:val="9CDCFE"/>
          <w:sz w:val="12"/>
          <w:szCs w:val="12"/>
          <w:lang w:eastAsia="es-ES"/>
        </w:rPr>
        <w:t>self</w:t>
      </w:r>
      <w:proofErr w:type="gramEnd"/>
      <w:r w:rsidRPr="00DA2C59">
        <w:rPr>
          <w:rFonts w:ascii="Consolas" w:eastAsia="Times New Roman" w:hAnsi="Consolas" w:cs="Times New Roman"/>
          <w:color w:val="FFFFFF"/>
          <w:sz w:val="12"/>
          <w:szCs w:val="12"/>
          <w:lang w:eastAsia="es-ES"/>
        </w:rPr>
        <w:t>.</w:t>
      </w:r>
      <w:r w:rsidRPr="00DA2C59">
        <w:rPr>
          <w:rFonts w:ascii="Consolas" w:eastAsia="Times New Roman" w:hAnsi="Consolas" w:cs="Times New Roman"/>
          <w:color w:val="9CDCFE"/>
          <w:sz w:val="12"/>
          <w:szCs w:val="12"/>
          <w:lang w:eastAsia="es-ES"/>
        </w:rPr>
        <w:t>Sequencer</w:t>
      </w:r>
      <w:proofErr w:type="spellEnd"/>
      <w:r w:rsidRPr="00DA2C59">
        <w:rPr>
          <w:rFonts w:ascii="Consolas" w:eastAsia="Times New Roman" w:hAnsi="Consolas" w:cs="Times New Roman"/>
          <w:color w:val="FFFFFF"/>
          <w:sz w:val="12"/>
          <w:szCs w:val="12"/>
          <w:lang w:eastAsia="es-ES"/>
        </w:rPr>
        <w:t>[</w:t>
      </w:r>
      <w:r w:rsidRPr="00DA2C59">
        <w:rPr>
          <w:rFonts w:ascii="Consolas" w:eastAsia="Times New Roman" w:hAnsi="Consolas" w:cs="Times New Roman"/>
          <w:color w:val="9CDCFE"/>
          <w:sz w:val="12"/>
          <w:szCs w:val="12"/>
          <w:lang w:eastAsia="es-ES"/>
        </w:rPr>
        <w:t>index</w:t>
      </w:r>
      <w:r w:rsidRPr="00DA2C59">
        <w:rPr>
          <w:rFonts w:ascii="Consolas" w:eastAsia="Times New Roman" w:hAnsi="Consolas" w:cs="Times New Roman"/>
          <w:color w:val="FFFFFF"/>
          <w:sz w:val="12"/>
          <w:szCs w:val="12"/>
          <w:lang w:eastAsia="es-ES"/>
        </w:rPr>
        <w:t>][</w:t>
      </w:r>
      <w:r w:rsidRPr="00DA2C59">
        <w:rPr>
          <w:rFonts w:ascii="Consolas" w:eastAsia="Times New Roman" w:hAnsi="Consolas" w:cs="Times New Roman"/>
          <w:color w:val="B5CEA8"/>
          <w:sz w:val="12"/>
          <w:szCs w:val="12"/>
          <w:lang w:eastAsia="es-ES"/>
        </w:rPr>
        <w:t>3</w:t>
      </w:r>
      <w:r w:rsidRPr="00DA2C59">
        <w:rPr>
          <w:rFonts w:ascii="Consolas" w:eastAsia="Times New Roman" w:hAnsi="Consolas" w:cs="Times New Roman"/>
          <w:color w:val="FFFFFF"/>
          <w:sz w:val="12"/>
          <w:szCs w:val="12"/>
          <w:lang w:eastAsia="es-ES"/>
        </w:rPr>
        <w:t xml:space="preserve">]                                                   </w:t>
      </w:r>
      <w:r w:rsidRPr="00DA2C59">
        <w:rPr>
          <w:rFonts w:ascii="Consolas" w:eastAsia="Times New Roman" w:hAnsi="Consolas" w:cs="Times New Roman"/>
          <w:color w:val="7CA668"/>
          <w:sz w:val="12"/>
          <w:szCs w:val="12"/>
          <w:lang w:eastAsia="es-ES"/>
        </w:rPr>
        <w:t># Current task longitude</w:t>
      </w:r>
    </w:p>
    <w:p w14:paraId="28D8D160" w14:textId="77777777" w:rsidR="00CA31A2" w:rsidRPr="00DA2C59" w:rsidRDefault="00CA31A2" w:rsidP="00CA31A2">
      <w:pPr>
        <w:pStyle w:val="Prrafodelista"/>
        <w:numPr>
          <w:ilvl w:val="0"/>
          <w:numId w:val="12"/>
        </w:numPr>
        <w:shd w:val="clear" w:color="auto" w:fill="000000"/>
        <w:spacing w:after="0" w:line="285" w:lineRule="atLeast"/>
        <w:rPr>
          <w:rFonts w:ascii="Consolas" w:eastAsia="Times New Roman" w:hAnsi="Consolas" w:cs="Times New Roman"/>
          <w:color w:val="FFFFFF"/>
          <w:sz w:val="12"/>
          <w:szCs w:val="12"/>
          <w:lang w:eastAsia="es-ES"/>
        </w:rPr>
      </w:pPr>
    </w:p>
    <w:p w14:paraId="20E51CE7" w14:textId="77777777" w:rsidR="00CA31A2" w:rsidRPr="005F57FC" w:rsidRDefault="00CA31A2" w:rsidP="00CA31A2">
      <w:pPr>
        <w:pStyle w:val="Prrafodelista"/>
        <w:numPr>
          <w:ilvl w:val="0"/>
          <w:numId w:val="12"/>
        </w:numPr>
        <w:shd w:val="clear" w:color="auto" w:fill="000000"/>
        <w:spacing w:after="0" w:line="285" w:lineRule="atLeast"/>
        <w:rPr>
          <w:rFonts w:ascii="Consolas" w:eastAsia="Times New Roman" w:hAnsi="Consolas" w:cs="Times New Roman"/>
          <w:color w:val="FFFFFF"/>
          <w:sz w:val="12"/>
          <w:szCs w:val="12"/>
          <w:lang w:val="es-ES" w:eastAsia="es-ES"/>
        </w:rPr>
      </w:pPr>
      <w:r w:rsidRPr="00DA2C59">
        <w:rPr>
          <w:rFonts w:ascii="Consolas" w:eastAsia="Times New Roman" w:hAnsi="Consolas" w:cs="Times New Roman"/>
          <w:color w:val="FFFFFF"/>
          <w:sz w:val="12"/>
          <w:szCs w:val="12"/>
          <w:lang w:eastAsia="es-ES"/>
        </w:rPr>
        <w:t xml:space="preserve">            </w:t>
      </w:r>
      <w:proofErr w:type="spellStart"/>
      <w:r w:rsidRPr="005F57FC">
        <w:rPr>
          <w:rFonts w:ascii="Consolas" w:eastAsia="Times New Roman" w:hAnsi="Consolas" w:cs="Times New Roman"/>
          <w:color w:val="C586C0"/>
          <w:sz w:val="12"/>
          <w:szCs w:val="12"/>
          <w:lang w:val="es-ES" w:eastAsia="es-ES"/>
        </w:rPr>
        <w:t>except</w:t>
      </w:r>
      <w:proofErr w:type="spellEnd"/>
      <w:r w:rsidRPr="005F57FC">
        <w:rPr>
          <w:rFonts w:ascii="Consolas" w:eastAsia="Times New Roman" w:hAnsi="Consolas" w:cs="Times New Roman"/>
          <w:color w:val="FFFFFF"/>
          <w:sz w:val="12"/>
          <w:szCs w:val="12"/>
          <w:lang w:val="es-ES" w:eastAsia="es-ES"/>
        </w:rPr>
        <w:t>:</w:t>
      </w:r>
    </w:p>
    <w:p w14:paraId="10929945" w14:textId="77777777" w:rsidR="00CA31A2" w:rsidRPr="005F57FC" w:rsidRDefault="00CA31A2" w:rsidP="00CA31A2">
      <w:pPr>
        <w:pStyle w:val="Prrafodelista"/>
        <w:numPr>
          <w:ilvl w:val="0"/>
          <w:numId w:val="12"/>
        </w:numPr>
        <w:shd w:val="clear" w:color="auto" w:fill="000000"/>
        <w:spacing w:after="0" w:line="285" w:lineRule="atLeast"/>
        <w:rPr>
          <w:rFonts w:ascii="Consolas" w:eastAsia="Times New Roman" w:hAnsi="Consolas" w:cs="Times New Roman"/>
          <w:color w:val="FFFFFF"/>
          <w:sz w:val="12"/>
          <w:szCs w:val="12"/>
          <w:lang w:val="es-ES" w:eastAsia="es-ES"/>
        </w:rPr>
      </w:pPr>
    </w:p>
    <w:p w14:paraId="630EAD41" w14:textId="77777777" w:rsidR="00CA31A2" w:rsidRPr="005F57FC" w:rsidRDefault="00CA31A2" w:rsidP="00CA31A2">
      <w:pPr>
        <w:pStyle w:val="Prrafodelista"/>
        <w:numPr>
          <w:ilvl w:val="0"/>
          <w:numId w:val="12"/>
        </w:numPr>
        <w:shd w:val="clear" w:color="auto" w:fill="000000"/>
        <w:spacing w:after="0" w:line="285" w:lineRule="atLeast"/>
        <w:rPr>
          <w:rFonts w:ascii="Consolas" w:eastAsia="Times New Roman" w:hAnsi="Consolas" w:cs="Times New Roman"/>
          <w:color w:val="FFFFFF"/>
          <w:sz w:val="12"/>
          <w:szCs w:val="12"/>
          <w:lang w:val="es-ES" w:eastAsia="es-ES"/>
        </w:rPr>
      </w:pPr>
      <w:r w:rsidRPr="005F57FC">
        <w:rPr>
          <w:rFonts w:ascii="Consolas" w:eastAsia="Times New Roman" w:hAnsi="Consolas" w:cs="Times New Roman"/>
          <w:color w:val="FFFFFF"/>
          <w:sz w:val="12"/>
          <w:szCs w:val="12"/>
          <w:lang w:val="es-ES" w:eastAsia="es-ES"/>
        </w:rPr>
        <w:t xml:space="preserve">                </w:t>
      </w:r>
      <w:r w:rsidRPr="005F57FC">
        <w:rPr>
          <w:rFonts w:ascii="Consolas" w:eastAsia="Times New Roman" w:hAnsi="Consolas" w:cs="Times New Roman"/>
          <w:color w:val="7CA668"/>
          <w:sz w:val="12"/>
          <w:szCs w:val="12"/>
          <w:lang w:val="es-ES" w:eastAsia="es-ES"/>
        </w:rPr>
        <w:t xml:space="preserve"># </w:t>
      </w:r>
      <w:proofErr w:type="spellStart"/>
      <w:r w:rsidRPr="005F57FC">
        <w:rPr>
          <w:rFonts w:ascii="Consolas" w:eastAsia="Times New Roman" w:hAnsi="Consolas" w:cs="Times New Roman"/>
          <w:color w:val="7CA668"/>
          <w:sz w:val="12"/>
          <w:szCs w:val="12"/>
          <w:lang w:val="es-ES" w:eastAsia="es-ES"/>
        </w:rPr>
        <w:t>Get</w:t>
      </w:r>
      <w:proofErr w:type="spellEnd"/>
      <w:r w:rsidRPr="005F57FC">
        <w:rPr>
          <w:rFonts w:ascii="Consolas" w:eastAsia="Times New Roman" w:hAnsi="Consolas" w:cs="Times New Roman"/>
          <w:color w:val="7CA668"/>
          <w:sz w:val="12"/>
          <w:szCs w:val="12"/>
          <w:lang w:val="es-ES" w:eastAsia="es-ES"/>
        </w:rPr>
        <w:t xml:space="preserve"> </w:t>
      </w:r>
      <w:proofErr w:type="spellStart"/>
      <w:r w:rsidRPr="005F57FC">
        <w:rPr>
          <w:rFonts w:ascii="Consolas" w:eastAsia="Times New Roman" w:hAnsi="Consolas" w:cs="Times New Roman"/>
          <w:color w:val="7CA668"/>
          <w:sz w:val="12"/>
          <w:szCs w:val="12"/>
          <w:lang w:val="es-ES" w:eastAsia="es-ES"/>
        </w:rPr>
        <w:t>last</w:t>
      </w:r>
      <w:proofErr w:type="spellEnd"/>
      <w:r w:rsidRPr="005F57FC">
        <w:rPr>
          <w:rFonts w:ascii="Consolas" w:eastAsia="Times New Roman" w:hAnsi="Consolas" w:cs="Times New Roman"/>
          <w:color w:val="7CA668"/>
          <w:sz w:val="12"/>
          <w:szCs w:val="12"/>
          <w:lang w:val="es-ES" w:eastAsia="es-ES"/>
        </w:rPr>
        <w:t xml:space="preserve"> </w:t>
      </w:r>
      <w:proofErr w:type="spellStart"/>
      <w:r w:rsidRPr="005F57FC">
        <w:rPr>
          <w:rFonts w:ascii="Consolas" w:eastAsia="Times New Roman" w:hAnsi="Consolas" w:cs="Times New Roman"/>
          <w:color w:val="7CA668"/>
          <w:sz w:val="12"/>
          <w:szCs w:val="12"/>
          <w:lang w:val="es-ES" w:eastAsia="es-ES"/>
        </w:rPr>
        <w:t>location</w:t>
      </w:r>
      <w:proofErr w:type="spellEnd"/>
      <w:r w:rsidRPr="005F57FC">
        <w:rPr>
          <w:rFonts w:ascii="Consolas" w:eastAsia="Times New Roman" w:hAnsi="Consolas" w:cs="Times New Roman"/>
          <w:color w:val="7CA668"/>
          <w:sz w:val="12"/>
          <w:szCs w:val="12"/>
          <w:lang w:val="es-ES" w:eastAsia="es-ES"/>
        </w:rPr>
        <w:t xml:space="preserve"> </w:t>
      </w:r>
    </w:p>
    <w:p w14:paraId="45197180" w14:textId="77777777" w:rsidR="00CA31A2" w:rsidRPr="00DA2C59" w:rsidRDefault="00CA31A2" w:rsidP="00CA31A2">
      <w:pPr>
        <w:pStyle w:val="Prrafodelista"/>
        <w:numPr>
          <w:ilvl w:val="0"/>
          <w:numId w:val="12"/>
        </w:numPr>
        <w:shd w:val="clear" w:color="auto" w:fill="000000"/>
        <w:spacing w:after="0" w:line="285" w:lineRule="atLeast"/>
        <w:rPr>
          <w:rFonts w:ascii="Consolas" w:eastAsia="Times New Roman" w:hAnsi="Consolas" w:cs="Times New Roman"/>
          <w:color w:val="FFFFFF"/>
          <w:sz w:val="12"/>
          <w:szCs w:val="12"/>
          <w:lang w:eastAsia="es-ES"/>
        </w:rPr>
      </w:pPr>
      <w:r w:rsidRPr="00DA2C59">
        <w:rPr>
          <w:rFonts w:ascii="Consolas" w:eastAsia="Times New Roman" w:hAnsi="Consolas" w:cs="Times New Roman"/>
          <w:color w:val="FFFFFF"/>
          <w:sz w:val="12"/>
          <w:szCs w:val="12"/>
          <w:lang w:eastAsia="es-ES"/>
        </w:rPr>
        <w:t xml:space="preserve">                </w:t>
      </w:r>
      <w:proofErr w:type="spellStart"/>
      <w:r w:rsidRPr="00DA2C59">
        <w:rPr>
          <w:rFonts w:ascii="Consolas" w:eastAsia="Times New Roman" w:hAnsi="Consolas" w:cs="Times New Roman"/>
          <w:color w:val="9CDCFE"/>
          <w:sz w:val="12"/>
          <w:szCs w:val="12"/>
          <w:lang w:eastAsia="es-ES"/>
        </w:rPr>
        <w:t>lat_now</w:t>
      </w:r>
      <w:proofErr w:type="spellEnd"/>
      <w:r w:rsidRPr="00DA2C59">
        <w:rPr>
          <w:rFonts w:ascii="Consolas" w:eastAsia="Times New Roman" w:hAnsi="Consolas" w:cs="Times New Roman"/>
          <w:color w:val="FFFFFF"/>
          <w:sz w:val="12"/>
          <w:szCs w:val="12"/>
          <w:lang w:eastAsia="es-ES"/>
        </w:rPr>
        <w:t xml:space="preserve">   </w:t>
      </w:r>
      <w:r w:rsidRPr="00DA2C59">
        <w:rPr>
          <w:rFonts w:ascii="Consolas" w:eastAsia="Times New Roman" w:hAnsi="Consolas" w:cs="Times New Roman"/>
          <w:color w:val="D4D4D4"/>
          <w:sz w:val="12"/>
          <w:szCs w:val="12"/>
          <w:lang w:eastAsia="es-ES"/>
        </w:rPr>
        <w:t>=</w:t>
      </w:r>
      <w:r w:rsidRPr="00DA2C59">
        <w:rPr>
          <w:rFonts w:ascii="Consolas" w:eastAsia="Times New Roman" w:hAnsi="Consolas" w:cs="Times New Roman"/>
          <w:color w:val="FFFFFF"/>
          <w:sz w:val="12"/>
          <w:szCs w:val="12"/>
          <w:lang w:eastAsia="es-ES"/>
        </w:rPr>
        <w:t xml:space="preserve"> [</w:t>
      </w:r>
      <w:proofErr w:type="gramStart"/>
      <w:r w:rsidRPr="00DA2C59">
        <w:rPr>
          <w:rFonts w:ascii="Consolas" w:eastAsia="Times New Roman" w:hAnsi="Consolas" w:cs="Times New Roman"/>
          <w:color w:val="9CDCFE"/>
          <w:sz w:val="12"/>
          <w:szCs w:val="12"/>
          <w:lang w:eastAsia="es-ES"/>
        </w:rPr>
        <w:t>d</w:t>
      </w:r>
      <w:r w:rsidRPr="00DA2C59">
        <w:rPr>
          <w:rFonts w:ascii="Consolas" w:eastAsia="Times New Roman" w:hAnsi="Consolas" w:cs="Times New Roman"/>
          <w:color w:val="FFFFFF"/>
          <w:sz w:val="12"/>
          <w:szCs w:val="12"/>
          <w:lang w:eastAsia="es-ES"/>
        </w:rPr>
        <w:t>[</w:t>
      </w:r>
      <w:proofErr w:type="gramEnd"/>
      <w:r w:rsidRPr="00DA2C59">
        <w:rPr>
          <w:rFonts w:ascii="Consolas" w:eastAsia="Times New Roman" w:hAnsi="Consolas" w:cs="Times New Roman"/>
          <w:color w:val="B5CEA8"/>
          <w:sz w:val="12"/>
          <w:szCs w:val="12"/>
          <w:lang w:eastAsia="es-ES"/>
        </w:rPr>
        <w:t>1</w:t>
      </w:r>
      <w:r w:rsidRPr="00DA2C59">
        <w:rPr>
          <w:rFonts w:ascii="Consolas" w:eastAsia="Times New Roman" w:hAnsi="Consolas" w:cs="Times New Roman"/>
          <w:color w:val="FFFFFF"/>
          <w:sz w:val="12"/>
          <w:szCs w:val="12"/>
          <w:lang w:eastAsia="es-ES"/>
        </w:rPr>
        <w:t xml:space="preserve">] </w:t>
      </w:r>
      <w:proofErr w:type="spellStart"/>
      <w:r w:rsidRPr="00DA2C59">
        <w:rPr>
          <w:rFonts w:ascii="Consolas" w:eastAsia="Times New Roman" w:hAnsi="Consolas" w:cs="Times New Roman"/>
          <w:color w:val="C586C0"/>
          <w:sz w:val="12"/>
          <w:szCs w:val="12"/>
          <w:lang w:eastAsia="es-ES"/>
        </w:rPr>
        <w:t>for</w:t>
      </w:r>
      <w:r w:rsidRPr="00DA2C59">
        <w:rPr>
          <w:rFonts w:ascii="Consolas" w:eastAsia="Times New Roman" w:hAnsi="Consolas" w:cs="Times New Roman"/>
          <w:color w:val="FFFFFF"/>
          <w:sz w:val="12"/>
          <w:szCs w:val="12"/>
          <w:lang w:eastAsia="es-ES"/>
        </w:rPr>
        <w:t xml:space="preserve"> </w:t>
      </w:r>
      <w:r w:rsidRPr="00DA2C59">
        <w:rPr>
          <w:rFonts w:ascii="Consolas" w:eastAsia="Times New Roman" w:hAnsi="Consolas" w:cs="Times New Roman"/>
          <w:color w:val="9CDCFE"/>
          <w:sz w:val="12"/>
          <w:szCs w:val="12"/>
          <w:lang w:eastAsia="es-ES"/>
        </w:rPr>
        <w:t>d</w:t>
      </w:r>
      <w:proofErr w:type="spellEnd"/>
      <w:r w:rsidRPr="00DA2C59">
        <w:rPr>
          <w:rFonts w:ascii="Consolas" w:eastAsia="Times New Roman" w:hAnsi="Consolas" w:cs="Times New Roman"/>
          <w:color w:val="FFFFFF"/>
          <w:sz w:val="12"/>
          <w:szCs w:val="12"/>
          <w:lang w:eastAsia="es-ES"/>
        </w:rPr>
        <w:t xml:space="preserve"> </w:t>
      </w:r>
      <w:r w:rsidRPr="00DA2C59">
        <w:rPr>
          <w:rFonts w:ascii="Consolas" w:eastAsia="Times New Roman" w:hAnsi="Consolas" w:cs="Times New Roman"/>
          <w:color w:val="C586C0"/>
          <w:sz w:val="12"/>
          <w:szCs w:val="12"/>
          <w:lang w:eastAsia="es-ES"/>
        </w:rPr>
        <w:t>in</w:t>
      </w:r>
      <w:r w:rsidRPr="00DA2C59">
        <w:rPr>
          <w:rFonts w:ascii="Consolas" w:eastAsia="Times New Roman" w:hAnsi="Consolas" w:cs="Times New Roman"/>
          <w:color w:val="FFFFFF"/>
          <w:sz w:val="12"/>
          <w:szCs w:val="12"/>
          <w:lang w:eastAsia="es-ES"/>
        </w:rPr>
        <w:t xml:space="preserve"> </w:t>
      </w:r>
      <w:proofErr w:type="spellStart"/>
      <w:r w:rsidRPr="00DA2C59">
        <w:rPr>
          <w:rFonts w:ascii="Consolas" w:eastAsia="Times New Roman" w:hAnsi="Consolas" w:cs="Times New Roman"/>
          <w:color w:val="9CDCFE"/>
          <w:sz w:val="12"/>
          <w:szCs w:val="12"/>
          <w:lang w:eastAsia="es-ES"/>
        </w:rPr>
        <w:t>self</w:t>
      </w:r>
      <w:r w:rsidRPr="00DA2C59">
        <w:rPr>
          <w:rFonts w:ascii="Consolas" w:eastAsia="Times New Roman" w:hAnsi="Consolas" w:cs="Times New Roman"/>
          <w:color w:val="FFFFFF"/>
          <w:sz w:val="12"/>
          <w:szCs w:val="12"/>
          <w:lang w:eastAsia="es-ES"/>
        </w:rPr>
        <w:t>.</w:t>
      </w:r>
      <w:r w:rsidRPr="00DA2C59">
        <w:rPr>
          <w:rFonts w:ascii="Consolas" w:eastAsia="Times New Roman" w:hAnsi="Consolas" w:cs="Times New Roman"/>
          <w:color w:val="9CDCFE"/>
          <w:sz w:val="12"/>
          <w:szCs w:val="12"/>
          <w:lang w:eastAsia="es-ES"/>
        </w:rPr>
        <w:t>Locations</w:t>
      </w:r>
      <w:proofErr w:type="spellEnd"/>
      <w:r w:rsidRPr="00DA2C59">
        <w:rPr>
          <w:rFonts w:ascii="Consolas" w:eastAsia="Times New Roman" w:hAnsi="Consolas" w:cs="Times New Roman"/>
          <w:color w:val="FFFFFF"/>
          <w:sz w:val="12"/>
          <w:szCs w:val="12"/>
          <w:lang w:eastAsia="es-ES"/>
        </w:rPr>
        <w:t xml:space="preserve"> </w:t>
      </w:r>
      <w:r w:rsidRPr="00DA2C59">
        <w:rPr>
          <w:rFonts w:ascii="Consolas" w:eastAsia="Times New Roman" w:hAnsi="Consolas" w:cs="Times New Roman"/>
          <w:color w:val="C586C0"/>
          <w:sz w:val="12"/>
          <w:szCs w:val="12"/>
          <w:lang w:eastAsia="es-ES"/>
        </w:rPr>
        <w:t>if</w:t>
      </w:r>
      <w:r w:rsidRPr="00DA2C59">
        <w:rPr>
          <w:rFonts w:ascii="Consolas" w:eastAsia="Times New Roman" w:hAnsi="Consolas" w:cs="Times New Roman"/>
          <w:color w:val="FFFFFF"/>
          <w:sz w:val="12"/>
          <w:szCs w:val="12"/>
          <w:lang w:eastAsia="es-ES"/>
        </w:rPr>
        <w:t xml:space="preserve"> (</w:t>
      </w:r>
      <w:r w:rsidRPr="00DA2C59">
        <w:rPr>
          <w:rFonts w:ascii="Consolas" w:eastAsia="Times New Roman" w:hAnsi="Consolas" w:cs="Times New Roman"/>
          <w:color w:val="9CDCFE"/>
          <w:sz w:val="12"/>
          <w:szCs w:val="12"/>
          <w:lang w:eastAsia="es-ES"/>
        </w:rPr>
        <w:t>d</w:t>
      </w:r>
      <w:r w:rsidRPr="00DA2C59">
        <w:rPr>
          <w:rFonts w:ascii="Consolas" w:eastAsia="Times New Roman" w:hAnsi="Consolas" w:cs="Times New Roman"/>
          <w:color w:val="FFFFFF"/>
          <w:sz w:val="12"/>
          <w:szCs w:val="12"/>
          <w:lang w:eastAsia="es-ES"/>
        </w:rPr>
        <w:t>[</w:t>
      </w:r>
      <w:r w:rsidRPr="00DA2C59">
        <w:rPr>
          <w:rFonts w:ascii="Consolas" w:eastAsia="Times New Roman" w:hAnsi="Consolas" w:cs="Times New Roman"/>
          <w:color w:val="B5CEA8"/>
          <w:sz w:val="12"/>
          <w:szCs w:val="12"/>
          <w:lang w:eastAsia="es-ES"/>
        </w:rPr>
        <w:t>0</w:t>
      </w:r>
      <w:r w:rsidRPr="00DA2C59">
        <w:rPr>
          <w:rFonts w:ascii="Consolas" w:eastAsia="Times New Roman" w:hAnsi="Consolas" w:cs="Times New Roman"/>
          <w:color w:val="FFFFFF"/>
          <w:sz w:val="12"/>
          <w:szCs w:val="12"/>
          <w:lang w:eastAsia="es-ES"/>
        </w:rPr>
        <w:t xml:space="preserve">] </w:t>
      </w:r>
      <w:r w:rsidRPr="00DA2C59">
        <w:rPr>
          <w:rFonts w:ascii="Consolas" w:eastAsia="Times New Roman" w:hAnsi="Consolas" w:cs="Times New Roman"/>
          <w:color w:val="D4D4D4"/>
          <w:sz w:val="12"/>
          <w:szCs w:val="12"/>
          <w:lang w:eastAsia="es-ES"/>
        </w:rPr>
        <w:t>==</w:t>
      </w:r>
      <w:r w:rsidRPr="00DA2C59">
        <w:rPr>
          <w:rFonts w:ascii="Consolas" w:eastAsia="Times New Roman" w:hAnsi="Consolas" w:cs="Times New Roman"/>
          <w:color w:val="FFFFFF"/>
          <w:sz w:val="12"/>
          <w:szCs w:val="12"/>
          <w:lang w:eastAsia="es-ES"/>
        </w:rPr>
        <w:t xml:space="preserve"> </w:t>
      </w:r>
      <w:proofErr w:type="spellStart"/>
      <w:r w:rsidRPr="00DA2C59">
        <w:rPr>
          <w:rFonts w:ascii="Consolas" w:eastAsia="Times New Roman" w:hAnsi="Consolas" w:cs="Times New Roman"/>
          <w:color w:val="9CDCFE"/>
          <w:sz w:val="12"/>
          <w:szCs w:val="12"/>
          <w:lang w:eastAsia="es-ES"/>
        </w:rPr>
        <w:t>self</w:t>
      </w:r>
      <w:r w:rsidRPr="00DA2C59">
        <w:rPr>
          <w:rFonts w:ascii="Consolas" w:eastAsia="Times New Roman" w:hAnsi="Consolas" w:cs="Times New Roman"/>
          <w:color w:val="FFFFFF"/>
          <w:sz w:val="12"/>
          <w:szCs w:val="12"/>
          <w:lang w:eastAsia="es-ES"/>
        </w:rPr>
        <w:t>.</w:t>
      </w:r>
      <w:r w:rsidRPr="00DA2C59">
        <w:rPr>
          <w:rFonts w:ascii="Consolas" w:eastAsia="Times New Roman" w:hAnsi="Consolas" w:cs="Times New Roman"/>
          <w:color w:val="9CDCFE"/>
          <w:sz w:val="12"/>
          <w:szCs w:val="12"/>
          <w:lang w:eastAsia="es-ES"/>
        </w:rPr>
        <w:t>usercmd</w:t>
      </w:r>
      <w:proofErr w:type="spellEnd"/>
      <w:r w:rsidRPr="00DA2C59">
        <w:rPr>
          <w:rFonts w:ascii="Consolas" w:eastAsia="Times New Roman" w:hAnsi="Consolas" w:cs="Times New Roman"/>
          <w:color w:val="FFFFFF"/>
          <w:sz w:val="12"/>
          <w:szCs w:val="12"/>
          <w:lang w:eastAsia="es-ES"/>
        </w:rPr>
        <w:t>[</w:t>
      </w:r>
      <w:r w:rsidRPr="00DA2C59">
        <w:rPr>
          <w:rFonts w:ascii="Consolas" w:eastAsia="Times New Roman" w:hAnsi="Consolas" w:cs="Times New Roman"/>
          <w:color w:val="CE9178"/>
          <w:sz w:val="12"/>
          <w:szCs w:val="12"/>
          <w:lang w:eastAsia="es-ES"/>
        </w:rPr>
        <w:t>'</w:t>
      </w:r>
      <w:proofErr w:type="spellStart"/>
      <w:r w:rsidRPr="00DA2C59">
        <w:rPr>
          <w:rFonts w:ascii="Consolas" w:eastAsia="Times New Roman" w:hAnsi="Consolas" w:cs="Times New Roman"/>
          <w:color w:val="CE9178"/>
          <w:sz w:val="12"/>
          <w:szCs w:val="12"/>
          <w:lang w:eastAsia="es-ES"/>
        </w:rPr>
        <w:t>RoverId</w:t>
      </w:r>
      <w:proofErr w:type="spellEnd"/>
      <w:r w:rsidRPr="00DA2C59">
        <w:rPr>
          <w:rFonts w:ascii="Consolas" w:eastAsia="Times New Roman" w:hAnsi="Consolas" w:cs="Times New Roman"/>
          <w:color w:val="CE9178"/>
          <w:sz w:val="12"/>
          <w:szCs w:val="12"/>
          <w:lang w:eastAsia="es-ES"/>
        </w:rPr>
        <w:t>'</w:t>
      </w:r>
      <w:r w:rsidRPr="00DA2C59">
        <w:rPr>
          <w:rFonts w:ascii="Consolas" w:eastAsia="Times New Roman" w:hAnsi="Consolas" w:cs="Times New Roman"/>
          <w:color w:val="FFFFFF"/>
          <w:sz w:val="12"/>
          <w:szCs w:val="12"/>
          <w:lang w:eastAsia="es-ES"/>
        </w:rPr>
        <w:t>])][</w:t>
      </w:r>
      <w:r w:rsidRPr="00DA2C59">
        <w:rPr>
          <w:rFonts w:ascii="Consolas" w:eastAsia="Times New Roman" w:hAnsi="Consolas" w:cs="Times New Roman"/>
          <w:color w:val="B5CEA8"/>
          <w:sz w:val="12"/>
          <w:szCs w:val="12"/>
          <w:lang w:eastAsia="es-ES"/>
        </w:rPr>
        <w:t>0</w:t>
      </w:r>
      <w:r w:rsidRPr="00DA2C59">
        <w:rPr>
          <w:rFonts w:ascii="Consolas" w:eastAsia="Times New Roman" w:hAnsi="Consolas" w:cs="Times New Roman"/>
          <w:color w:val="FFFFFF"/>
          <w:sz w:val="12"/>
          <w:szCs w:val="12"/>
          <w:lang w:eastAsia="es-ES"/>
        </w:rPr>
        <w:t xml:space="preserve">]       </w:t>
      </w:r>
      <w:r w:rsidRPr="00DA2C59">
        <w:rPr>
          <w:rFonts w:ascii="Consolas" w:eastAsia="Times New Roman" w:hAnsi="Consolas" w:cs="Times New Roman"/>
          <w:color w:val="7CA668"/>
          <w:sz w:val="12"/>
          <w:szCs w:val="12"/>
          <w:lang w:eastAsia="es-ES"/>
        </w:rPr>
        <w:t># Current latitude</w:t>
      </w:r>
    </w:p>
    <w:p w14:paraId="7C242200" w14:textId="77777777" w:rsidR="00CA31A2" w:rsidRPr="00DA2C59" w:rsidRDefault="00CA31A2" w:rsidP="00CA31A2">
      <w:pPr>
        <w:pStyle w:val="Prrafodelista"/>
        <w:numPr>
          <w:ilvl w:val="0"/>
          <w:numId w:val="12"/>
        </w:numPr>
        <w:shd w:val="clear" w:color="auto" w:fill="000000"/>
        <w:spacing w:after="0" w:line="285" w:lineRule="atLeast"/>
        <w:rPr>
          <w:rFonts w:ascii="Consolas" w:eastAsia="Times New Roman" w:hAnsi="Consolas" w:cs="Times New Roman"/>
          <w:color w:val="FFFFFF"/>
          <w:sz w:val="12"/>
          <w:szCs w:val="12"/>
          <w:lang w:eastAsia="es-ES"/>
        </w:rPr>
      </w:pPr>
      <w:r w:rsidRPr="00DA2C59">
        <w:rPr>
          <w:rFonts w:ascii="Consolas" w:eastAsia="Times New Roman" w:hAnsi="Consolas" w:cs="Times New Roman"/>
          <w:color w:val="FFFFFF"/>
          <w:sz w:val="12"/>
          <w:szCs w:val="12"/>
          <w:lang w:eastAsia="es-ES"/>
        </w:rPr>
        <w:t xml:space="preserve">                </w:t>
      </w:r>
      <w:proofErr w:type="spellStart"/>
      <w:r w:rsidRPr="00DA2C59">
        <w:rPr>
          <w:rFonts w:ascii="Consolas" w:eastAsia="Times New Roman" w:hAnsi="Consolas" w:cs="Times New Roman"/>
          <w:color w:val="9CDCFE"/>
          <w:sz w:val="12"/>
          <w:szCs w:val="12"/>
          <w:lang w:eastAsia="es-ES"/>
        </w:rPr>
        <w:t>long_</w:t>
      </w:r>
      <w:proofErr w:type="gramStart"/>
      <w:r w:rsidRPr="00DA2C59">
        <w:rPr>
          <w:rFonts w:ascii="Consolas" w:eastAsia="Times New Roman" w:hAnsi="Consolas" w:cs="Times New Roman"/>
          <w:color w:val="9CDCFE"/>
          <w:sz w:val="12"/>
          <w:szCs w:val="12"/>
          <w:lang w:eastAsia="es-ES"/>
        </w:rPr>
        <w:t>now</w:t>
      </w:r>
      <w:proofErr w:type="spellEnd"/>
      <w:r w:rsidRPr="00DA2C59">
        <w:rPr>
          <w:rFonts w:ascii="Consolas" w:eastAsia="Times New Roman" w:hAnsi="Consolas" w:cs="Times New Roman"/>
          <w:color w:val="FFFFFF"/>
          <w:sz w:val="12"/>
          <w:szCs w:val="12"/>
          <w:lang w:eastAsia="es-ES"/>
        </w:rPr>
        <w:t xml:space="preserve">  </w:t>
      </w:r>
      <w:r w:rsidRPr="00DA2C59">
        <w:rPr>
          <w:rFonts w:ascii="Consolas" w:eastAsia="Times New Roman" w:hAnsi="Consolas" w:cs="Times New Roman"/>
          <w:color w:val="D4D4D4"/>
          <w:sz w:val="12"/>
          <w:szCs w:val="12"/>
          <w:lang w:eastAsia="es-ES"/>
        </w:rPr>
        <w:t>=</w:t>
      </w:r>
      <w:proofErr w:type="gramEnd"/>
      <w:r w:rsidRPr="00DA2C59">
        <w:rPr>
          <w:rFonts w:ascii="Consolas" w:eastAsia="Times New Roman" w:hAnsi="Consolas" w:cs="Times New Roman"/>
          <w:color w:val="FFFFFF"/>
          <w:sz w:val="12"/>
          <w:szCs w:val="12"/>
          <w:lang w:eastAsia="es-ES"/>
        </w:rPr>
        <w:t xml:space="preserve"> [</w:t>
      </w:r>
      <w:r w:rsidRPr="00DA2C59">
        <w:rPr>
          <w:rFonts w:ascii="Consolas" w:eastAsia="Times New Roman" w:hAnsi="Consolas" w:cs="Times New Roman"/>
          <w:color w:val="9CDCFE"/>
          <w:sz w:val="12"/>
          <w:szCs w:val="12"/>
          <w:lang w:eastAsia="es-ES"/>
        </w:rPr>
        <w:t>d</w:t>
      </w:r>
      <w:r w:rsidRPr="00DA2C59">
        <w:rPr>
          <w:rFonts w:ascii="Consolas" w:eastAsia="Times New Roman" w:hAnsi="Consolas" w:cs="Times New Roman"/>
          <w:color w:val="FFFFFF"/>
          <w:sz w:val="12"/>
          <w:szCs w:val="12"/>
          <w:lang w:eastAsia="es-ES"/>
        </w:rPr>
        <w:t>[</w:t>
      </w:r>
      <w:r w:rsidRPr="00DA2C59">
        <w:rPr>
          <w:rFonts w:ascii="Consolas" w:eastAsia="Times New Roman" w:hAnsi="Consolas" w:cs="Times New Roman"/>
          <w:color w:val="B5CEA8"/>
          <w:sz w:val="12"/>
          <w:szCs w:val="12"/>
          <w:lang w:eastAsia="es-ES"/>
        </w:rPr>
        <w:t>1</w:t>
      </w:r>
      <w:r w:rsidRPr="00DA2C59">
        <w:rPr>
          <w:rFonts w:ascii="Consolas" w:eastAsia="Times New Roman" w:hAnsi="Consolas" w:cs="Times New Roman"/>
          <w:color w:val="FFFFFF"/>
          <w:sz w:val="12"/>
          <w:szCs w:val="12"/>
          <w:lang w:eastAsia="es-ES"/>
        </w:rPr>
        <w:t xml:space="preserve">] </w:t>
      </w:r>
      <w:proofErr w:type="spellStart"/>
      <w:r w:rsidRPr="00DA2C59">
        <w:rPr>
          <w:rFonts w:ascii="Consolas" w:eastAsia="Times New Roman" w:hAnsi="Consolas" w:cs="Times New Roman"/>
          <w:color w:val="C586C0"/>
          <w:sz w:val="12"/>
          <w:szCs w:val="12"/>
          <w:lang w:eastAsia="es-ES"/>
        </w:rPr>
        <w:t>for</w:t>
      </w:r>
      <w:r w:rsidRPr="00DA2C59">
        <w:rPr>
          <w:rFonts w:ascii="Consolas" w:eastAsia="Times New Roman" w:hAnsi="Consolas" w:cs="Times New Roman"/>
          <w:color w:val="FFFFFF"/>
          <w:sz w:val="12"/>
          <w:szCs w:val="12"/>
          <w:lang w:eastAsia="es-ES"/>
        </w:rPr>
        <w:t xml:space="preserve"> </w:t>
      </w:r>
      <w:r w:rsidRPr="00DA2C59">
        <w:rPr>
          <w:rFonts w:ascii="Consolas" w:eastAsia="Times New Roman" w:hAnsi="Consolas" w:cs="Times New Roman"/>
          <w:color w:val="9CDCFE"/>
          <w:sz w:val="12"/>
          <w:szCs w:val="12"/>
          <w:lang w:eastAsia="es-ES"/>
        </w:rPr>
        <w:t>d</w:t>
      </w:r>
      <w:proofErr w:type="spellEnd"/>
      <w:r w:rsidRPr="00DA2C59">
        <w:rPr>
          <w:rFonts w:ascii="Consolas" w:eastAsia="Times New Roman" w:hAnsi="Consolas" w:cs="Times New Roman"/>
          <w:color w:val="FFFFFF"/>
          <w:sz w:val="12"/>
          <w:szCs w:val="12"/>
          <w:lang w:eastAsia="es-ES"/>
        </w:rPr>
        <w:t xml:space="preserve"> </w:t>
      </w:r>
      <w:r w:rsidRPr="00DA2C59">
        <w:rPr>
          <w:rFonts w:ascii="Consolas" w:eastAsia="Times New Roman" w:hAnsi="Consolas" w:cs="Times New Roman"/>
          <w:color w:val="C586C0"/>
          <w:sz w:val="12"/>
          <w:szCs w:val="12"/>
          <w:lang w:eastAsia="es-ES"/>
        </w:rPr>
        <w:t>in</w:t>
      </w:r>
      <w:r w:rsidRPr="00DA2C59">
        <w:rPr>
          <w:rFonts w:ascii="Consolas" w:eastAsia="Times New Roman" w:hAnsi="Consolas" w:cs="Times New Roman"/>
          <w:color w:val="FFFFFF"/>
          <w:sz w:val="12"/>
          <w:szCs w:val="12"/>
          <w:lang w:eastAsia="es-ES"/>
        </w:rPr>
        <w:t xml:space="preserve"> </w:t>
      </w:r>
      <w:proofErr w:type="spellStart"/>
      <w:r w:rsidRPr="00DA2C59">
        <w:rPr>
          <w:rFonts w:ascii="Consolas" w:eastAsia="Times New Roman" w:hAnsi="Consolas" w:cs="Times New Roman"/>
          <w:color w:val="9CDCFE"/>
          <w:sz w:val="12"/>
          <w:szCs w:val="12"/>
          <w:lang w:eastAsia="es-ES"/>
        </w:rPr>
        <w:t>self</w:t>
      </w:r>
      <w:r w:rsidRPr="00DA2C59">
        <w:rPr>
          <w:rFonts w:ascii="Consolas" w:eastAsia="Times New Roman" w:hAnsi="Consolas" w:cs="Times New Roman"/>
          <w:color w:val="FFFFFF"/>
          <w:sz w:val="12"/>
          <w:szCs w:val="12"/>
          <w:lang w:eastAsia="es-ES"/>
        </w:rPr>
        <w:t>.</w:t>
      </w:r>
      <w:r w:rsidRPr="00DA2C59">
        <w:rPr>
          <w:rFonts w:ascii="Consolas" w:eastAsia="Times New Roman" w:hAnsi="Consolas" w:cs="Times New Roman"/>
          <w:color w:val="9CDCFE"/>
          <w:sz w:val="12"/>
          <w:szCs w:val="12"/>
          <w:lang w:eastAsia="es-ES"/>
        </w:rPr>
        <w:t>Locations</w:t>
      </w:r>
      <w:proofErr w:type="spellEnd"/>
      <w:r w:rsidRPr="00DA2C59">
        <w:rPr>
          <w:rFonts w:ascii="Consolas" w:eastAsia="Times New Roman" w:hAnsi="Consolas" w:cs="Times New Roman"/>
          <w:color w:val="FFFFFF"/>
          <w:sz w:val="12"/>
          <w:szCs w:val="12"/>
          <w:lang w:eastAsia="es-ES"/>
        </w:rPr>
        <w:t xml:space="preserve"> </w:t>
      </w:r>
      <w:r w:rsidRPr="00DA2C59">
        <w:rPr>
          <w:rFonts w:ascii="Consolas" w:eastAsia="Times New Roman" w:hAnsi="Consolas" w:cs="Times New Roman"/>
          <w:color w:val="C586C0"/>
          <w:sz w:val="12"/>
          <w:szCs w:val="12"/>
          <w:lang w:eastAsia="es-ES"/>
        </w:rPr>
        <w:t>if</w:t>
      </w:r>
      <w:r w:rsidRPr="00DA2C59">
        <w:rPr>
          <w:rFonts w:ascii="Consolas" w:eastAsia="Times New Roman" w:hAnsi="Consolas" w:cs="Times New Roman"/>
          <w:color w:val="FFFFFF"/>
          <w:sz w:val="12"/>
          <w:szCs w:val="12"/>
          <w:lang w:eastAsia="es-ES"/>
        </w:rPr>
        <w:t xml:space="preserve"> (</w:t>
      </w:r>
      <w:r w:rsidRPr="00DA2C59">
        <w:rPr>
          <w:rFonts w:ascii="Consolas" w:eastAsia="Times New Roman" w:hAnsi="Consolas" w:cs="Times New Roman"/>
          <w:color w:val="9CDCFE"/>
          <w:sz w:val="12"/>
          <w:szCs w:val="12"/>
          <w:lang w:eastAsia="es-ES"/>
        </w:rPr>
        <w:t>d</w:t>
      </w:r>
      <w:r w:rsidRPr="00DA2C59">
        <w:rPr>
          <w:rFonts w:ascii="Consolas" w:eastAsia="Times New Roman" w:hAnsi="Consolas" w:cs="Times New Roman"/>
          <w:color w:val="FFFFFF"/>
          <w:sz w:val="12"/>
          <w:szCs w:val="12"/>
          <w:lang w:eastAsia="es-ES"/>
        </w:rPr>
        <w:t>[</w:t>
      </w:r>
      <w:r w:rsidRPr="00DA2C59">
        <w:rPr>
          <w:rFonts w:ascii="Consolas" w:eastAsia="Times New Roman" w:hAnsi="Consolas" w:cs="Times New Roman"/>
          <w:color w:val="B5CEA8"/>
          <w:sz w:val="12"/>
          <w:szCs w:val="12"/>
          <w:lang w:eastAsia="es-ES"/>
        </w:rPr>
        <w:t>0</w:t>
      </w:r>
      <w:r w:rsidRPr="00DA2C59">
        <w:rPr>
          <w:rFonts w:ascii="Consolas" w:eastAsia="Times New Roman" w:hAnsi="Consolas" w:cs="Times New Roman"/>
          <w:color w:val="FFFFFF"/>
          <w:sz w:val="12"/>
          <w:szCs w:val="12"/>
          <w:lang w:eastAsia="es-ES"/>
        </w:rPr>
        <w:t xml:space="preserve">] </w:t>
      </w:r>
      <w:r w:rsidRPr="00DA2C59">
        <w:rPr>
          <w:rFonts w:ascii="Consolas" w:eastAsia="Times New Roman" w:hAnsi="Consolas" w:cs="Times New Roman"/>
          <w:color w:val="D4D4D4"/>
          <w:sz w:val="12"/>
          <w:szCs w:val="12"/>
          <w:lang w:eastAsia="es-ES"/>
        </w:rPr>
        <w:t>==</w:t>
      </w:r>
      <w:r w:rsidRPr="00DA2C59">
        <w:rPr>
          <w:rFonts w:ascii="Consolas" w:eastAsia="Times New Roman" w:hAnsi="Consolas" w:cs="Times New Roman"/>
          <w:color w:val="FFFFFF"/>
          <w:sz w:val="12"/>
          <w:szCs w:val="12"/>
          <w:lang w:eastAsia="es-ES"/>
        </w:rPr>
        <w:t xml:space="preserve"> </w:t>
      </w:r>
      <w:proofErr w:type="spellStart"/>
      <w:r w:rsidRPr="00DA2C59">
        <w:rPr>
          <w:rFonts w:ascii="Consolas" w:eastAsia="Times New Roman" w:hAnsi="Consolas" w:cs="Times New Roman"/>
          <w:color w:val="9CDCFE"/>
          <w:sz w:val="12"/>
          <w:szCs w:val="12"/>
          <w:lang w:eastAsia="es-ES"/>
        </w:rPr>
        <w:t>self</w:t>
      </w:r>
      <w:r w:rsidRPr="00DA2C59">
        <w:rPr>
          <w:rFonts w:ascii="Consolas" w:eastAsia="Times New Roman" w:hAnsi="Consolas" w:cs="Times New Roman"/>
          <w:color w:val="FFFFFF"/>
          <w:sz w:val="12"/>
          <w:szCs w:val="12"/>
          <w:lang w:eastAsia="es-ES"/>
        </w:rPr>
        <w:t>.</w:t>
      </w:r>
      <w:r w:rsidRPr="00DA2C59">
        <w:rPr>
          <w:rFonts w:ascii="Consolas" w:eastAsia="Times New Roman" w:hAnsi="Consolas" w:cs="Times New Roman"/>
          <w:color w:val="9CDCFE"/>
          <w:sz w:val="12"/>
          <w:szCs w:val="12"/>
          <w:lang w:eastAsia="es-ES"/>
        </w:rPr>
        <w:t>usercmd</w:t>
      </w:r>
      <w:proofErr w:type="spellEnd"/>
      <w:r w:rsidRPr="00DA2C59">
        <w:rPr>
          <w:rFonts w:ascii="Consolas" w:eastAsia="Times New Roman" w:hAnsi="Consolas" w:cs="Times New Roman"/>
          <w:color w:val="FFFFFF"/>
          <w:sz w:val="12"/>
          <w:szCs w:val="12"/>
          <w:lang w:eastAsia="es-ES"/>
        </w:rPr>
        <w:t>[</w:t>
      </w:r>
      <w:r w:rsidRPr="00DA2C59">
        <w:rPr>
          <w:rFonts w:ascii="Consolas" w:eastAsia="Times New Roman" w:hAnsi="Consolas" w:cs="Times New Roman"/>
          <w:color w:val="CE9178"/>
          <w:sz w:val="12"/>
          <w:szCs w:val="12"/>
          <w:lang w:eastAsia="es-ES"/>
        </w:rPr>
        <w:t>'</w:t>
      </w:r>
      <w:proofErr w:type="spellStart"/>
      <w:r w:rsidRPr="00DA2C59">
        <w:rPr>
          <w:rFonts w:ascii="Consolas" w:eastAsia="Times New Roman" w:hAnsi="Consolas" w:cs="Times New Roman"/>
          <w:color w:val="CE9178"/>
          <w:sz w:val="12"/>
          <w:szCs w:val="12"/>
          <w:lang w:eastAsia="es-ES"/>
        </w:rPr>
        <w:t>RoverId</w:t>
      </w:r>
      <w:proofErr w:type="spellEnd"/>
      <w:r w:rsidRPr="00DA2C59">
        <w:rPr>
          <w:rFonts w:ascii="Consolas" w:eastAsia="Times New Roman" w:hAnsi="Consolas" w:cs="Times New Roman"/>
          <w:color w:val="CE9178"/>
          <w:sz w:val="12"/>
          <w:szCs w:val="12"/>
          <w:lang w:eastAsia="es-ES"/>
        </w:rPr>
        <w:t>'</w:t>
      </w:r>
      <w:r w:rsidRPr="00DA2C59">
        <w:rPr>
          <w:rFonts w:ascii="Consolas" w:eastAsia="Times New Roman" w:hAnsi="Consolas" w:cs="Times New Roman"/>
          <w:color w:val="FFFFFF"/>
          <w:sz w:val="12"/>
          <w:szCs w:val="12"/>
          <w:lang w:eastAsia="es-ES"/>
        </w:rPr>
        <w:t>])][</w:t>
      </w:r>
      <w:r w:rsidRPr="00DA2C59">
        <w:rPr>
          <w:rFonts w:ascii="Consolas" w:eastAsia="Times New Roman" w:hAnsi="Consolas" w:cs="Times New Roman"/>
          <w:color w:val="B5CEA8"/>
          <w:sz w:val="12"/>
          <w:szCs w:val="12"/>
          <w:lang w:eastAsia="es-ES"/>
        </w:rPr>
        <w:t>0</w:t>
      </w:r>
      <w:r w:rsidRPr="00DA2C59">
        <w:rPr>
          <w:rFonts w:ascii="Consolas" w:eastAsia="Times New Roman" w:hAnsi="Consolas" w:cs="Times New Roman"/>
          <w:color w:val="FFFFFF"/>
          <w:sz w:val="12"/>
          <w:szCs w:val="12"/>
          <w:lang w:eastAsia="es-ES"/>
        </w:rPr>
        <w:t xml:space="preserve">]       </w:t>
      </w:r>
      <w:r w:rsidRPr="00DA2C59">
        <w:rPr>
          <w:rFonts w:ascii="Consolas" w:eastAsia="Times New Roman" w:hAnsi="Consolas" w:cs="Times New Roman"/>
          <w:color w:val="7CA668"/>
          <w:sz w:val="12"/>
          <w:szCs w:val="12"/>
          <w:lang w:eastAsia="es-ES"/>
        </w:rPr>
        <w:t># Current longitude</w:t>
      </w:r>
    </w:p>
    <w:p w14:paraId="1139466D" w14:textId="77777777" w:rsidR="00CA31A2" w:rsidRPr="00DA2C59" w:rsidRDefault="00CA31A2" w:rsidP="00CA31A2">
      <w:pPr>
        <w:pStyle w:val="Prrafodelista"/>
        <w:numPr>
          <w:ilvl w:val="0"/>
          <w:numId w:val="12"/>
        </w:numPr>
        <w:shd w:val="clear" w:color="auto" w:fill="000000"/>
        <w:spacing w:after="0" w:line="285" w:lineRule="atLeast"/>
        <w:rPr>
          <w:rFonts w:ascii="Consolas" w:eastAsia="Times New Roman" w:hAnsi="Consolas" w:cs="Times New Roman"/>
          <w:color w:val="FFFFFF"/>
          <w:sz w:val="12"/>
          <w:szCs w:val="12"/>
          <w:lang w:eastAsia="es-ES"/>
        </w:rPr>
      </w:pPr>
    </w:p>
    <w:p w14:paraId="5D4F70C7" w14:textId="77777777" w:rsidR="00CA31A2" w:rsidRPr="005F57FC" w:rsidRDefault="00CA31A2" w:rsidP="00CA31A2">
      <w:pPr>
        <w:pStyle w:val="Prrafodelista"/>
        <w:numPr>
          <w:ilvl w:val="0"/>
          <w:numId w:val="12"/>
        </w:numPr>
        <w:shd w:val="clear" w:color="auto" w:fill="000000"/>
        <w:spacing w:after="0" w:line="285" w:lineRule="atLeast"/>
        <w:rPr>
          <w:rFonts w:ascii="Consolas" w:eastAsia="Times New Roman" w:hAnsi="Consolas" w:cs="Times New Roman"/>
          <w:color w:val="FFFFFF"/>
          <w:sz w:val="12"/>
          <w:szCs w:val="12"/>
          <w:lang w:val="es-ES" w:eastAsia="es-ES"/>
        </w:rPr>
      </w:pPr>
      <w:r w:rsidRPr="00DA2C59">
        <w:rPr>
          <w:rFonts w:ascii="Consolas" w:eastAsia="Times New Roman" w:hAnsi="Consolas" w:cs="Times New Roman"/>
          <w:color w:val="FFFFFF"/>
          <w:sz w:val="12"/>
          <w:szCs w:val="12"/>
          <w:lang w:eastAsia="es-ES"/>
        </w:rPr>
        <w:t xml:space="preserve">            </w:t>
      </w:r>
      <w:r w:rsidRPr="005F57FC">
        <w:rPr>
          <w:rFonts w:ascii="Consolas" w:eastAsia="Times New Roman" w:hAnsi="Consolas" w:cs="Times New Roman"/>
          <w:color w:val="7CA668"/>
          <w:sz w:val="12"/>
          <w:szCs w:val="12"/>
          <w:lang w:val="es-ES" w:eastAsia="es-ES"/>
        </w:rPr>
        <w:t xml:space="preserve"># Compute </w:t>
      </w:r>
      <w:proofErr w:type="spellStart"/>
      <w:r w:rsidRPr="005F57FC">
        <w:rPr>
          <w:rFonts w:ascii="Consolas" w:eastAsia="Times New Roman" w:hAnsi="Consolas" w:cs="Times New Roman"/>
          <w:color w:val="7CA668"/>
          <w:sz w:val="12"/>
          <w:szCs w:val="12"/>
          <w:lang w:val="es-ES" w:eastAsia="es-ES"/>
        </w:rPr>
        <w:t>timeout</w:t>
      </w:r>
      <w:proofErr w:type="spellEnd"/>
      <w:r w:rsidRPr="005F57FC">
        <w:rPr>
          <w:rFonts w:ascii="Consolas" w:eastAsia="Times New Roman" w:hAnsi="Consolas" w:cs="Times New Roman"/>
          <w:color w:val="7CA668"/>
          <w:sz w:val="12"/>
          <w:szCs w:val="12"/>
          <w:lang w:val="es-ES" w:eastAsia="es-ES"/>
        </w:rPr>
        <w:t xml:space="preserve"> and </w:t>
      </w:r>
      <w:proofErr w:type="spellStart"/>
      <w:r w:rsidRPr="005F57FC">
        <w:rPr>
          <w:rFonts w:ascii="Consolas" w:eastAsia="Times New Roman" w:hAnsi="Consolas" w:cs="Times New Roman"/>
          <w:color w:val="7CA668"/>
          <w:sz w:val="12"/>
          <w:szCs w:val="12"/>
          <w:lang w:val="es-ES" w:eastAsia="es-ES"/>
        </w:rPr>
        <w:t>distance</w:t>
      </w:r>
      <w:proofErr w:type="spellEnd"/>
    </w:p>
    <w:p w14:paraId="4BA67070" w14:textId="77777777" w:rsidR="00CA31A2" w:rsidRPr="00DA2C59" w:rsidRDefault="00CA31A2" w:rsidP="00CA31A2">
      <w:pPr>
        <w:pStyle w:val="Prrafodelista"/>
        <w:numPr>
          <w:ilvl w:val="0"/>
          <w:numId w:val="12"/>
        </w:numPr>
        <w:shd w:val="clear" w:color="auto" w:fill="000000"/>
        <w:spacing w:after="0" w:line="285" w:lineRule="atLeast"/>
        <w:rPr>
          <w:rFonts w:ascii="Consolas" w:eastAsia="Times New Roman" w:hAnsi="Consolas" w:cs="Times New Roman"/>
          <w:color w:val="FFFFFF"/>
          <w:sz w:val="12"/>
          <w:szCs w:val="12"/>
          <w:lang w:eastAsia="es-ES"/>
        </w:rPr>
      </w:pPr>
      <w:r w:rsidRPr="00DA2C59">
        <w:rPr>
          <w:rFonts w:ascii="Consolas" w:eastAsia="Times New Roman" w:hAnsi="Consolas" w:cs="Times New Roman"/>
          <w:color w:val="FFFFFF"/>
          <w:sz w:val="12"/>
          <w:szCs w:val="12"/>
          <w:lang w:eastAsia="es-ES"/>
        </w:rPr>
        <w:t xml:space="preserve">            </w:t>
      </w:r>
      <w:r w:rsidRPr="00DA2C59">
        <w:rPr>
          <w:rFonts w:ascii="Consolas" w:eastAsia="Times New Roman" w:hAnsi="Consolas" w:cs="Times New Roman"/>
          <w:color w:val="9CDCFE"/>
          <w:sz w:val="12"/>
          <w:szCs w:val="12"/>
          <w:lang w:eastAsia="es-ES"/>
        </w:rPr>
        <w:t>timeout</w:t>
      </w:r>
      <w:r w:rsidRPr="00DA2C59">
        <w:rPr>
          <w:rFonts w:ascii="Consolas" w:eastAsia="Times New Roman" w:hAnsi="Consolas" w:cs="Times New Roman"/>
          <w:color w:val="FFFFFF"/>
          <w:sz w:val="12"/>
          <w:szCs w:val="12"/>
          <w:lang w:eastAsia="es-ES"/>
        </w:rPr>
        <w:t xml:space="preserve">    </w:t>
      </w:r>
      <w:proofErr w:type="gramStart"/>
      <w:r w:rsidRPr="00DA2C59">
        <w:rPr>
          <w:rFonts w:ascii="Consolas" w:eastAsia="Times New Roman" w:hAnsi="Consolas" w:cs="Times New Roman"/>
          <w:color w:val="D4D4D4"/>
          <w:sz w:val="12"/>
          <w:szCs w:val="12"/>
          <w:lang w:eastAsia="es-ES"/>
        </w:rPr>
        <w:t>=</w:t>
      </w:r>
      <w:r w:rsidRPr="00DA2C59">
        <w:rPr>
          <w:rFonts w:ascii="Consolas" w:eastAsia="Times New Roman" w:hAnsi="Consolas" w:cs="Times New Roman"/>
          <w:color w:val="FFFFFF"/>
          <w:sz w:val="12"/>
          <w:szCs w:val="12"/>
          <w:lang w:eastAsia="es-ES"/>
        </w:rPr>
        <w:t xml:space="preserve">  </w:t>
      </w:r>
      <w:proofErr w:type="spellStart"/>
      <w:r w:rsidRPr="00DA2C59">
        <w:rPr>
          <w:rFonts w:ascii="Consolas" w:eastAsia="Times New Roman" w:hAnsi="Consolas" w:cs="Times New Roman"/>
          <w:color w:val="9CDCFE"/>
          <w:sz w:val="12"/>
          <w:szCs w:val="12"/>
          <w:lang w:eastAsia="es-ES"/>
        </w:rPr>
        <w:t>self</w:t>
      </w:r>
      <w:proofErr w:type="gramEnd"/>
      <w:r w:rsidRPr="00DA2C59">
        <w:rPr>
          <w:rFonts w:ascii="Consolas" w:eastAsia="Times New Roman" w:hAnsi="Consolas" w:cs="Times New Roman"/>
          <w:color w:val="FFFFFF"/>
          <w:sz w:val="12"/>
          <w:szCs w:val="12"/>
          <w:lang w:eastAsia="es-ES"/>
        </w:rPr>
        <w:t>.</w:t>
      </w:r>
      <w:r w:rsidRPr="00DA2C59">
        <w:rPr>
          <w:rFonts w:ascii="Consolas" w:eastAsia="Times New Roman" w:hAnsi="Consolas" w:cs="Times New Roman"/>
          <w:color w:val="DCDCAA"/>
          <w:sz w:val="12"/>
          <w:szCs w:val="12"/>
          <w:lang w:eastAsia="es-ES"/>
        </w:rPr>
        <w:t>compute_timeout</w:t>
      </w:r>
      <w:proofErr w:type="spellEnd"/>
      <w:r w:rsidRPr="00DA2C59">
        <w:rPr>
          <w:rFonts w:ascii="Consolas" w:eastAsia="Times New Roman" w:hAnsi="Consolas" w:cs="Times New Roman"/>
          <w:color w:val="FFFFFF"/>
          <w:sz w:val="12"/>
          <w:szCs w:val="12"/>
          <w:lang w:eastAsia="es-ES"/>
        </w:rPr>
        <w:t>([[</w:t>
      </w:r>
      <w:proofErr w:type="spellStart"/>
      <w:r w:rsidRPr="00DA2C59">
        <w:rPr>
          <w:rFonts w:ascii="Consolas" w:eastAsia="Times New Roman" w:hAnsi="Consolas" w:cs="Times New Roman"/>
          <w:color w:val="9CDCFE"/>
          <w:sz w:val="12"/>
          <w:szCs w:val="12"/>
          <w:lang w:eastAsia="es-ES"/>
        </w:rPr>
        <w:t>lat_now</w:t>
      </w:r>
      <w:proofErr w:type="spellEnd"/>
      <w:r w:rsidRPr="00DA2C59">
        <w:rPr>
          <w:rFonts w:ascii="Consolas" w:eastAsia="Times New Roman" w:hAnsi="Consolas" w:cs="Times New Roman"/>
          <w:color w:val="FFFFFF"/>
          <w:sz w:val="12"/>
          <w:szCs w:val="12"/>
          <w:lang w:eastAsia="es-ES"/>
        </w:rPr>
        <w:t xml:space="preserve">, </w:t>
      </w:r>
      <w:proofErr w:type="spellStart"/>
      <w:r w:rsidRPr="00DA2C59">
        <w:rPr>
          <w:rFonts w:ascii="Consolas" w:eastAsia="Times New Roman" w:hAnsi="Consolas" w:cs="Times New Roman"/>
          <w:color w:val="9CDCFE"/>
          <w:sz w:val="12"/>
          <w:szCs w:val="12"/>
          <w:lang w:eastAsia="es-ES"/>
        </w:rPr>
        <w:t>long_now</w:t>
      </w:r>
      <w:proofErr w:type="spellEnd"/>
      <w:r w:rsidRPr="00DA2C59">
        <w:rPr>
          <w:rFonts w:ascii="Consolas" w:eastAsia="Times New Roman" w:hAnsi="Consolas" w:cs="Times New Roman"/>
          <w:color w:val="FFFFFF"/>
          <w:sz w:val="12"/>
          <w:szCs w:val="12"/>
          <w:lang w:eastAsia="es-ES"/>
        </w:rPr>
        <w:t>],[</w:t>
      </w:r>
      <w:r w:rsidRPr="00DA2C59">
        <w:rPr>
          <w:rFonts w:ascii="Consolas" w:eastAsia="Times New Roman" w:hAnsi="Consolas" w:cs="Times New Roman"/>
          <w:color w:val="9CDCFE"/>
          <w:sz w:val="12"/>
          <w:szCs w:val="12"/>
          <w:lang w:eastAsia="es-ES"/>
        </w:rPr>
        <w:t>latitude</w:t>
      </w:r>
      <w:r w:rsidRPr="00DA2C59">
        <w:rPr>
          <w:rFonts w:ascii="Consolas" w:eastAsia="Times New Roman" w:hAnsi="Consolas" w:cs="Times New Roman"/>
          <w:color w:val="FFFFFF"/>
          <w:sz w:val="12"/>
          <w:szCs w:val="12"/>
          <w:lang w:eastAsia="es-ES"/>
        </w:rPr>
        <w:t xml:space="preserve">, </w:t>
      </w:r>
      <w:r w:rsidRPr="00DA2C59">
        <w:rPr>
          <w:rFonts w:ascii="Consolas" w:eastAsia="Times New Roman" w:hAnsi="Consolas" w:cs="Times New Roman"/>
          <w:color w:val="9CDCFE"/>
          <w:sz w:val="12"/>
          <w:szCs w:val="12"/>
          <w:lang w:eastAsia="es-ES"/>
        </w:rPr>
        <w:t>longitude</w:t>
      </w:r>
      <w:r w:rsidRPr="00DA2C59">
        <w:rPr>
          <w:rFonts w:ascii="Consolas" w:eastAsia="Times New Roman" w:hAnsi="Consolas" w:cs="Times New Roman"/>
          <w:color w:val="FFFFFF"/>
          <w:sz w:val="12"/>
          <w:szCs w:val="12"/>
          <w:lang w:eastAsia="es-ES"/>
        </w:rPr>
        <w:t xml:space="preserve">]])               </w:t>
      </w:r>
      <w:r w:rsidRPr="00DA2C59">
        <w:rPr>
          <w:rFonts w:ascii="Consolas" w:eastAsia="Times New Roman" w:hAnsi="Consolas" w:cs="Times New Roman"/>
          <w:color w:val="7CA668"/>
          <w:sz w:val="12"/>
          <w:szCs w:val="12"/>
          <w:lang w:eastAsia="es-ES"/>
        </w:rPr>
        <w:t xml:space="preserve"># (6) Timeout </w:t>
      </w:r>
    </w:p>
    <w:p w14:paraId="4B3452FA" w14:textId="77777777" w:rsidR="00CA31A2" w:rsidRPr="008F63B9" w:rsidRDefault="00CA31A2" w:rsidP="00CA31A2">
      <w:pPr>
        <w:pStyle w:val="Prrafodelista"/>
        <w:numPr>
          <w:ilvl w:val="0"/>
          <w:numId w:val="12"/>
        </w:numPr>
        <w:shd w:val="clear" w:color="auto" w:fill="000000"/>
        <w:spacing w:after="0" w:line="285" w:lineRule="atLeast"/>
        <w:rPr>
          <w:rFonts w:ascii="Consolas" w:eastAsia="Times New Roman" w:hAnsi="Consolas" w:cs="Times New Roman"/>
          <w:color w:val="FFFFFF"/>
          <w:sz w:val="12"/>
          <w:szCs w:val="12"/>
          <w:lang w:val="es-ES" w:eastAsia="es-ES"/>
        </w:rPr>
      </w:pPr>
      <w:r w:rsidRPr="00DA2C59">
        <w:rPr>
          <w:rFonts w:ascii="Consolas" w:eastAsia="Times New Roman" w:hAnsi="Consolas" w:cs="Times New Roman"/>
          <w:color w:val="FFFFFF"/>
          <w:sz w:val="12"/>
          <w:szCs w:val="12"/>
          <w:lang w:eastAsia="es-ES"/>
        </w:rPr>
        <w:t xml:space="preserve">            </w:t>
      </w:r>
      <w:proofErr w:type="spellStart"/>
      <w:r w:rsidRPr="008F63B9">
        <w:rPr>
          <w:rFonts w:ascii="Consolas" w:eastAsia="Times New Roman" w:hAnsi="Consolas" w:cs="Times New Roman"/>
          <w:color w:val="9CDCFE"/>
          <w:sz w:val="12"/>
          <w:szCs w:val="12"/>
          <w:lang w:val="es-ES" w:eastAsia="es-ES"/>
        </w:rPr>
        <w:t>distance</w:t>
      </w:r>
      <w:proofErr w:type="spellEnd"/>
      <w:r w:rsidRPr="008F63B9">
        <w:rPr>
          <w:rFonts w:ascii="Consolas" w:eastAsia="Times New Roman" w:hAnsi="Consolas" w:cs="Times New Roman"/>
          <w:color w:val="FFFFFF"/>
          <w:sz w:val="12"/>
          <w:szCs w:val="12"/>
          <w:lang w:val="es-ES" w:eastAsia="es-ES"/>
        </w:rPr>
        <w:t xml:space="preserve">   </w:t>
      </w:r>
      <w:proofErr w:type="gramStart"/>
      <w:r w:rsidRPr="008F63B9">
        <w:rPr>
          <w:rFonts w:ascii="Consolas" w:eastAsia="Times New Roman" w:hAnsi="Consolas" w:cs="Times New Roman"/>
          <w:color w:val="D4D4D4"/>
          <w:sz w:val="12"/>
          <w:szCs w:val="12"/>
          <w:lang w:val="es-ES" w:eastAsia="es-ES"/>
        </w:rPr>
        <w:t>=</w:t>
      </w:r>
      <w:r w:rsidRPr="008F63B9">
        <w:rPr>
          <w:rFonts w:ascii="Consolas" w:eastAsia="Times New Roman" w:hAnsi="Consolas" w:cs="Times New Roman"/>
          <w:color w:val="FFFFFF"/>
          <w:sz w:val="12"/>
          <w:szCs w:val="12"/>
          <w:lang w:val="es-ES" w:eastAsia="es-ES"/>
        </w:rPr>
        <w:t xml:space="preserve">  </w:t>
      </w:r>
      <w:proofErr w:type="spellStart"/>
      <w:r w:rsidRPr="008F63B9">
        <w:rPr>
          <w:rFonts w:ascii="Consolas" w:eastAsia="Times New Roman" w:hAnsi="Consolas" w:cs="Times New Roman"/>
          <w:color w:val="9CDCFE"/>
          <w:sz w:val="12"/>
          <w:szCs w:val="12"/>
          <w:lang w:val="es-ES" w:eastAsia="es-ES"/>
        </w:rPr>
        <w:t>self</w:t>
      </w:r>
      <w:proofErr w:type="gramEnd"/>
      <w:r w:rsidRPr="008F63B9">
        <w:rPr>
          <w:rFonts w:ascii="Consolas" w:eastAsia="Times New Roman" w:hAnsi="Consolas" w:cs="Times New Roman"/>
          <w:color w:val="FFFFFF"/>
          <w:sz w:val="12"/>
          <w:szCs w:val="12"/>
          <w:lang w:val="es-ES" w:eastAsia="es-ES"/>
        </w:rPr>
        <w:t>.</w:t>
      </w:r>
      <w:r w:rsidRPr="008F63B9">
        <w:rPr>
          <w:rFonts w:ascii="Consolas" w:eastAsia="Times New Roman" w:hAnsi="Consolas" w:cs="Times New Roman"/>
          <w:color w:val="DCDCAA"/>
          <w:sz w:val="12"/>
          <w:szCs w:val="12"/>
          <w:lang w:val="es-ES" w:eastAsia="es-ES"/>
        </w:rPr>
        <w:t>compute_distance</w:t>
      </w:r>
      <w:proofErr w:type="spellEnd"/>
      <w:r w:rsidRPr="008F63B9">
        <w:rPr>
          <w:rFonts w:ascii="Consolas" w:eastAsia="Times New Roman" w:hAnsi="Consolas" w:cs="Times New Roman"/>
          <w:color w:val="FFFFFF"/>
          <w:sz w:val="12"/>
          <w:szCs w:val="12"/>
          <w:lang w:val="es-ES" w:eastAsia="es-ES"/>
        </w:rPr>
        <w:t>([[</w:t>
      </w:r>
      <w:proofErr w:type="spellStart"/>
      <w:r w:rsidRPr="008F63B9">
        <w:rPr>
          <w:rFonts w:ascii="Consolas" w:eastAsia="Times New Roman" w:hAnsi="Consolas" w:cs="Times New Roman"/>
          <w:color w:val="9CDCFE"/>
          <w:sz w:val="12"/>
          <w:szCs w:val="12"/>
          <w:lang w:val="es-ES" w:eastAsia="es-ES"/>
        </w:rPr>
        <w:t>latitude</w:t>
      </w:r>
      <w:proofErr w:type="spellEnd"/>
      <w:r w:rsidRPr="008F63B9">
        <w:rPr>
          <w:rFonts w:ascii="Consolas" w:eastAsia="Times New Roman" w:hAnsi="Consolas" w:cs="Times New Roman"/>
          <w:color w:val="FFFFFF"/>
          <w:sz w:val="12"/>
          <w:szCs w:val="12"/>
          <w:lang w:val="es-ES" w:eastAsia="es-ES"/>
        </w:rPr>
        <w:t xml:space="preserve">, </w:t>
      </w:r>
      <w:proofErr w:type="spellStart"/>
      <w:r w:rsidRPr="008F63B9">
        <w:rPr>
          <w:rFonts w:ascii="Consolas" w:eastAsia="Times New Roman" w:hAnsi="Consolas" w:cs="Times New Roman"/>
          <w:color w:val="9CDCFE"/>
          <w:sz w:val="12"/>
          <w:szCs w:val="12"/>
          <w:lang w:val="es-ES" w:eastAsia="es-ES"/>
        </w:rPr>
        <w:t>longitude</w:t>
      </w:r>
      <w:proofErr w:type="spellEnd"/>
      <w:r w:rsidRPr="008F63B9">
        <w:rPr>
          <w:rFonts w:ascii="Consolas" w:eastAsia="Times New Roman" w:hAnsi="Consolas" w:cs="Times New Roman"/>
          <w:color w:val="FFFFFF"/>
          <w:sz w:val="12"/>
          <w:szCs w:val="12"/>
          <w:lang w:val="es-ES" w:eastAsia="es-ES"/>
        </w:rPr>
        <w:t>],[</w:t>
      </w:r>
      <w:proofErr w:type="spellStart"/>
      <w:r w:rsidRPr="008F63B9">
        <w:rPr>
          <w:rFonts w:ascii="Consolas" w:eastAsia="Times New Roman" w:hAnsi="Consolas" w:cs="Times New Roman"/>
          <w:color w:val="9CDCFE"/>
          <w:sz w:val="12"/>
          <w:szCs w:val="12"/>
          <w:lang w:val="es-ES" w:eastAsia="es-ES"/>
        </w:rPr>
        <w:t>lat_now</w:t>
      </w:r>
      <w:proofErr w:type="spellEnd"/>
      <w:r w:rsidRPr="008F63B9">
        <w:rPr>
          <w:rFonts w:ascii="Consolas" w:eastAsia="Times New Roman" w:hAnsi="Consolas" w:cs="Times New Roman"/>
          <w:color w:val="FFFFFF"/>
          <w:sz w:val="12"/>
          <w:szCs w:val="12"/>
          <w:lang w:val="es-ES" w:eastAsia="es-ES"/>
        </w:rPr>
        <w:t xml:space="preserve">, </w:t>
      </w:r>
      <w:proofErr w:type="spellStart"/>
      <w:r w:rsidRPr="008F63B9">
        <w:rPr>
          <w:rFonts w:ascii="Consolas" w:eastAsia="Times New Roman" w:hAnsi="Consolas" w:cs="Times New Roman"/>
          <w:color w:val="9CDCFE"/>
          <w:sz w:val="12"/>
          <w:szCs w:val="12"/>
          <w:lang w:val="es-ES" w:eastAsia="es-ES"/>
        </w:rPr>
        <w:t>long_now</w:t>
      </w:r>
      <w:proofErr w:type="spellEnd"/>
      <w:r w:rsidRPr="008F63B9">
        <w:rPr>
          <w:rFonts w:ascii="Consolas" w:eastAsia="Times New Roman" w:hAnsi="Consolas" w:cs="Times New Roman"/>
          <w:color w:val="FFFFFF"/>
          <w:sz w:val="12"/>
          <w:szCs w:val="12"/>
          <w:lang w:val="es-ES" w:eastAsia="es-ES"/>
        </w:rPr>
        <w:t>]])              </w:t>
      </w:r>
      <w:r w:rsidRPr="008F63B9">
        <w:rPr>
          <w:rFonts w:ascii="Consolas" w:eastAsia="Times New Roman" w:hAnsi="Consolas" w:cs="Times New Roman"/>
          <w:color w:val="7CA668"/>
          <w:sz w:val="12"/>
          <w:szCs w:val="12"/>
          <w:lang w:val="es-ES" w:eastAsia="es-ES"/>
        </w:rPr>
        <w:t xml:space="preserve"># (8) </w:t>
      </w:r>
      <w:proofErr w:type="spellStart"/>
      <w:r w:rsidRPr="008F63B9">
        <w:rPr>
          <w:rFonts w:ascii="Consolas" w:eastAsia="Times New Roman" w:hAnsi="Consolas" w:cs="Times New Roman"/>
          <w:color w:val="7CA668"/>
          <w:sz w:val="12"/>
          <w:szCs w:val="12"/>
          <w:lang w:val="es-ES" w:eastAsia="es-ES"/>
        </w:rPr>
        <w:t>Distance</w:t>
      </w:r>
      <w:proofErr w:type="spellEnd"/>
      <w:r w:rsidRPr="008F63B9">
        <w:rPr>
          <w:rFonts w:ascii="Consolas" w:eastAsia="Times New Roman" w:hAnsi="Consolas" w:cs="Times New Roman"/>
          <w:color w:val="7CA668"/>
          <w:sz w:val="12"/>
          <w:szCs w:val="12"/>
          <w:lang w:val="es-ES" w:eastAsia="es-ES"/>
        </w:rPr>
        <w:t xml:space="preserve"> </w:t>
      </w:r>
    </w:p>
    <w:p w14:paraId="316015F1" w14:textId="77777777" w:rsidR="00CA31A2" w:rsidRPr="008F63B9" w:rsidRDefault="00CA31A2" w:rsidP="00CA31A2">
      <w:pPr>
        <w:pStyle w:val="Prrafodelista"/>
        <w:numPr>
          <w:ilvl w:val="0"/>
          <w:numId w:val="12"/>
        </w:numPr>
        <w:shd w:val="clear" w:color="auto" w:fill="000000"/>
        <w:spacing w:after="0" w:line="285" w:lineRule="atLeast"/>
        <w:rPr>
          <w:rFonts w:ascii="Consolas" w:eastAsia="Times New Roman" w:hAnsi="Consolas" w:cs="Times New Roman"/>
          <w:color w:val="FFFFFF"/>
          <w:sz w:val="12"/>
          <w:szCs w:val="12"/>
          <w:lang w:val="es-ES" w:eastAsia="es-ES"/>
        </w:rPr>
      </w:pPr>
    </w:p>
    <w:p w14:paraId="4E367F37" w14:textId="77777777" w:rsidR="00CA31A2" w:rsidRPr="00DA2C59" w:rsidRDefault="00CA31A2" w:rsidP="00CA31A2">
      <w:pPr>
        <w:pStyle w:val="Prrafodelista"/>
        <w:numPr>
          <w:ilvl w:val="0"/>
          <w:numId w:val="12"/>
        </w:numPr>
        <w:shd w:val="clear" w:color="auto" w:fill="000000"/>
        <w:spacing w:after="0" w:line="285" w:lineRule="atLeast"/>
        <w:rPr>
          <w:rFonts w:ascii="Consolas" w:eastAsia="Times New Roman" w:hAnsi="Consolas" w:cs="Times New Roman"/>
          <w:color w:val="FFFFFF"/>
          <w:sz w:val="12"/>
          <w:szCs w:val="12"/>
          <w:lang w:eastAsia="es-ES"/>
        </w:rPr>
      </w:pPr>
      <w:r w:rsidRPr="00DA2C59">
        <w:rPr>
          <w:rFonts w:ascii="Consolas" w:eastAsia="Times New Roman" w:hAnsi="Consolas" w:cs="Times New Roman"/>
          <w:color w:val="FFFFFF"/>
          <w:sz w:val="12"/>
          <w:szCs w:val="12"/>
          <w:lang w:eastAsia="es-ES"/>
        </w:rPr>
        <w:t xml:space="preserve">            </w:t>
      </w:r>
      <w:r w:rsidRPr="00DA2C59">
        <w:rPr>
          <w:rFonts w:ascii="Consolas" w:eastAsia="Times New Roman" w:hAnsi="Consolas" w:cs="Times New Roman"/>
          <w:color w:val="7CA668"/>
          <w:sz w:val="12"/>
          <w:szCs w:val="12"/>
          <w:lang w:eastAsia="es-ES"/>
        </w:rPr>
        <w:t># Get tasks in Sequencer for rover received as user commands</w:t>
      </w:r>
    </w:p>
    <w:p w14:paraId="1BBB3175" w14:textId="77777777" w:rsidR="00CA31A2" w:rsidRPr="00DA2C59" w:rsidRDefault="00CA31A2" w:rsidP="00CA31A2">
      <w:pPr>
        <w:pStyle w:val="Prrafodelista"/>
        <w:numPr>
          <w:ilvl w:val="0"/>
          <w:numId w:val="12"/>
        </w:numPr>
        <w:shd w:val="clear" w:color="auto" w:fill="000000"/>
        <w:spacing w:after="0" w:line="285" w:lineRule="atLeast"/>
        <w:rPr>
          <w:rFonts w:ascii="Consolas" w:eastAsia="Times New Roman" w:hAnsi="Consolas" w:cs="Times New Roman"/>
          <w:color w:val="FFFFFF"/>
          <w:sz w:val="12"/>
          <w:szCs w:val="12"/>
          <w:lang w:eastAsia="es-ES"/>
        </w:rPr>
      </w:pPr>
      <w:r w:rsidRPr="00DA2C59">
        <w:rPr>
          <w:rFonts w:ascii="Consolas" w:eastAsia="Times New Roman" w:hAnsi="Consolas" w:cs="Times New Roman"/>
          <w:color w:val="FFFFFF"/>
          <w:sz w:val="12"/>
          <w:szCs w:val="12"/>
          <w:lang w:eastAsia="es-ES"/>
        </w:rPr>
        <w:t xml:space="preserve">            </w:t>
      </w:r>
      <w:r w:rsidRPr="00DA2C59">
        <w:rPr>
          <w:rFonts w:ascii="Consolas" w:eastAsia="Times New Roman" w:hAnsi="Consolas" w:cs="Times New Roman"/>
          <w:color w:val="9CDCFE"/>
          <w:sz w:val="12"/>
          <w:szCs w:val="12"/>
          <w:lang w:eastAsia="es-ES"/>
        </w:rPr>
        <w:t>matches</w:t>
      </w:r>
      <w:r w:rsidRPr="00DA2C59">
        <w:rPr>
          <w:rFonts w:ascii="Consolas" w:eastAsia="Times New Roman" w:hAnsi="Consolas" w:cs="Times New Roman"/>
          <w:color w:val="FFFFFF"/>
          <w:sz w:val="12"/>
          <w:szCs w:val="12"/>
          <w:lang w:eastAsia="es-ES"/>
        </w:rPr>
        <w:t xml:space="preserve">   </w:t>
      </w:r>
      <w:r w:rsidRPr="00DA2C59">
        <w:rPr>
          <w:rFonts w:ascii="Consolas" w:eastAsia="Times New Roman" w:hAnsi="Consolas" w:cs="Times New Roman"/>
          <w:color w:val="D4D4D4"/>
          <w:sz w:val="12"/>
          <w:szCs w:val="12"/>
          <w:lang w:eastAsia="es-ES"/>
        </w:rPr>
        <w:t>=</w:t>
      </w:r>
      <w:r w:rsidRPr="00DA2C59">
        <w:rPr>
          <w:rFonts w:ascii="Consolas" w:eastAsia="Times New Roman" w:hAnsi="Consolas" w:cs="Times New Roman"/>
          <w:color w:val="FFFFFF"/>
          <w:sz w:val="12"/>
          <w:szCs w:val="12"/>
          <w:lang w:eastAsia="es-ES"/>
        </w:rPr>
        <w:t xml:space="preserve"> [</w:t>
      </w:r>
      <w:r w:rsidRPr="00DA2C59">
        <w:rPr>
          <w:rFonts w:ascii="Consolas" w:eastAsia="Times New Roman" w:hAnsi="Consolas" w:cs="Times New Roman"/>
          <w:color w:val="9CDCFE"/>
          <w:sz w:val="12"/>
          <w:szCs w:val="12"/>
          <w:lang w:eastAsia="es-ES"/>
        </w:rPr>
        <w:t>d</w:t>
      </w:r>
      <w:r w:rsidRPr="00DA2C59">
        <w:rPr>
          <w:rFonts w:ascii="Consolas" w:eastAsia="Times New Roman" w:hAnsi="Consolas" w:cs="Times New Roman"/>
          <w:color w:val="FFFFFF"/>
          <w:sz w:val="12"/>
          <w:szCs w:val="12"/>
          <w:lang w:eastAsia="es-ES"/>
        </w:rPr>
        <w:t xml:space="preserve"> </w:t>
      </w:r>
      <w:proofErr w:type="spellStart"/>
      <w:r w:rsidRPr="00DA2C59">
        <w:rPr>
          <w:rFonts w:ascii="Consolas" w:eastAsia="Times New Roman" w:hAnsi="Consolas" w:cs="Times New Roman"/>
          <w:color w:val="C586C0"/>
          <w:sz w:val="12"/>
          <w:szCs w:val="12"/>
          <w:lang w:eastAsia="es-ES"/>
        </w:rPr>
        <w:t>for</w:t>
      </w:r>
      <w:r w:rsidRPr="00DA2C59">
        <w:rPr>
          <w:rFonts w:ascii="Consolas" w:eastAsia="Times New Roman" w:hAnsi="Consolas" w:cs="Times New Roman"/>
          <w:color w:val="FFFFFF"/>
          <w:sz w:val="12"/>
          <w:szCs w:val="12"/>
          <w:lang w:eastAsia="es-ES"/>
        </w:rPr>
        <w:t xml:space="preserve"> </w:t>
      </w:r>
      <w:r w:rsidRPr="00DA2C59">
        <w:rPr>
          <w:rFonts w:ascii="Consolas" w:eastAsia="Times New Roman" w:hAnsi="Consolas" w:cs="Times New Roman"/>
          <w:color w:val="9CDCFE"/>
          <w:sz w:val="12"/>
          <w:szCs w:val="12"/>
          <w:lang w:eastAsia="es-ES"/>
        </w:rPr>
        <w:t>d</w:t>
      </w:r>
      <w:proofErr w:type="spellEnd"/>
      <w:r w:rsidRPr="00DA2C59">
        <w:rPr>
          <w:rFonts w:ascii="Consolas" w:eastAsia="Times New Roman" w:hAnsi="Consolas" w:cs="Times New Roman"/>
          <w:color w:val="FFFFFF"/>
          <w:sz w:val="12"/>
          <w:szCs w:val="12"/>
          <w:lang w:eastAsia="es-ES"/>
        </w:rPr>
        <w:t xml:space="preserve"> </w:t>
      </w:r>
      <w:r w:rsidRPr="00DA2C59">
        <w:rPr>
          <w:rFonts w:ascii="Consolas" w:eastAsia="Times New Roman" w:hAnsi="Consolas" w:cs="Times New Roman"/>
          <w:color w:val="C586C0"/>
          <w:sz w:val="12"/>
          <w:szCs w:val="12"/>
          <w:lang w:eastAsia="es-ES"/>
        </w:rPr>
        <w:t>in</w:t>
      </w:r>
      <w:r w:rsidRPr="00DA2C59">
        <w:rPr>
          <w:rFonts w:ascii="Consolas" w:eastAsia="Times New Roman" w:hAnsi="Consolas" w:cs="Times New Roman"/>
          <w:color w:val="FFFFFF"/>
          <w:sz w:val="12"/>
          <w:szCs w:val="12"/>
          <w:lang w:eastAsia="es-ES"/>
        </w:rPr>
        <w:t xml:space="preserve"> </w:t>
      </w:r>
      <w:proofErr w:type="spellStart"/>
      <w:proofErr w:type="gramStart"/>
      <w:r w:rsidRPr="00DA2C59">
        <w:rPr>
          <w:rFonts w:ascii="Consolas" w:eastAsia="Times New Roman" w:hAnsi="Consolas" w:cs="Times New Roman"/>
          <w:color w:val="9CDCFE"/>
          <w:sz w:val="12"/>
          <w:szCs w:val="12"/>
          <w:lang w:eastAsia="es-ES"/>
        </w:rPr>
        <w:t>self</w:t>
      </w:r>
      <w:r w:rsidRPr="00DA2C59">
        <w:rPr>
          <w:rFonts w:ascii="Consolas" w:eastAsia="Times New Roman" w:hAnsi="Consolas" w:cs="Times New Roman"/>
          <w:color w:val="FFFFFF"/>
          <w:sz w:val="12"/>
          <w:szCs w:val="12"/>
          <w:lang w:eastAsia="es-ES"/>
        </w:rPr>
        <w:t>.</w:t>
      </w:r>
      <w:r w:rsidRPr="00DA2C59">
        <w:rPr>
          <w:rFonts w:ascii="Consolas" w:eastAsia="Times New Roman" w:hAnsi="Consolas" w:cs="Times New Roman"/>
          <w:color w:val="9CDCFE"/>
          <w:sz w:val="12"/>
          <w:szCs w:val="12"/>
          <w:lang w:eastAsia="es-ES"/>
        </w:rPr>
        <w:t>Sequencer</w:t>
      </w:r>
      <w:proofErr w:type="spellEnd"/>
      <w:proofErr w:type="gramEnd"/>
      <w:r w:rsidRPr="00DA2C59">
        <w:rPr>
          <w:rFonts w:ascii="Consolas" w:eastAsia="Times New Roman" w:hAnsi="Consolas" w:cs="Times New Roman"/>
          <w:color w:val="FFFFFF"/>
          <w:sz w:val="12"/>
          <w:szCs w:val="12"/>
          <w:lang w:eastAsia="es-ES"/>
        </w:rPr>
        <w:t xml:space="preserve"> </w:t>
      </w:r>
      <w:r w:rsidRPr="00DA2C59">
        <w:rPr>
          <w:rFonts w:ascii="Consolas" w:eastAsia="Times New Roman" w:hAnsi="Consolas" w:cs="Times New Roman"/>
          <w:color w:val="C586C0"/>
          <w:sz w:val="12"/>
          <w:szCs w:val="12"/>
          <w:lang w:eastAsia="es-ES"/>
        </w:rPr>
        <w:t>if</w:t>
      </w:r>
      <w:r w:rsidRPr="00DA2C59">
        <w:rPr>
          <w:rFonts w:ascii="Consolas" w:eastAsia="Times New Roman" w:hAnsi="Consolas" w:cs="Times New Roman"/>
          <w:color w:val="FFFFFF"/>
          <w:sz w:val="12"/>
          <w:szCs w:val="12"/>
          <w:lang w:eastAsia="es-ES"/>
        </w:rPr>
        <w:t xml:space="preserve"> (</w:t>
      </w:r>
      <w:r w:rsidRPr="00DA2C59">
        <w:rPr>
          <w:rFonts w:ascii="Consolas" w:eastAsia="Times New Roman" w:hAnsi="Consolas" w:cs="Times New Roman"/>
          <w:color w:val="9CDCFE"/>
          <w:sz w:val="12"/>
          <w:szCs w:val="12"/>
          <w:lang w:eastAsia="es-ES"/>
        </w:rPr>
        <w:t>d</w:t>
      </w:r>
      <w:r w:rsidRPr="00DA2C59">
        <w:rPr>
          <w:rFonts w:ascii="Consolas" w:eastAsia="Times New Roman" w:hAnsi="Consolas" w:cs="Times New Roman"/>
          <w:color w:val="FFFFFF"/>
          <w:sz w:val="12"/>
          <w:szCs w:val="12"/>
          <w:lang w:eastAsia="es-ES"/>
        </w:rPr>
        <w:t>[</w:t>
      </w:r>
      <w:r w:rsidRPr="00DA2C59">
        <w:rPr>
          <w:rFonts w:ascii="Consolas" w:eastAsia="Times New Roman" w:hAnsi="Consolas" w:cs="Times New Roman"/>
          <w:color w:val="B5CEA8"/>
          <w:sz w:val="12"/>
          <w:szCs w:val="12"/>
          <w:lang w:eastAsia="es-ES"/>
        </w:rPr>
        <w:t>4</w:t>
      </w:r>
      <w:r w:rsidRPr="00DA2C59">
        <w:rPr>
          <w:rFonts w:ascii="Consolas" w:eastAsia="Times New Roman" w:hAnsi="Consolas" w:cs="Times New Roman"/>
          <w:color w:val="FFFFFF"/>
          <w:sz w:val="12"/>
          <w:szCs w:val="12"/>
          <w:lang w:eastAsia="es-ES"/>
        </w:rPr>
        <w:t xml:space="preserve">] </w:t>
      </w:r>
      <w:r w:rsidRPr="00DA2C59">
        <w:rPr>
          <w:rFonts w:ascii="Consolas" w:eastAsia="Times New Roman" w:hAnsi="Consolas" w:cs="Times New Roman"/>
          <w:color w:val="D4D4D4"/>
          <w:sz w:val="12"/>
          <w:szCs w:val="12"/>
          <w:lang w:eastAsia="es-ES"/>
        </w:rPr>
        <w:t>==</w:t>
      </w:r>
      <w:r w:rsidRPr="00DA2C59">
        <w:rPr>
          <w:rFonts w:ascii="Consolas" w:eastAsia="Times New Roman" w:hAnsi="Consolas" w:cs="Times New Roman"/>
          <w:color w:val="FFFFFF"/>
          <w:sz w:val="12"/>
          <w:szCs w:val="12"/>
          <w:lang w:eastAsia="es-ES"/>
        </w:rPr>
        <w:t xml:space="preserve"> </w:t>
      </w:r>
      <w:proofErr w:type="spellStart"/>
      <w:r w:rsidRPr="00DA2C59">
        <w:rPr>
          <w:rFonts w:ascii="Consolas" w:eastAsia="Times New Roman" w:hAnsi="Consolas" w:cs="Times New Roman"/>
          <w:color w:val="9CDCFE"/>
          <w:sz w:val="12"/>
          <w:szCs w:val="12"/>
          <w:lang w:eastAsia="es-ES"/>
        </w:rPr>
        <w:t>roverid</w:t>
      </w:r>
      <w:proofErr w:type="spellEnd"/>
      <w:r w:rsidRPr="00DA2C59">
        <w:rPr>
          <w:rFonts w:ascii="Consolas" w:eastAsia="Times New Roman" w:hAnsi="Consolas" w:cs="Times New Roman"/>
          <w:color w:val="FFFFFF"/>
          <w:sz w:val="12"/>
          <w:szCs w:val="12"/>
          <w:lang w:eastAsia="es-ES"/>
        </w:rPr>
        <w:t xml:space="preserve"> </w:t>
      </w:r>
      <w:r w:rsidRPr="00DA2C59">
        <w:rPr>
          <w:rFonts w:ascii="Consolas" w:eastAsia="Times New Roman" w:hAnsi="Consolas" w:cs="Times New Roman"/>
          <w:color w:val="569CD6"/>
          <w:sz w:val="12"/>
          <w:szCs w:val="12"/>
          <w:lang w:eastAsia="es-ES"/>
        </w:rPr>
        <w:t>and</w:t>
      </w:r>
      <w:r w:rsidRPr="00DA2C59">
        <w:rPr>
          <w:rFonts w:ascii="Consolas" w:eastAsia="Times New Roman" w:hAnsi="Consolas" w:cs="Times New Roman"/>
          <w:color w:val="FFFFFF"/>
          <w:sz w:val="12"/>
          <w:szCs w:val="12"/>
          <w:lang w:eastAsia="es-ES"/>
        </w:rPr>
        <w:t xml:space="preserve"> </w:t>
      </w:r>
      <w:r w:rsidRPr="00DA2C59">
        <w:rPr>
          <w:rFonts w:ascii="Consolas" w:eastAsia="Times New Roman" w:hAnsi="Consolas" w:cs="Times New Roman"/>
          <w:color w:val="9CDCFE"/>
          <w:sz w:val="12"/>
          <w:szCs w:val="12"/>
          <w:lang w:eastAsia="es-ES"/>
        </w:rPr>
        <w:t>d</w:t>
      </w:r>
      <w:r w:rsidRPr="00DA2C59">
        <w:rPr>
          <w:rFonts w:ascii="Consolas" w:eastAsia="Times New Roman" w:hAnsi="Consolas" w:cs="Times New Roman"/>
          <w:color w:val="FFFFFF"/>
          <w:sz w:val="12"/>
          <w:szCs w:val="12"/>
          <w:lang w:eastAsia="es-ES"/>
        </w:rPr>
        <w:t>[</w:t>
      </w:r>
      <w:r w:rsidRPr="00DA2C59">
        <w:rPr>
          <w:rFonts w:ascii="Consolas" w:eastAsia="Times New Roman" w:hAnsi="Consolas" w:cs="Times New Roman"/>
          <w:color w:val="B5CEA8"/>
          <w:sz w:val="12"/>
          <w:szCs w:val="12"/>
          <w:lang w:eastAsia="es-ES"/>
        </w:rPr>
        <w:t>5</w:t>
      </w:r>
      <w:r w:rsidRPr="00DA2C59">
        <w:rPr>
          <w:rFonts w:ascii="Consolas" w:eastAsia="Times New Roman" w:hAnsi="Consolas" w:cs="Times New Roman"/>
          <w:color w:val="FFFFFF"/>
          <w:sz w:val="12"/>
          <w:szCs w:val="12"/>
          <w:lang w:eastAsia="es-ES"/>
        </w:rPr>
        <w:t xml:space="preserve">] </w:t>
      </w:r>
      <w:r w:rsidRPr="00DA2C59">
        <w:rPr>
          <w:rFonts w:ascii="Consolas" w:eastAsia="Times New Roman" w:hAnsi="Consolas" w:cs="Times New Roman"/>
          <w:color w:val="D4D4D4"/>
          <w:sz w:val="12"/>
          <w:szCs w:val="12"/>
          <w:lang w:eastAsia="es-ES"/>
        </w:rPr>
        <w:t>==</w:t>
      </w:r>
      <w:r w:rsidRPr="00DA2C59">
        <w:rPr>
          <w:rFonts w:ascii="Consolas" w:eastAsia="Times New Roman" w:hAnsi="Consolas" w:cs="Times New Roman"/>
          <w:color w:val="FFFFFF"/>
          <w:sz w:val="12"/>
          <w:szCs w:val="12"/>
          <w:lang w:eastAsia="es-ES"/>
        </w:rPr>
        <w:t xml:space="preserve"> </w:t>
      </w:r>
      <w:r w:rsidRPr="00DA2C59">
        <w:rPr>
          <w:rFonts w:ascii="Consolas" w:eastAsia="Times New Roman" w:hAnsi="Consolas" w:cs="Times New Roman"/>
          <w:color w:val="9CDCFE"/>
          <w:sz w:val="12"/>
          <w:szCs w:val="12"/>
          <w:lang w:eastAsia="es-ES"/>
        </w:rPr>
        <w:t>sender</w:t>
      </w:r>
      <w:r w:rsidRPr="00DA2C59">
        <w:rPr>
          <w:rFonts w:ascii="Consolas" w:eastAsia="Times New Roman" w:hAnsi="Consolas" w:cs="Times New Roman"/>
          <w:color w:val="FFFFFF"/>
          <w:sz w:val="12"/>
          <w:szCs w:val="12"/>
          <w:lang w:eastAsia="es-ES"/>
        </w:rPr>
        <w:t>)]</w:t>
      </w:r>
    </w:p>
    <w:p w14:paraId="77650C20" w14:textId="77777777" w:rsidR="00CA31A2" w:rsidRPr="00DA2C59" w:rsidRDefault="00CA31A2" w:rsidP="00CA31A2">
      <w:pPr>
        <w:pStyle w:val="Prrafodelista"/>
        <w:numPr>
          <w:ilvl w:val="0"/>
          <w:numId w:val="12"/>
        </w:numPr>
        <w:shd w:val="clear" w:color="auto" w:fill="000000"/>
        <w:spacing w:after="0" w:line="285" w:lineRule="atLeast"/>
        <w:rPr>
          <w:rFonts w:ascii="Consolas" w:eastAsia="Times New Roman" w:hAnsi="Consolas" w:cs="Times New Roman"/>
          <w:color w:val="FFFFFF"/>
          <w:sz w:val="12"/>
          <w:szCs w:val="12"/>
          <w:lang w:eastAsia="es-ES"/>
        </w:rPr>
      </w:pPr>
    </w:p>
    <w:p w14:paraId="7A8F116C" w14:textId="77777777" w:rsidR="00CA31A2" w:rsidRPr="00DA2C59" w:rsidRDefault="00CA31A2" w:rsidP="00CA31A2">
      <w:pPr>
        <w:pStyle w:val="Prrafodelista"/>
        <w:numPr>
          <w:ilvl w:val="0"/>
          <w:numId w:val="12"/>
        </w:numPr>
        <w:shd w:val="clear" w:color="auto" w:fill="000000"/>
        <w:spacing w:after="0" w:line="285" w:lineRule="atLeast"/>
        <w:rPr>
          <w:rFonts w:ascii="Consolas" w:eastAsia="Times New Roman" w:hAnsi="Consolas" w:cs="Times New Roman"/>
          <w:color w:val="FFFFFF"/>
          <w:sz w:val="12"/>
          <w:szCs w:val="12"/>
          <w:lang w:eastAsia="es-ES"/>
        </w:rPr>
      </w:pPr>
      <w:r w:rsidRPr="00DA2C59">
        <w:rPr>
          <w:rFonts w:ascii="Consolas" w:eastAsia="Times New Roman" w:hAnsi="Consolas" w:cs="Times New Roman"/>
          <w:color w:val="FFFFFF"/>
          <w:sz w:val="12"/>
          <w:szCs w:val="12"/>
          <w:lang w:eastAsia="es-ES"/>
        </w:rPr>
        <w:t xml:space="preserve">            </w:t>
      </w:r>
      <w:r w:rsidRPr="00DA2C59">
        <w:rPr>
          <w:rFonts w:ascii="Consolas" w:eastAsia="Times New Roman" w:hAnsi="Consolas" w:cs="Times New Roman"/>
          <w:color w:val="7CA668"/>
          <w:sz w:val="12"/>
          <w:szCs w:val="12"/>
          <w:lang w:eastAsia="es-ES"/>
        </w:rPr>
        <w:t># Get indexes in Sequencer for user commands</w:t>
      </w:r>
    </w:p>
    <w:p w14:paraId="5D9C485B" w14:textId="77777777" w:rsidR="00CA31A2" w:rsidRPr="00DA2C59" w:rsidRDefault="00CA31A2" w:rsidP="00CA31A2">
      <w:pPr>
        <w:pStyle w:val="Prrafodelista"/>
        <w:numPr>
          <w:ilvl w:val="0"/>
          <w:numId w:val="12"/>
        </w:numPr>
        <w:shd w:val="clear" w:color="auto" w:fill="000000"/>
        <w:spacing w:after="0" w:line="285" w:lineRule="atLeast"/>
        <w:rPr>
          <w:rFonts w:ascii="Consolas" w:eastAsia="Times New Roman" w:hAnsi="Consolas" w:cs="Times New Roman"/>
          <w:color w:val="FFFFFF"/>
          <w:sz w:val="12"/>
          <w:szCs w:val="12"/>
          <w:lang w:eastAsia="es-ES"/>
        </w:rPr>
      </w:pPr>
      <w:r w:rsidRPr="00DA2C59">
        <w:rPr>
          <w:rFonts w:ascii="Consolas" w:eastAsia="Times New Roman" w:hAnsi="Consolas" w:cs="Times New Roman"/>
          <w:color w:val="FFFFFF"/>
          <w:sz w:val="12"/>
          <w:szCs w:val="12"/>
          <w:lang w:eastAsia="es-ES"/>
        </w:rPr>
        <w:t xml:space="preserve">            </w:t>
      </w:r>
      <w:r w:rsidRPr="00DA2C59">
        <w:rPr>
          <w:rFonts w:ascii="Consolas" w:eastAsia="Times New Roman" w:hAnsi="Consolas" w:cs="Times New Roman"/>
          <w:color w:val="9CDCFE"/>
          <w:sz w:val="12"/>
          <w:szCs w:val="12"/>
          <w:lang w:eastAsia="es-ES"/>
        </w:rPr>
        <w:t>indexes</w:t>
      </w:r>
      <w:r w:rsidRPr="00DA2C59">
        <w:rPr>
          <w:rFonts w:ascii="Consolas" w:eastAsia="Times New Roman" w:hAnsi="Consolas" w:cs="Times New Roman"/>
          <w:color w:val="FFFFFF"/>
          <w:sz w:val="12"/>
          <w:szCs w:val="12"/>
          <w:lang w:eastAsia="es-ES"/>
        </w:rPr>
        <w:t xml:space="preserve">   </w:t>
      </w:r>
      <w:r w:rsidRPr="00DA2C59">
        <w:rPr>
          <w:rFonts w:ascii="Consolas" w:eastAsia="Times New Roman" w:hAnsi="Consolas" w:cs="Times New Roman"/>
          <w:color w:val="D4D4D4"/>
          <w:sz w:val="12"/>
          <w:szCs w:val="12"/>
          <w:lang w:eastAsia="es-ES"/>
        </w:rPr>
        <w:t>=</w:t>
      </w:r>
      <w:r w:rsidRPr="00DA2C59">
        <w:rPr>
          <w:rFonts w:ascii="Consolas" w:eastAsia="Times New Roman" w:hAnsi="Consolas" w:cs="Times New Roman"/>
          <w:color w:val="FFFFFF"/>
          <w:sz w:val="12"/>
          <w:szCs w:val="12"/>
          <w:lang w:eastAsia="es-ES"/>
        </w:rPr>
        <w:t xml:space="preserve"> [</w:t>
      </w:r>
      <w:proofErr w:type="spellStart"/>
      <w:r w:rsidRPr="00DA2C59">
        <w:rPr>
          <w:rFonts w:ascii="Consolas" w:eastAsia="Times New Roman" w:hAnsi="Consolas" w:cs="Times New Roman"/>
          <w:color w:val="9CDCFE"/>
          <w:sz w:val="12"/>
          <w:szCs w:val="12"/>
          <w:lang w:eastAsia="es-ES"/>
        </w:rPr>
        <w:t>i</w:t>
      </w:r>
      <w:proofErr w:type="spellEnd"/>
      <w:r w:rsidRPr="00DA2C59">
        <w:rPr>
          <w:rFonts w:ascii="Consolas" w:eastAsia="Times New Roman" w:hAnsi="Consolas" w:cs="Times New Roman"/>
          <w:color w:val="FFFFFF"/>
          <w:sz w:val="12"/>
          <w:szCs w:val="12"/>
          <w:lang w:eastAsia="es-ES"/>
        </w:rPr>
        <w:t xml:space="preserve"> </w:t>
      </w:r>
      <w:r w:rsidRPr="00DA2C59">
        <w:rPr>
          <w:rFonts w:ascii="Consolas" w:eastAsia="Times New Roman" w:hAnsi="Consolas" w:cs="Times New Roman"/>
          <w:color w:val="C586C0"/>
          <w:sz w:val="12"/>
          <w:szCs w:val="12"/>
          <w:lang w:eastAsia="es-ES"/>
        </w:rPr>
        <w:t>for</w:t>
      </w:r>
      <w:r w:rsidRPr="00DA2C59">
        <w:rPr>
          <w:rFonts w:ascii="Consolas" w:eastAsia="Times New Roman" w:hAnsi="Consolas" w:cs="Times New Roman"/>
          <w:color w:val="FFFFFF"/>
          <w:sz w:val="12"/>
          <w:szCs w:val="12"/>
          <w:lang w:eastAsia="es-ES"/>
        </w:rPr>
        <w:t xml:space="preserve"> </w:t>
      </w:r>
      <w:proofErr w:type="spellStart"/>
      <w:proofErr w:type="gramStart"/>
      <w:r w:rsidRPr="00DA2C59">
        <w:rPr>
          <w:rFonts w:ascii="Consolas" w:eastAsia="Times New Roman" w:hAnsi="Consolas" w:cs="Times New Roman"/>
          <w:color w:val="9CDCFE"/>
          <w:sz w:val="12"/>
          <w:szCs w:val="12"/>
          <w:lang w:eastAsia="es-ES"/>
        </w:rPr>
        <w:t>i</w:t>
      </w:r>
      <w:r w:rsidRPr="00DA2C59">
        <w:rPr>
          <w:rFonts w:ascii="Consolas" w:eastAsia="Times New Roman" w:hAnsi="Consolas" w:cs="Times New Roman"/>
          <w:color w:val="FFFFFF"/>
          <w:sz w:val="12"/>
          <w:szCs w:val="12"/>
          <w:lang w:eastAsia="es-ES"/>
        </w:rPr>
        <w:t>,</w:t>
      </w:r>
      <w:r w:rsidRPr="00DA2C59">
        <w:rPr>
          <w:rFonts w:ascii="Consolas" w:eastAsia="Times New Roman" w:hAnsi="Consolas" w:cs="Times New Roman"/>
          <w:color w:val="9CDCFE"/>
          <w:sz w:val="12"/>
          <w:szCs w:val="12"/>
          <w:lang w:eastAsia="es-ES"/>
        </w:rPr>
        <w:t>x</w:t>
      </w:r>
      <w:proofErr w:type="spellEnd"/>
      <w:proofErr w:type="gramEnd"/>
      <w:r w:rsidRPr="00DA2C59">
        <w:rPr>
          <w:rFonts w:ascii="Consolas" w:eastAsia="Times New Roman" w:hAnsi="Consolas" w:cs="Times New Roman"/>
          <w:color w:val="FFFFFF"/>
          <w:sz w:val="12"/>
          <w:szCs w:val="12"/>
          <w:lang w:eastAsia="es-ES"/>
        </w:rPr>
        <w:t xml:space="preserve"> </w:t>
      </w:r>
      <w:r w:rsidRPr="00DA2C59">
        <w:rPr>
          <w:rFonts w:ascii="Consolas" w:eastAsia="Times New Roman" w:hAnsi="Consolas" w:cs="Times New Roman"/>
          <w:color w:val="C586C0"/>
          <w:sz w:val="12"/>
          <w:szCs w:val="12"/>
          <w:lang w:eastAsia="es-ES"/>
        </w:rPr>
        <w:t>in</w:t>
      </w:r>
      <w:r w:rsidRPr="00DA2C59">
        <w:rPr>
          <w:rFonts w:ascii="Consolas" w:eastAsia="Times New Roman" w:hAnsi="Consolas" w:cs="Times New Roman"/>
          <w:color w:val="FFFFFF"/>
          <w:sz w:val="12"/>
          <w:szCs w:val="12"/>
          <w:lang w:eastAsia="es-ES"/>
        </w:rPr>
        <w:t xml:space="preserve"> </w:t>
      </w:r>
      <w:r w:rsidRPr="00DA2C59">
        <w:rPr>
          <w:rFonts w:ascii="Consolas" w:eastAsia="Times New Roman" w:hAnsi="Consolas" w:cs="Times New Roman"/>
          <w:color w:val="4EC9B0"/>
          <w:sz w:val="12"/>
          <w:szCs w:val="12"/>
          <w:lang w:eastAsia="es-ES"/>
        </w:rPr>
        <w:t>enumerate</w:t>
      </w:r>
      <w:r w:rsidRPr="00DA2C59">
        <w:rPr>
          <w:rFonts w:ascii="Consolas" w:eastAsia="Times New Roman" w:hAnsi="Consolas" w:cs="Times New Roman"/>
          <w:color w:val="FFFFFF"/>
          <w:sz w:val="12"/>
          <w:szCs w:val="12"/>
          <w:lang w:eastAsia="es-ES"/>
        </w:rPr>
        <w:t>(</w:t>
      </w:r>
      <w:proofErr w:type="spellStart"/>
      <w:r w:rsidRPr="00DA2C59">
        <w:rPr>
          <w:rFonts w:ascii="Consolas" w:eastAsia="Times New Roman" w:hAnsi="Consolas" w:cs="Times New Roman"/>
          <w:color w:val="9CDCFE"/>
          <w:sz w:val="12"/>
          <w:szCs w:val="12"/>
          <w:lang w:eastAsia="es-ES"/>
        </w:rPr>
        <w:t>self</w:t>
      </w:r>
      <w:r w:rsidRPr="00DA2C59">
        <w:rPr>
          <w:rFonts w:ascii="Consolas" w:eastAsia="Times New Roman" w:hAnsi="Consolas" w:cs="Times New Roman"/>
          <w:color w:val="FFFFFF"/>
          <w:sz w:val="12"/>
          <w:szCs w:val="12"/>
          <w:lang w:eastAsia="es-ES"/>
        </w:rPr>
        <w:t>.</w:t>
      </w:r>
      <w:r w:rsidRPr="00DA2C59">
        <w:rPr>
          <w:rFonts w:ascii="Consolas" w:eastAsia="Times New Roman" w:hAnsi="Consolas" w:cs="Times New Roman"/>
          <w:color w:val="9CDCFE"/>
          <w:sz w:val="12"/>
          <w:szCs w:val="12"/>
          <w:lang w:eastAsia="es-ES"/>
        </w:rPr>
        <w:t>Sequencer</w:t>
      </w:r>
      <w:proofErr w:type="spellEnd"/>
      <w:r w:rsidRPr="00DA2C59">
        <w:rPr>
          <w:rFonts w:ascii="Consolas" w:eastAsia="Times New Roman" w:hAnsi="Consolas" w:cs="Times New Roman"/>
          <w:color w:val="FFFFFF"/>
          <w:sz w:val="12"/>
          <w:szCs w:val="12"/>
          <w:lang w:eastAsia="es-ES"/>
        </w:rPr>
        <w:t xml:space="preserve">) </w:t>
      </w:r>
      <w:r w:rsidRPr="00DA2C59">
        <w:rPr>
          <w:rFonts w:ascii="Consolas" w:eastAsia="Times New Roman" w:hAnsi="Consolas" w:cs="Times New Roman"/>
          <w:color w:val="C586C0"/>
          <w:sz w:val="12"/>
          <w:szCs w:val="12"/>
          <w:lang w:eastAsia="es-ES"/>
        </w:rPr>
        <w:t>if</w:t>
      </w:r>
      <w:r w:rsidRPr="00DA2C59">
        <w:rPr>
          <w:rFonts w:ascii="Consolas" w:eastAsia="Times New Roman" w:hAnsi="Consolas" w:cs="Times New Roman"/>
          <w:color w:val="FFFFFF"/>
          <w:sz w:val="12"/>
          <w:szCs w:val="12"/>
          <w:lang w:eastAsia="es-ES"/>
        </w:rPr>
        <w:t xml:space="preserve"> </w:t>
      </w:r>
      <w:r w:rsidRPr="00DA2C59">
        <w:rPr>
          <w:rFonts w:ascii="Consolas" w:eastAsia="Times New Roman" w:hAnsi="Consolas" w:cs="Times New Roman"/>
          <w:color w:val="9CDCFE"/>
          <w:sz w:val="12"/>
          <w:szCs w:val="12"/>
          <w:lang w:eastAsia="es-ES"/>
        </w:rPr>
        <w:t>x</w:t>
      </w:r>
      <w:r w:rsidRPr="00DA2C59">
        <w:rPr>
          <w:rFonts w:ascii="Consolas" w:eastAsia="Times New Roman" w:hAnsi="Consolas" w:cs="Times New Roman"/>
          <w:color w:val="FFFFFF"/>
          <w:sz w:val="12"/>
          <w:szCs w:val="12"/>
          <w:lang w:eastAsia="es-ES"/>
        </w:rPr>
        <w:t xml:space="preserve"> </w:t>
      </w:r>
      <w:r w:rsidRPr="00DA2C59">
        <w:rPr>
          <w:rFonts w:ascii="Consolas" w:eastAsia="Times New Roman" w:hAnsi="Consolas" w:cs="Times New Roman"/>
          <w:color w:val="569CD6"/>
          <w:sz w:val="12"/>
          <w:szCs w:val="12"/>
          <w:lang w:eastAsia="es-ES"/>
        </w:rPr>
        <w:t>in</w:t>
      </w:r>
      <w:r w:rsidRPr="00DA2C59">
        <w:rPr>
          <w:rFonts w:ascii="Consolas" w:eastAsia="Times New Roman" w:hAnsi="Consolas" w:cs="Times New Roman"/>
          <w:color w:val="FFFFFF"/>
          <w:sz w:val="12"/>
          <w:szCs w:val="12"/>
          <w:lang w:eastAsia="es-ES"/>
        </w:rPr>
        <w:t xml:space="preserve"> </w:t>
      </w:r>
      <w:r w:rsidRPr="00DA2C59">
        <w:rPr>
          <w:rFonts w:ascii="Consolas" w:eastAsia="Times New Roman" w:hAnsi="Consolas" w:cs="Times New Roman"/>
          <w:color w:val="9CDCFE"/>
          <w:sz w:val="12"/>
          <w:szCs w:val="12"/>
          <w:lang w:eastAsia="es-ES"/>
        </w:rPr>
        <w:t>matches</w:t>
      </w:r>
      <w:r w:rsidRPr="00DA2C59">
        <w:rPr>
          <w:rFonts w:ascii="Consolas" w:eastAsia="Times New Roman" w:hAnsi="Consolas" w:cs="Times New Roman"/>
          <w:color w:val="FFFFFF"/>
          <w:sz w:val="12"/>
          <w:szCs w:val="12"/>
          <w:lang w:eastAsia="es-ES"/>
        </w:rPr>
        <w:t>]</w:t>
      </w:r>
    </w:p>
    <w:p w14:paraId="4F90A918" w14:textId="77777777" w:rsidR="00CA31A2" w:rsidRPr="00DA2C59" w:rsidRDefault="00CA31A2" w:rsidP="00CA31A2">
      <w:pPr>
        <w:pStyle w:val="Prrafodelista"/>
        <w:numPr>
          <w:ilvl w:val="0"/>
          <w:numId w:val="12"/>
        </w:numPr>
        <w:shd w:val="clear" w:color="auto" w:fill="000000"/>
        <w:spacing w:after="0" w:line="285" w:lineRule="atLeast"/>
        <w:rPr>
          <w:rFonts w:ascii="Consolas" w:eastAsia="Times New Roman" w:hAnsi="Consolas" w:cs="Times New Roman"/>
          <w:color w:val="FFFFFF"/>
          <w:sz w:val="12"/>
          <w:szCs w:val="12"/>
          <w:lang w:eastAsia="es-ES"/>
        </w:rPr>
      </w:pPr>
    </w:p>
    <w:p w14:paraId="7BB3D5FB" w14:textId="77777777" w:rsidR="00CA31A2" w:rsidRPr="00DA2C59" w:rsidRDefault="00CA31A2" w:rsidP="00CA31A2">
      <w:pPr>
        <w:pStyle w:val="Prrafodelista"/>
        <w:numPr>
          <w:ilvl w:val="0"/>
          <w:numId w:val="12"/>
        </w:numPr>
        <w:shd w:val="clear" w:color="auto" w:fill="000000"/>
        <w:spacing w:after="0" w:line="285" w:lineRule="atLeast"/>
        <w:rPr>
          <w:rFonts w:ascii="Consolas" w:eastAsia="Times New Roman" w:hAnsi="Consolas" w:cs="Times New Roman"/>
          <w:color w:val="FFFFFF"/>
          <w:sz w:val="12"/>
          <w:szCs w:val="12"/>
          <w:lang w:eastAsia="es-ES"/>
        </w:rPr>
      </w:pPr>
      <w:r w:rsidRPr="00DA2C59">
        <w:rPr>
          <w:rFonts w:ascii="Consolas" w:eastAsia="Times New Roman" w:hAnsi="Consolas" w:cs="Times New Roman"/>
          <w:color w:val="FFFFFF"/>
          <w:sz w:val="12"/>
          <w:szCs w:val="12"/>
          <w:lang w:eastAsia="es-ES"/>
        </w:rPr>
        <w:t xml:space="preserve">            </w:t>
      </w:r>
      <w:r w:rsidRPr="00DA2C59">
        <w:rPr>
          <w:rFonts w:ascii="Consolas" w:eastAsia="Times New Roman" w:hAnsi="Consolas" w:cs="Times New Roman"/>
          <w:color w:val="7CA668"/>
          <w:sz w:val="12"/>
          <w:szCs w:val="12"/>
          <w:lang w:eastAsia="es-ES"/>
        </w:rPr>
        <w:t># Get current distances of user commands</w:t>
      </w:r>
    </w:p>
    <w:p w14:paraId="3D24FD56" w14:textId="77777777" w:rsidR="00CA31A2" w:rsidRPr="00DA2C59" w:rsidRDefault="00CA31A2" w:rsidP="00CA31A2">
      <w:pPr>
        <w:pStyle w:val="Prrafodelista"/>
        <w:numPr>
          <w:ilvl w:val="0"/>
          <w:numId w:val="12"/>
        </w:numPr>
        <w:shd w:val="clear" w:color="auto" w:fill="000000"/>
        <w:spacing w:after="0" w:line="285" w:lineRule="atLeast"/>
        <w:rPr>
          <w:rFonts w:ascii="Consolas" w:eastAsia="Times New Roman" w:hAnsi="Consolas" w:cs="Times New Roman"/>
          <w:color w:val="FFFFFF"/>
          <w:sz w:val="12"/>
          <w:szCs w:val="12"/>
          <w:lang w:eastAsia="es-ES"/>
        </w:rPr>
      </w:pPr>
      <w:r w:rsidRPr="00DA2C59">
        <w:rPr>
          <w:rFonts w:ascii="Consolas" w:eastAsia="Times New Roman" w:hAnsi="Consolas" w:cs="Times New Roman"/>
          <w:color w:val="FFFFFF"/>
          <w:sz w:val="12"/>
          <w:szCs w:val="12"/>
          <w:lang w:eastAsia="es-ES"/>
        </w:rPr>
        <w:t xml:space="preserve">            </w:t>
      </w:r>
      <w:r w:rsidRPr="00DA2C59">
        <w:rPr>
          <w:rFonts w:ascii="Consolas" w:eastAsia="Times New Roman" w:hAnsi="Consolas" w:cs="Times New Roman"/>
          <w:color w:val="9CDCFE"/>
          <w:sz w:val="12"/>
          <w:szCs w:val="12"/>
          <w:lang w:eastAsia="es-ES"/>
        </w:rPr>
        <w:t>distances</w:t>
      </w:r>
      <w:r w:rsidRPr="00DA2C59">
        <w:rPr>
          <w:rFonts w:ascii="Consolas" w:eastAsia="Times New Roman" w:hAnsi="Consolas" w:cs="Times New Roman"/>
          <w:color w:val="FFFFFF"/>
          <w:sz w:val="12"/>
          <w:szCs w:val="12"/>
          <w:lang w:eastAsia="es-ES"/>
        </w:rPr>
        <w:t xml:space="preserve"> </w:t>
      </w:r>
      <w:r w:rsidRPr="00DA2C59">
        <w:rPr>
          <w:rFonts w:ascii="Consolas" w:eastAsia="Times New Roman" w:hAnsi="Consolas" w:cs="Times New Roman"/>
          <w:color w:val="D4D4D4"/>
          <w:sz w:val="12"/>
          <w:szCs w:val="12"/>
          <w:lang w:eastAsia="es-ES"/>
        </w:rPr>
        <w:t>=</w:t>
      </w:r>
      <w:r w:rsidRPr="00DA2C59">
        <w:rPr>
          <w:rFonts w:ascii="Consolas" w:eastAsia="Times New Roman" w:hAnsi="Consolas" w:cs="Times New Roman"/>
          <w:color w:val="FFFFFF"/>
          <w:sz w:val="12"/>
          <w:szCs w:val="12"/>
          <w:lang w:eastAsia="es-ES"/>
        </w:rPr>
        <w:t xml:space="preserve"> [</w:t>
      </w:r>
      <w:proofErr w:type="gramStart"/>
      <w:r w:rsidRPr="00DA2C59">
        <w:rPr>
          <w:rFonts w:ascii="Consolas" w:eastAsia="Times New Roman" w:hAnsi="Consolas" w:cs="Times New Roman"/>
          <w:color w:val="9CDCFE"/>
          <w:sz w:val="12"/>
          <w:szCs w:val="12"/>
          <w:lang w:eastAsia="es-ES"/>
        </w:rPr>
        <w:t>d</w:t>
      </w:r>
      <w:r w:rsidRPr="00DA2C59">
        <w:rPr>
          <w:rFonts w:ascii="Consolas" w:eastAsia="Times New Roman" w:hAnsi="Consolas" w:cs="Times New Roman"/>
          <w:color w:val="FFFFFF"/>
          <w:sz w:val="12"/>
          <w:szCs w:val="12"/>
          <w:lang w:eastAsia="es-ES"/>
        </w:rPr>
        <w:t>[</w:t>
      </w:r>
      <w:proofErr w:type="gramEnd"/>
      <w:r w:rsidRPr="00DA2C59">
        <w:rPr>
          <w:rFonts w:ascii="Consolas" w:eastAsia="Times New Roman" w:hAnsi="Consolas" w:cs="Times New Roman"/>
          <w:color w:val="B5CEA8"/>
          <w:sz w:val="12"/>
          <w:szCs w:val="12"/>
          <w:lang w:eastAsia="es-ES"/>
        </w:rPr>
        <w:t>8</w:t>
      </w:r>
      <w:r w:rsidRPr="00DA2C59">
        <w:rPr>
          <w:rFonts w:ascii="Consolas" w:eastAsia="Times New Roman" w:hAnsi="Consolas" w:cs="Times New Roman"/>
          <w:color w:val="FFFFFF"/>
          <w:sz w:val="12"/>
          <w:szCs w:val="12"/>
          <w:lang w:eastAsia="es-ES"/>
        </w:rPr>
        <w:t xml:space="preserve">] </w:t>
      </w:r>
      <w:proofErr w:type="spellStart"/>
      <w:r w:rsidRPr="00DA2C59">
        <w:rPr>
          <w:rFonts w:ascii="Consolas" w:eastAsia="Times New Roman" w:hAnsi="Consolas" w:cs="Times New Roman"/>
          <w:color w:val="C586C0"/>
          <w:sz w:val="12"/>
          <w:szCs w:val="12"/>
          <w:lang w:eastAsia="es-ES"/>
        </w:rPr>
        <w:t>for</w:t>
      </w:r>
      <w:r w:rsidRPr="00DA2C59">
        <w:rPr>
          <w:rFonts w:ascii="Consolas" w:eastAsia="Times New Roman" w:hAnsi="Consolas" w:cs="Times New Roman"/>
          <w:color w:val="FFFFFF"/>
          <w:sz w:val="12"/>
          <w:szCs w:val="12"/>
          <w:lang w:eastAsia="es-ES"/>
        </w:rPr>
        <w:t xml:space="preserve"> </w:t>
      </w:r>
      <w:r w:rsidRPr="00DA2C59">
        <w:rPr>
          <w:rFonts w:ascii="Consolas" w:eastAsia="Times New Roman" w:hAnsi="Consolas" w:cs="Times New Roman"/>
          <w:color w:val="9CDCFE"/>
          <w:sz w:val="12"/>
          <w:szCs w:val="12"/>
          <w:lang w:eastAsia="es-ES"/>
        </w:rPr>
        <w:t>d</w:t>
      </w:r>
      <w:proofErr w:type="spellEnd"/>
      <w:r w:rsidRPr="00DA2C59">
        <w:rPr>
          <w:rFonts w:ascii="Consolas" w:eastAsia="Times New Roman" w:hAnsi="Consolas" w:cs="Times New Roman"/>
          <w:color w:val="FFFFFF"/>
          <w:sz w:val="12"/>
          <w:szCs w:val="12"/>
          <w:lang w:eastAsia="es-ES"/>
        </w:rPr>
        <w:t xml:space="preserve"> </w:t>
      </w:r>
      <w:r w:rsidRPr="00DA2C59">
        <w:rPr>
          <w:rFonts w:ascii="Consolas" w:eastAsia="Times New Roman" w:hAnsi="Consolas" w:cs="Times New Roman"/>
          <w:color w:val="C586C0"/>
          <w:sz w:val="12"/>
          <w:szCs w:val="12"/>
          <w:lang w:eastAsia="es-ES"/>
        </w:rPr>
        <w:t>in</w:t>
      </w:r>
      <w:r w:rsidRPr="00DA2C59">
        <w:rPr>
          <w:rFonts w:ascii="Consolas" w:eastAsia="Times New Roman" w:hAnsi="Consolas" w:cs="Times New Roman"/>
          <w:color w:val="FFFFFF"/>
          <w:sz w:val="12"/>
          <w:szCs w:val="12"/>
          <w:lang w:eastAsia="es-ES"/>
        </w:rPr>
        <w:t xml:space="preserve"> </w:t>
      </w:r>
      <w:r w:rsidRPr="00DA2C59">
        <w:rPr>
          <w:rFonts w:ascii="Consolas" w:eastAsia="Times New Roman" w:hAnsi="Consolas" w:cs="Times New Roman"/>
          <w:color w:val="9CDCFE"/>
          <w:sz w:val="12"/>
          <w:szCs w:val="12"/>
          <w:lang w:eastAsia="es-ES"/>
        </w:rPr>
        <w:t>matches</w:t>
      </w:r>
      <w:r w:rsidRPr="00DA2C59">
        <w:rPr>
          <w:rFonts w:ascii="Consolas" w:eastAsia="Times New Roman" w:hAnsi="Consolas" w:cs="Times New Roman"/>
          <w:color w:val="FFFFFF"/>
          <w:sz w:val="12"/>
          <w:szCs w:val="12"/>
          <w:lang w:eastAsia="es-ES"/>
        </w:rPr>
        <w:t>]</w:t>
      </w:r>
    </w:p>
    <w:p w14:paraId="4F17AF86" w14:textId="77777777" w:rsidR="00CA31A2" w:rsidRPr="005F57FC" w:rsidRDefault="00CA31A2" w:rsidP="00CA31A2">
      <w:pPr>
        <w:pStyle w:val="Prrafodelista"/>
        <w:numPr>
          <w:ilvl w:val="0"/>
          <w:numId w:val="12"/>
        </w:numPr>
        <w:shd w:val="clear" w:color="auto" w:fill="000000"/>
        <w:spacing w:after="0" w:line="285" w:lineRule="atLeast"/>
        <w:rPr>
          <w:rFonts w:ascii="Consolas" w:eastAsia="Times New Roman" w:hAnsi="Consolas" w:cs="Times New Roman"/>
          <w:color w:val="FFFFFF"/>
          <w:sz w:val="12"/>
          <w:szCs w:val="12"/>
          <w:lang w:val="es-ES" w:eastAsia="es-ES"/>
        </w:rPr>
      </w:pPr>
      <w:r w:rsidRPr="00DA2C59">
        <w:rPr>
          <w:rFonts w:ascii="Consolas" w:eastAsia="Times New Roman" w:hAnsi="Consolas" w:cs="Times New Roman"/>
          <w:color w:val="FFFFFF"/>
          <w:sz w:val="12"/>
          <w:szCs w:val="12"/>
          <w:lang w:eastAsia="es-ES"/>
        </w:rPr>
        <w:t xml:space="preserve">            </w:t>
      </w:r>
      <w:proofErr w:type="spellStart"/>
      <w:proofErr w:type="gramStart"/>
      <w:r w:rsidRPr="005F57FC">
        <w:rPr>
          <w:rFonts w:ascii="Consolas" w:eastAsia="Times New Roman" w:hAnsi="Consolas" w:cs="Times New Roman"/>
          <w:color w:val="9CDCFE"/>
          <w:sz w:val="12"/>
          <w:szCs w:val="12"/>
          <w:lang w:val="es-ES" w:eastAsia="es-ES"/>
        </w:rPr>
        <w:t>distances</w:t>
      </w:r>
      <w:r w:rsidRPr="005F57FC">
        <w:rPr>
          <w:rFonts w:ascii="Consolas" w:eastAsia="Times New Roman" w:hAnsi="Consolas" w:cs="Times New Roman"/>
          <w:color w:val="FFFFFF"/>
          <w:sz w:val="12"/>
          <w:szCs w:val="12"/>
          <w:lang w:val="es-ES" w:eastAsia="es-ES"/>
        </w:rPr>
        <w:t>.</w:t>
      </w:r>
      <w:r w:rsidRPr="005F57FC">
        <w:rPr>
          <w:rFonts w:ascii="Consolas" w:eastAsia="Times New Roman" w:hAnsi="Consolas" w:cs="Times New Roman"/>
          <w:color w:val="DCDCAA"/>
          <w:sz w:val="12"/>
          <w:szCs w:val="12"/>
          <w:lang w:val="es-ES" w:eastAsia="es-ES"/>
        </w:rPr>
        <w:t>append</w:t>
      </w:r>
      <w:proofErr w:type="spellEnd"/>
      <w:proofErr w:type="gramEnd"/>
      <w:r w:rsidRPr="005F57FC">
        <w:rPr>
          <w:rFonts w:ascii="Consolas" w:eastAsia="Times New Roman" w:hAnsi="Consolas" w:cs="Times New Roman"/>
          <w:color w:val="FFFFFF"/>
          <w:sz w:val="12"/>
          <w:szCs w:val="12"/>
          <w:lang w:val="es-ES" w:eastAsia="es-ES"/>
        </w:rPr>
        <w:t>(</w:t>
      </w:r>
      <w:proofErr w:type="spellStart"/>
      <w:r w:rsidRPr="005F57FC">
        <w:rPr>
          <w:rFonts w:ascii="Consolas" w:eastAsia="Times New Roman" w:hAnsi="Consolas" w:cs="Times New Roman"/>
          <w:color w:val="9CDCFE"/>
          <w:sz w:val="12"/>
          <w:szCs w:val="12"/>
          <w:lang w:val="es-ES" w:eastAsia="es-ES"/>
        </w:rPr>
        <w:t>distance</w:t>
      </w:r>
      <w:proofErr w:type="spellEnd"/>
      <w:r w:rsidRPr="005F57FC">
        <w:rPr>
          <w:rFonts w:ascii="Consolas" w:eastAsia="Times New Roman" w:hAnsi="Consolas" w:cs="Times New Roman"/>
          <w:color w:val="FFFFFF"/>
          <w:sz w:val="12"/>
          <w:szCs w:val="12"/>
          <w:lang w:val="es-ES" w:eastAsia="es-ES"/>
        </w:rPr>
        <w:t>)</w:t>
      </w:r>
    </w:p>
    <w:p w14:paraId="5AB57501" w14:textId="77777777" w:rsidR="00CA31A2" w:rsidRPr="005F57FC" w:rsidRDefault="00CA31A2" w:rsidP="00CA31A2">
      <w:pPr>
        <w:pStyle w:val="Prrafodelista"/>
        <w:numPr>
          <w:ilvl w:val="0"/>
          <w:numId w:val="12"/>
        </w:numPr>
        <w:shd w:val="clear" w:color="auto" w:fill="000000"/>
        <w:spacing w:after="0" w:line="285" w:lineRule="atLeast"/>
        <w:rPr>
          <w:rFonts w:ascii="Consolas" w:eastAsia="Times New Roman" w:hAnsi="Consolas" w:cs="Times New Roman"/>
          <w:color w:val="FFFFFF"/>
          <w:sz w:val="12"/>
          <w:szCs w:val="12"/>
          <w:lang w:val="es-ES" w:eastAsia="es-ES"/>
        </w:rPr>
      </w:pPr>
      <w:r w:rsidRPr="005F57FC">
        <w:rPr>
          <w:rFonts w:ascii="Consolas" w:eastAsia="Times New Roman" w:hAnsi="Consolas" w:cs="Times New Roman"/>
          <w:color w:val="FFFFFF"/>
          <w:sz w:val="12"/>
          <w:szCs w:val="12"/>
          <w:lang w:val="es-ES" w:eastAsia="es-ES"/>
        </w:rPr>
        <w:t xml:space="preserve">        </w:t>
      </w:r>
    </w:p>
    <w:p w14:paraId="7E569295" w14:textId="77777777" w:rsidR="00CA31A2" w:rsidRPr="005F57FC" w:rsidRDefault="00CA31A2" w:rsidP="00CA31A2">
      <w:pPr>
        <w:pStyle w:val="Prrafodelista"/>
        <w:numPr>
          <w:ilvl w:val="0"/>
          <w:numId w:val="12"/>
        </w:numPr>
        <w:shd w:val="clear" w:color="auto" w:fill="000000"/>
        <w:spacing w:after="0" w:line="285" w:lineRule="atLeast"/>
        <w:rPr>
          <w:rFonts w:ascii="Consolas" w:eastAsia="Times New Roman" w:hAnsi="Consolas" w:cs="Times New Roman"/>
          <w:color w:val="FFFFFF"/>
          <w:sz w:val="12"/>
          <w:szCs w:val="12"/>
          <w:lang w:val="es-ES" w:eastAsia="es-ES"/>
        </w:rPr>
      </w:pPr>
      <w:r w:rsidRPr="005F57FC">
        <w:rPr>
          <w:rFonts w:ascii="Consolas" w:eastAsia="Times New Roman" w:hAnsi="Consolas" w:cs="Times New Roman"/>
          <w:color w:val="FFFFFF"/>
          <w:sz w:val="12"/>
          <w:szCs w:val="12"/>
          <w:lang w:val="es-ES" w:eastAsia="es-ES"/>
        </w:rPr>
        <w:t xml:space="preserve">            </w:t>
      </w:r>
      <w:r w:rsidRPr="005F57FC">
        <w:rPr>
          <w:rFonts w:ascii="Consolas" w:eastAsia="Times New Roman" w:hAnsi="Consolas" w:cs="Times New Roman"/>
          <w:color w:val="7CA668"/>
          <w:sz w:val="12"/>
          <w:szCs w:val="12"/>
          <w:lang w:val="es-ES" w:eastAsia="es-ES"/>
        </w:rPr>
        <w:t xml:space="preserve"># </w:t>
      </w:r>
      <w:proofErr w:type="spellStart"/>
      <w:r w:rsidRPr="005F57FC">
        <w:rPr>
          <w:rFonts w:ascii="Consolas" w:eastAsia="Times New Roman" w:hAnsi="Consolas" w:cs="Times New Roman"/>
          <w:color w:val="7CA668"/>
          <w:sz w:val="12"/>
          <w:szCs w:val="12"/>
          <w:lang w:val="es-ES" w:eastAsia="es-ES"/>
        </w:rPr>
        <w:t>Sort</w:t>
      </w:r>
      <w:proofErr w:type="spellEnd"/>
      <w:r w:rsidRPr="005F57FC">
        <w:rPr>
          <w:rFonts w:ascii="Consolas" w:eastAsia="Times New Roman" w:hAnsi="Consolas" w:cs="Times New Roman"/>
          <w:color w:val="7CA668"/>
          <w:sz w:val="12"/>
          <w:szCs w:val="12"/>
          <w:lang w:val="es-ES" w:eastAsia="es-ES"/>
        </w:rPr>
        <w:t xml:space="preserve"> </w:t>
      </w:r>
      <w:proofErr w:type="spellStart"/>
      <w:r w:rsidRPr="005F57FC">
        <w:rPr>
          <w:rFonts w:ascii="Consolas" w:eastAsia="Times New Roman" w:hAnsi="Consolas" w:cs="Times New Roman"/>
          <w:color w:val="7CA668"/>
          <w:sz w:val="12"/>
          <w:szCs w:val="12"/>
          <w:lang w:val="es-ES" w:eastAsia="es-ES"/>
        </w:rPr>
        <w:t>sublist</w:t>
      </w:r>
      <w:proofErr w:type="spellEnd"/>
      <w:r w:rsidRPr="005F57FC">
        <w:rPr>
          <w:rFonts w:ascii="Consolas" w:eastAsia="Times New Roman" w:hAnsi="Consolas" w:cs="Times New Roman"/>
          <w:color w:val="7CA668"/>
          <w:sz w:val="12"/>
          <w:szCs w:val="12"/>
          <w:lang w:val="es-ES" w:eastAsia="es-ES"/>
        </w:rPr>
        <w:t xml:space="preserve"> </w:t>
      </w:r>
      <w:proofErr w:type="spellStart"/>
      <w:r w:rsidRPr="005F57FC">
        <w:rPr>
          <w:rFonts w:ascii="Consolas" w:eastAsia="Times New Roman" w:hAnsi="Consolas" w:cs="Times New Roman"/>
          <w:color w:val="7CA668"/>
          <w:sz w:val="12"/>
          <w:szCs w:val="12"/>
          <w:lang w:val="es-ES" w:eastAsia="es-ES"/>
        </w:rPr>
        <w:t>based</w:t>
      </w:r>
      <w:proofErr w:type="spellEnd"/>
      <w:r w:rsidRPr="005F57FC">
        <w:rPr>
          <w:rFonts w:ascii="Consolas" w:eastAsia="Times New Roman" w:hAnsi="Consolas" w:cs="Times New Roman"/>
          <w:color w:val="7CA668"/>
          <w:sz w:val="12"/>
          <w:szCs w:val="12"/>
          <w:lang w:val="es-ES" w:eastAsia="es-ES"/>
        </w:rPr>
        <w:t xml:space="preserve"> </w:t>
      </w:r>
      <w:proofErr w:type="spellStart"/>
      <w:r w:rsidRPr="005F57FC">
        <w:rPr>
          <w:rFonts w:ascii="Consolas" w:eastAsia="Times New Roman" w:hAnsi="Consolas" w:cs="Times New Roman"/>
          <w:color w:val="7CA668"/>
          <w:sz w:val="12"/>
          <w:szCs w:val="12"/>
          <w:lang w:val="es-ES" w:eastAsia="es-ES"/>
        </w:rPr>
        <w:t>on</w:t>
      </w:r>
      <w:proofErr w:type="spellEnd"/>
      <w:r w:rsidRPr="005F57FC">
        <w:rPr>
          <w:rFonts w:ascii="Consolas" w:eastAsia="Times New Roman" w:hAnsi="Consolas" w:cs="Times New Roman"/>
          <w:color w:val="7CA668"/>
          <w:sz w:val="12"/>
          <w:szCs w:val="12"/>
          <w:lang w:val="es-ES" w:eastAsia="es-ES"/>
        </w:rPr>
        <w:t xml:space="preserve"> </w:t>
      </w:r>
      <w:proofErr w:type="spellStart"/>
      <w:r w:rsidRPr="005F57FC">
        <w:rPr>
          <w:rFonts w:ascii="Consolas" w:eastAsia="Times New Roman" w:hAnsi="Consolas" w:cs="Times New Roman"/>
          <w:color w:val="7CA668"/>
          <w:sz w:val="12"/>
          <w:szCs w:val="12"/>
          <w:lang w:val="es-ES" w:eastAsia="es-ES"/>
        </w:rPr>
        <w:t>distance</w:t>
      </w:r>
      <w:proofErr w:type="spellEnd"/>
    </w:p>
    <w:p w14:paraId="5A425B8F" w14:textId="77777777" w:rsidR="00CA31A2" w:rsidRPr="005F57FC" w:rsidRDefault="00CA31A2" w:rsidP="00CA31A2">
      <w:pPr>
        <w:pStyle w:val="Prrafodelista"/>
        <w:numPr>
          <w:ilvl w:val="0"/>
          <w:numId w:val="12"/>
        </w:numPr>
        <w:shd w:val="clear" w:color="auto" w:fill="000000"/>
        <w:spacing w:after="0" w:line="285" w:lineRule="atLeast"/>
        <w:rPr>
          <w:rFonts w:ascii="Consolas" w:eastAsia="Times New Roman" w:hAnsi="Consolas" w:cs="Times New Roman"/>
          <w:color w:val="FFFFFF"/>
          <w:sz w:val="12"/>
          <w:szCs w:val="12"/>
          <w:lang w:val="es-ES" w:eastAsia="es-ES"/>
        </w:rPr>
      </w:pPr>
      <w:r w:rsidRPr="005F57FC">
        <w:rPr>
          <w:rFonts w:ascii="Consolas" w:eastAsia="Times New Roman" w:hAnsi="Consolas" w:cs="Times New Roman"/>
          <w:color w:val="FFFFFF"/>
          <w:sz w:val="12"/>
          <w:szCs w:val="12"/>
          <w:lang w:val="es-ES" w:eastAsia="es-ES"/>
        </w:rPr>
        <w:t xml:space="preserve">            </w:t>
      </w:r>
      <w:proofErr w:type="spellStart"/>
      <w:r w:rsidRPr="005F57FC">
        <w:rPr>
          <w:rFonts w:ascii="Consolas" w:eastAsia="Times New Roman" w:hAnsi="Consolas" w:cs="Times New Roman"/>
          <w:color w:val="9CDCFE"/>
          <w:sz w:val="12"/>
          <w:szCs w:val="12"/>
          <w:lang w:val="es-ES" w:eastAsia="es-ES"/>
        </w:rPr>
        <w:t>distancesorted</w:t>
      </w:r>
      <w:proofErr w:type="spellEnd"/>
      <w:r w:rsidRPr="005F57FC">
        <w:rPr>
          <w:rFonts w:ascii="Consolas" w:eastAsia="Times New Roman" w:hAnsi="Consolas" w:cs="Times New Roman"/>
          <w:color w:val="FFFFFF"/>
          <w:sz w:val="12"/>
          <w:szCs w:val="12"/>
          <w:lang w:val="es-ES" w:eastAsia="es-ES"/>
        </w:rPr>
        <w:t xml:space="preserve"> </w:t>
      </w:r>
      <w:r w:rsidRPr="005F57FC">
        <w:rPr>
          <w:rFonts w:ascii="Consolas" w:eastAsia="Times New Roman" w:hAnsi="Consolas" w:cs="Times New Roman"/>
          <w:color w:val="D4D4D4"/>
          <w:sz w:val="12"/>
          <w:szCs w:val="12"/>
          <w:lang w:val="es-ES" w:eastAsia="es-ES"/>
        </w:rPr>
        <w:t>=</w:t>
      </w:r>
      <w:r w:rsidRPr="005F57FC">
        <w:rPr>
          <w:rFonts w:ascii="Consolas" w:eastAsia="Times New Roman" w:hAnsi="Consolas" w:cs="Times New Roman"/>
          <w:color w:val="FFFFFF"/>
          <w:sz w:val="12"/>
          <w:szCs w:val="12"/>
          <w:lang w:val="es-ES" w:eastAsia="es-ES"/>
        </w:rPr>
        <w:t xml:space="preserve"> </w:t>
      </w:r>
      <w:proofErr w:type="spellStart"/>
      <w:r w:rsidRPr="005F57FC">
        <w:rPr>
          <w:rFonts w:ascii="Consolas" w:eastAsia="Times New Roman" w:hAnsi="Consolas" w:cs="Times New Roman"/>
          <w:color w:val="DCDCAA"/>
          <w:sz w:val="12"/>
          <w:szCs w:val="12"/>
          <w:lang w:val="es-ES" w:eastAsia="es-ES"/>
        </w:rPr>
        <w:t>sorted</w:t>
      </w:r>
      <w:proofErr w:type="spellEnd"/>
      <w:r w:rsidRPr="005F57FC">
        <w:rPr>
          <w:rFonts w:ascii="Consolas" w:eastAsia="Times New Roman" w:hAnsi="Consolas" w:cs="Times New Roman"/>
          <w:color w:val="FFFFFF"/>
          <w:sz w:val="12"/>
          <w:szCs w:val="12"/>
          <w:lang w:val="es-ES" w:eastAsia="es-ES"/>
        </w:rPr>
        <w:t>(</w:t>
      </w:r>
      <w:proofErr w:type="spellStart"/>
      <w:r w:rsidRPr="005F57FC">
        <w:rPr>
          <w:rFonts w:ascii="Consolas" w:eastAsia="Times New Roman" w:hAnsi="Consolas" w:cs="Times New Roman"/>
          <w:color w:val="9CDCFE"/>
          <w:sz w:val="12"/>
          <w:szCs w:val="12"/>
          <w:lang w:val="es-ES" w:eastAsia="es-ES"/>
        </w:rPr>
        <w:t>distances</w:t>
      </w:r>
      <w:proofErr w:type="spellEnd"/>
      <w:r w:rsidRPr="005F57FC">
        <w:rPr>
          <w:rFonts w:ascii="Consolas" w:eastAsia="Times New Roman" w:hAnsi="Consolas" w:cs="Times New Roman"/>
          <w:color w:val="FFFFFF"/>
          <w:sz w:val="12"/>
          <w:szCs w:val="12"/>
          <w:lang w:val="es-ES" w:eastAsia="es-ES"/>
        </w:rPr>
        <w:t>)</w:t>
      </w:r>
    </w:p>
    <w:p w14:paraId="3EBF597C" w14:textId="77777777" w:rsidR="00CA31A2" w:rsidRPr="005F57FC" w:rsidRDefault="00CA31A2" w:rsidP="00CA31A2">
      <w:pPr>
        <w:pStyle w:val="Prrafodelista"/>
        <w:numPr>
          <w:ilvl w:val="0"/>
          <w:numId w:val="12"/>
        </w:numPr>
        <w:shd w:val="clear" w:color="auto" w:fill="000000"/>
        <w:spacing w:after="0" w:line="285" w:lineRule="atLeast"/>
        <w:rPr>
          <w:rFonts w:ascii="Consolas" w:eastAsia="Times New Roman" w:hAnsi="Consolas" w:cs="Times New Roman"/>
          <w:color w:val="FFFFFF"/>
          <w:sz w:val="12"/>
          <w:szCs w:val="12"/>
          <w:lang w:val="es-ES" w:eastAsia="es-ES"/>
        </w:rPr>
      </w:pPr>
      <w:r w:rsidRPr="005F57FC">
        <w:rPr>
          <w:rFonts w:ascii="Consolas" w:eastAsia="Times New Roman" w:hAnsi="Consolas" w:cs="Times New Roman"/>
          <w:color w:val="FFFFFF"/>
          <w:sz w:val="12"/>
          <w:szCs w:val="12"/>
          <w:lang w:val="es-ES" w:eastAsia="es-ES"/>
        </w:rPr>
        <w:t>       </w:t>
      </w:r>
    </w:p>
    <w:p w14:paraId="4DD8D066" w14:textId="77777777" w:rsidR="00CA31A2" w:rsidRPr="00DA2C59" w:rsidRDefault="00CA31A2" w:rsidP="00CA31A2">
      <w:pPr>
        <w:pStyle w:val="Prrafodelista"/>
        <w:numPr>
          <w:ilvl w:val="0"/>
          <w:numId w:val="12"/>
        </w:numPr>
        <w:shd w:val="clear" w:color="auto" w:fill="000000"/>
        <w:spacing w:after="0" w:line="285" w:lineRule="atLeast"/>
        <w:rPr>
          <w:rFonts w:ascii="Consolas" w:eastAsia="Times New Roman" w:hAnsi="Consolas" w:cs="Times New Roman"/>
          <w:color w:val="FFFFFF"/>
          <w:sz w:val="12"/>
          <w:szCs w:val="12"/>
          <w:lang w:eastAsia="es-ES"/>
        </w:rPr>
      </w:pPr>
      <w:r w:rsidRPr="00DA2C59">
        <w:rPr>
          <w:rFonts w:ascii="Consolas" w:eastAsia="Times New Roman" w:hAnsi="Consolas" w:cs="Times New Roman"/>
          <w:color w:val="FFFFFF"/>
          <w:sz w:val="12"/>
          <w:szCs w:val="12"/>
          <w:lang w:eastAsia="es-ES"/>
        </w:rPr>
        <w:t xml:space="preserve">            </w:t>
      </w:r>
      <w:r w:rsidRPr="00DA2C59">
        <w:rPr>
          <w:rFonts w:ascii="Consolas" w:eastAsia="Times New Roman" w:hAnsi="Consolas" w:cs="Times New Roman"/>
          <w:color w:val="7CA668"/>
          <w:sz w:val="12"/>
          <w:szCs w:val="12"/>
          <w:lang w:eastAsia="es-ES"/>
        </w:rPr>
        <w:t xml:space="preserve"># Get index of distance actual user command in sorted </w:t>
      </w:r>
      <w:proofErr w:type="spellStart"/>
      <w:r w:rsidRPr="00DA2C59">
        <w:rPr>
          <w:rFonts w:ascii="Consolas" w:eastAsia="Times New Roman" w:hAnsi="Consolas" w:cs="Times New Roman"/>
          <w:color w:val="7CA668"/>
          <w:sz w:val="12"/>
          <w:szCs w:val="12"/>
          <w:lang w:eastAsia="es-ES"/>
        </w:rPr>
        <w:t>sublist</w:t>
      </w:r>
      <w:proofErr w:type="spellEnd"/>
    </w:p>
    <w:p w14:paraId="11BFB78B" w14:textId="77777777" w:rsidR="00CA31A2" w:rsidRPr="00DA2C59" w:rsidRDefault="00CA31A2" w:rsidP="00CA31A2">
      <w:pPr>
        <w:pStyle w:val="Prrafodelista"/>
        <w:numPr>
          <w:ilvl w:val="0"/>
          <w:numId w:val="12"/>
        </w:numPr>
        <w:shd w:val="clear" w:color="auto" w:fill="000000"/>
        <w:spacing w:after="0" w:line="285" w:lineRule="atLeast"/>
        <w:rPr>
          <w:rFonts w:ascii="Consolas" w:eastAsia="Times New Roman" w:hAnsi="Consolas" w:cs="Times New Roman"/>
          <w:color w:val="FFFFFF"/>
          <w:sz w:val="12"/>
          <w:szCs w:val="12"/>
          <w:lang w:eastAsia="es-ES"/>
        </w:rPr>
      </w:pPr>
      <w:r w:rsidRPr="00DA2C59">
        <w:rPr>
          <w:rFonts w:ascii="Consolas" w:eastAsia="Times New Roman" w:hAnsi="Consolas" w:cs="Times New Roman"/>
          <w:color w:val="FFFFFF"/>
          <w:sz w:val="12"/>
          <w:szCs w:val="12"/>
          <w:lang w:eastAsia="es-ES"/>
        </w:rPr>
        <w:t xml:space="preserve">            </w:t>
      </w:r>
      <w:r w:rsidRPr="00DA2C59">
        <w:rPr>
          <w:rFonts w:ascii="Consolas" w:eastAsia="Times New Roman" w:hAnsi="Consolas" w:cs="Times New Roman"/>
          <w:color w:val="9CDCFE"/>
          <w:sz w:val="12"/>
          <w:szCs w:val="12"/>
          <w:lang w:eastAsia="es-ES"/>
        </w:rPr>
        <w:t>index</w:t>
      </w:r>
      <w:r w:rsidRPr="00DA2C59">
        <w:rPr>
          <w:rFonts w:ascii="Consolas" w:eastAsia="Times New Roman" w:hAnsi="Consolas" w:cs="Times New Roman"/>
          <w:color w:val="FFFFFF"/>
          <w:sz w:val="12"/>
          <w:szCs w:val="12"/>
          <w:lang w:eastAsia="es-ES"/>
        </w:rPr>
        <w:t xml:space="preserve"> </w:t>
      </w:r>
      <w:r w:rsidRPr="00DA2C59">
        <w:rPr>
          <w:rFonts w:ascii="Consolas" w:eastAsia="Times New Roman" w:hAnsi="Consolas" w:cs="Times New Roman"/>
          <w:color w:val="D4D4D4"/>
          <w:sz w:val="12"/>
          <w:szCs w:val="12"/>
          <w:lang w:eastAsia="es-ES"/>
        </w:rPr>
        <w:t>=</w:t>
      </w:r>
      <w:r w:rsidRPr="00DA2C59">
        <w:rPr>
          <w:rFonts w:ascii="Consolas" w:eastAsia="Times New Roman" w:hAnsi="Consolas" w:cs="Times New Roman"/>
          <w:color w:val="FFFFFF"/>
          <w:sz w:val="12"/>
          <w:szCs w:val="12"/>
          <w:lang w:eastAsia="es-ES"/>
        </w:rPr>
        <w:t xml:space="preserve"> [</w:t>
      </w:r>
      <w:proofErr w:type="spellStart"/>
      <w:r w:rsidRPr="00DA2C59">
        <w:rPr>
          <w:rFonts w:ascii="Consolas" w:eastAsia="Times New Roman" w:hAnsi="Consolas" w:cs="Times New Roman"/>
          <w:color w:val="9CDCFE"/>
          <w:sz w:val="12"/>
          <w:szCs w:val="12"/>
          <w:lang w:eastAsia="es-ES"/>
        </w:rPr>
        <w:t>i</w:t>
      </w:r>
      <w:proofErr w:type="spellEnd"/>
      <w:r w:rsidRPr="00DA2C59">
        <w:rPr>
          <w:rFonts w:ascii="Consolas" w:eastAsia="Times New Roman" w:hAnsi="Consolas" w:cs="Times New Roman"/>
          <w:color w:val="FFFFFF"/>
          <w:sz w:val="12"/>
          <w:szCs w:val="12"/>
          <w:lang w:eastAsia="es-ES"/>
        </w:rPr>
        <w:t xml:space="preserve"> </w:t>
      </w:r>
      <w:r w:rsidRPr="00DA2C59">
        <w:rPr>
          <w:rFonts w:ascii="Consolas" w:eastAsia="Times New Roman" w:hAnsi="Consolas" w:cs="Times New Roman"/>
          <w:color w:val="C586C0"/>
          <w:sz w:val="12"/>
          <w:szCs w:val="12"/>
          <w:lang w:eastAsia="es-ES"/>
        </w:rPr>
        <w:t>for</w:t>
      </w:r>
      <w:r w:rsidRPr="00DA2C59">
        <w:rPr>
          <w:rFonts w:ascii="Consolas" w:eastAsia="Times New Roman" w:hAnsi="Consolas" w:cs="Times New Roman"/>
          <w:color w:val="FFFFFF"/>
          <w:sz w:val="12"/>
          <w:szCs w:val="12"/>
          <w:lang w:eastAsia="es-ES"/>
        </w:rPr>
        <w:t xml:space="preserve"> </w:t>
      </w:r>
      <w:proofErr w:type="spellStart"/>
      <w:proofErr w:type="gramStart"/>
      <w:r w:rsidRPr="00DA2C59">
        <w:rPr>
          <w:rFonts w:ascii="Consolas" w:eastAsia="Times New Roman" w:hAnsi="Consolas" w:cs="Times New Roman"/>
          <w:color w:val="9CDCFE"/>
          <w:sz w:val="12"/>
          <w:szCs w:val="12"/>
          <w:lang w:eastAsia="es-ES"/>
        </w:rPr>
        <w:t>i</w:t>
      </w:r>
      <w:r w:rsidRPr="00DA2C59">
        <w:rPr>
          <w:rFonts w:ascii="Consolas" w:eastAsia="Times New Roman" w:hAnsi="Consolas" w:cs="Times New Roman"/>
          <w:color w:val="FFFFFF"/>
          <w:sz w:val="12"/>
          <w:szCs w:val="12"/>
          <w:lang w:eastAsia="es-ES"/>
        </w:rPr>
        <w:t>,</w:t>
      </w:r>
      <w:r w:rsidRPr="00DA2C59">
        <w:rPr>
          <w:rFonts w:ascii="Consolas" w:eastAsia="Times New Roman" w:hAnsi="Consolas" w:cs="Times New Roman"/>
          <w:color w:val="9CDCFE"/>
          <w:sz w:val="12"/>
          <w:szCs w:val="12"/>
          <w:lang w:eastAsia="es-ES"/>
        </w:rPr>
        <w:t>x</w:t>
      </w:r>
      <w:proofErr w:type="spellEnd"/>
      <w:proofErr w:type="gramEnd"/>
      <w:r w:rsidRPr="00DA2C59">
        <w:rPr>
          <w:rFonts w:ascii="Consolas" w:eastAsia="Times New Roman" w:hAnsi="Consolas" w:cs="Times New Roman"/>
          <w:color w:val="FFFFFF"/>
          <w:sz w:val="12"/>
          <w:szCs w:val="12"/>
          <w:lang w:eastAsia="es-ES"/>
        </w:rPr>
        <w:t xml:space="preserve"> </w:t>
      </w:r>
      <w:r w:rsidRPr="00DA2C59">
        <w:rPr>
          <w:rFonts w:ascii="Consolas" w:eastAsia="Times New Roman" w:hAnsi="Consolas" w:cs="Times New Roman"/>
          <w:color w:val="C586C0"/>
          <w:sz w:val="12"/>
          <w:szCs w:val="12"/>
          <w:lang w:eastAsia="es-ES"/>
        </w:rPr>
        <w:t>in</w:t>
      </w:r>
      <w:r w:rsidRPr="00DA2C59">
        <w:rPr>
          <w:rFonts w:ascii="Consolas" w:eastAsia="Times New Roman" w:hAnsi="Consolas" w:cs="Times New Roman"/>
          <w:color w:val="FFFFFF"/>
          <w:sz w:val="12"/>
          <w:szCs w:val="12"/>
          <w:lang w:eastAsia="es-ES"/>
        </w:rPr>
        <w:t xml:space="preserve"> </w:t>
      </w:r>
      <w:r w:rsidRPr="00DA2C59">
        <w:rPr>
          <w:rFonts w:ascii="Consolas" w:eastAsia="Times New Roman" w:hAnsi="Consolas" w:cs="Times New Roman"/>
          <w:color w:val="4EC9B0"/>
          <w:sz w:val="12"/>
          <w:szCs w:val="12"/>
          <w:lang w:eastAsia="es-ES"/>
        </w:rPr>
        <w:t>enumerate</w:t>
      </w:r>
      <w:r w:rsidRPr="00DA2C59">
        <w:rPr>
          <w:rFonts w:ascii="Consolas" w:eastAsia="Times New Roman" w:hAnsi="Consolas" w:cs="Times New Roman"/>
          <w:color w:val="FFFFFF"/>
          <w:sz w:val="12"/>
          <w:szCs w:val="12"/>
          <w:lang w:eastAsia="es-ES"/>
        </w:rPr>
        <w:t>(</w:t>
      </w:r>
      <w:proofErr w:type="spellStart"/>
      <w:r w:rsidRPr="00DA2C59">
        <w:rPr>
          <w:rFonts w:ascii="Consolas" w:eastAsia="Times New Roman" w:hAnsi="Consolas" w:cs="Times New Roman"/>
          <w:color w:val="9CDCFE"/>
          <w:sz w:val="12"/>
          <w:szCs w:val="12"/>
          <w:lang w:eastAsia="es-ES"/>
        </w:rPr>
        <w:t>distancesorted</w:t>
      </w:r>
      <w:proofErr w:type="spellEnd"/>
      <w:r w:rsidRPr="00DA2C59">
        <w:rPr>
          <w:rFonts w:ascii="Consolas" w:eastAsia="Times New Roman" w:hAnsi="Consolas" w:cs="Times New Roman"/>
          <w:color w:val="FFFFFF"/>
          <w:sz w:val="12"/>
          <w:szCs w:val="12"/>
          <w:lang w:eastAsia="es-ES"/>
        </w:rPr>
        <w:t xml:space="preserve">) </w:t>
      </w:r>
      <w:r w:rsidRPr="00DA2C59">
        <w:rPr>
          <w:rFonts w:ascii="Consolas" w:eastAsia="Times New Roman" w:hAnsi="Consolas" w:cs="Times New Roman"/>
          <w:color w:val="C586C0"/>
          <w:sz w:val="12"/>
          <w:szCs w:val="12"/>
          <w:lang w:eastAsia="es-ES"/>
        </w:rPr>
        <w:t>if</w:t>
      </w:r>
      <w:r w:rsidRPr="00DA2C59">
        <w:rPr>
          <w:rFonts w:ascii="Consolas" w:eastAsia="Times New Roman" w:hAnsi="Consolas" w:cs="Times New Roman"/>
          <w:color w:val="FFFFFF"/>
          <w:sz w:val="12"/>
          <w:szCs w:val="12"/>
          <w:lang w:eastAsia="es-ES"/>
        </w:rPr>
        <w:t xml:space="preserve"> (</w:t>
      </w:r>
      <w:r w:rsidRPr="00DA2C59">
        <w:rPr>
          <w:rFonts w:ascii="Consolas" w:eastAsia="Times New Roman" w:hAnsi="Consolas" w:cs="Times New Roman"/>
          <w:color w:val="9CDCFE"/>
          <w:sz w:val="12"/>
          <w:szCs w:val="12"/>
          <w:lang w:eastAsia="es-ES"/>
        </w:rPr>
        <w:t>x</w:t>
      </w:r>
      <w:r w:rsidRPr="00DA2C59">
        <w:rPr>
          <w:rFonts w:ascii="Consolas" w:eastAsia="Times New Roman" w:hAnsi="Consolas" w:cs="Times New Roman"/>
          <w:color w:val="FFFFFF"/>
          <w:sz w:val="12"/>
          <w:szCs w:val="12"/>
          <w:lang w:eastAsia="es-ES"/>
        </w:rPr>
        <w:t xml:space="preserve"> </w:t>
      </w:r>
      <w:r w:rsidRPr="00DA2C59">
        <w:rPr>
          <w:rFonts w:ascii="Consolas" w:eastAsia="Times New Roman" w:hAnsi="Consolas" w:cs="Times New Roman"/>
          <w:color w:val="D4D4D4"/>
          <w:sz w:val="12"/>
          <w:szCs w:val="12"/>
          <w:lang w:eastAsia="es-ES"/>
        </w:rPr>
        <w:t>==</w:t>
      </w:r>
      <w:r w:rsidRPr="00DA2C59">
        <w:rPr>
          <w:rFonts w:ascii="Consolas" w:eastAsia="Times New Roman" w:hAnsi="Consolas" w:cs="Times New Roman"/>
          <w:color w:val="FFFFFF"/>
          <w:sz w:val="12"/>
          <w:szCs w:val="12"/>
          <w:lang w:eastAsia="es-ES"/>
        </w:rPr>
        <w:t xml:space="preserve"> </w:t>
      </w:r>
      <w:r w:rsidRPr="00DA2C59">
        <w:rPr>
          <w:rFonts w:ascii="Consolas" w:eastAsia="Times New Roman" w:hAnsi="Consolas" w:cs="Times New Roman"/>
          <w:color w:val="9CDCFE"/>
          <w:sz w:val="12"/>
          <w:szCs w:val="12"/>
          <w:lang w:eastAsia="es-ES"/>
        </w:rPr>
        <w:t>distance</w:t>
      </w:r>
      <w:r w:rsidRPr="00DA2C59">
        <w:rPr>
          <w:rFonts w:ascii="Consolas" w:eastAsia="Times New Roman" w:hAnsi="Consolas" w:cs="Times New Roman"/>
          <w:color w:val="FFFFFF"/>
          <w:sz w:val="12"/>
          <w:szCs w:val="12"/>
          <w:lang w:eastAsia="es-ES"/>
        </w:rPr>
        <w:t>)][</w:t>
      </w:r>
      <w:r w:rsidRPr="00DA2C59">
        <w:rPr>
          <w:rFonts w:ascii="Consolas" w:eastAsia="Times New Roman" w:hAnsi="Consolas" w:cs="Times New Roman"/>
          <w:color w:val="B5CEA8"/>
          <w:sz w:val="12"/>
          <w:szCs w:val="12"/>
          <w:lang w:eastAsia="es-ES"/>
        </w:rPr>
        <w:t>0</w:t>
      </w:r>
      <w:r w:rsidRPr="00DA2C59">
        <w:rPr>
          <w:rFonts w:ascii="Consolas" w:eastAsia="Times New Roman" w:hAnsi="Consolas" w:cs="Times New Roman"/>
          <w:color w:val="FFFFFF"/>
          <w:sz w:val="12"/>
          <w:szCs w:val="12"/>
          <w:lang w:eastAsia="es-ES"/>
        </w:rPr>
        <w:t>]</w:t>
      </w:r>
    </w:p>
    <w:p w14:paraId="02F104D9" w14:textId="77777777" w:rsidR="00CA31A2" w:rsidRPr="00DA2C59" w:rsidRDefault="00CA31A2" w:rsidP="00CA31A2">
      <w:pPr>
        <w:pStyle w:val="Prrafodelista"/>
        <w:numPr>
          <w:ilvl w:val="0"/>
          <w:numId w:val="12"/>
        </w:numPr>
        <w:shd w:val="clear" w:color="auto" w:fill="000000"/>
        <w:spacing w:after="0" w:line="285" w:lineRule="atLeast"/>
        <w:rPr>
          <w:rFonts w:ascii="Consolas" w:eastAsia="Times New Roman" w:hAnsi="Consolas" w:cs="Times New Roman"/>
          <w:color w:val="FFFFFF"/>
          <w:sz w:val="12"/>
          <w:szCs w:val="12"/>
          <w:lang w:eastAsia="es-ES"/>
        </w:rPr>
      </w:pPr>
      <w:r w:rsidRPr="00DA2C59">
        <w:rPr>
          <w:rFonts w:ascii="Consolas" w:eastAsia="Times New Roman" w:hAnsi="Consolas" w:cs="Times New Roman"/>
          <w:color w:val="FFFFFF"/>
          <w:sz w:val="12"/>
          <w:szCs w:val="12"/>
          <w:lang w:eastAsia="es-ES"/>
        </w:rPr>
        <w:t xml:space="preserve">          </w:t>
      </w:r>
    </w:p>
    <w:p w14:paraId="7353B8E5" w14:textId="77777777" w:rsidR="00CA31A2" w:rsidRPr="005F57FC" w:rsidRDefault="00CA31A2" w:rsidP="00CA31A2">
      <w:pPr>
        <w:pStyle w:val="Prrafodelista"/>
        <w:numPr>
          <w:ilvl w:val="0"/>
          <w:numId w:val="12"/>
        </w:numPr>
        <w:shd w:val="clear" w:color="auto" w:fill="000000"/>
        <w:spacing w:after="0" w:line="285" w:lineRule="atLeast"/>
        <w:rPr>
          <w:rFonts w:ascii="Consolas" w:eastAsia="Times New Roman" w:hAnsi="Consolas" w:cs="Times New Roman"/>
          <w:color w:val="FFFFFF"/>
          <w:sz w:val="12"/>
          <w:szCs w:val="12"/>
          <w:lang w:val="es-ES" w:eastAsia="es-ES"/>
        </w:rPr>
      </w:pPr>
      <w:r w:rsidRPr="00DA2C59">
        <w:rPr>
          <w:rFonts w:ascii="Consolas" w:eastAsia="Times New Roman" w:hAnsi="Consolas" w:cs="Times New Roman"/>
          <w:color w:val="FFFFFF"/>
          <w:sz w:val="12"/>
          <w:szCs w:val="12"/>
          <w:lang w:eastAsia="es-ES"/>
        </w:rPr>
        <w:t xml:space="preserve">            </w:t>
      </w:r>
      <w:r w:rsidRPr="005F57FC">
        <w:rPr>
          <w:rFonts w:ascii="Consolas" w:eastAsia="Times New Roman" w:hAnsi="Consolas" w:cs="Times New Roman"/>
          <w:color w:val="7CA668"/>
          <w:sz w:val="12"/>
          <w:szCs w:val="12"/>
          <w:lang w:val="es-ES" w:eastAsia="es-ES"/>
        </w:rPr>
        <w:t xml:space="preserve"># Compute </w:t>
      </w:r>
      <w:proofErr w:type="spellStart"/>
      <w:r w:rsidRPr="005F57FC">
        <w:rPr>
          <w:rFonts w:ascii="Consolas" w:eastAsia="Times New Roman" w:hAnsi="Consolas" w:cs="Times New Roman"/>
          <w:color w:val="7CA668"/>
          <w:sz w:val="12"/>
          <w:szCs w:val="12"/>
          <w:lang w:val="es-ES" w:eastAsia="es-ES"/>
        </w:rPr>
        <w:t>index</w:t>
      </w:r>
      <w:proofErr w:type="spellEnd"/>
      <w:r w:rsidRPr="005F57FC">
        <w:rPr>
          <w:rFonts w:ascii="Consolas" w:eastAsia="Times New Roman" w:hAnsi="Consolas" w:cs="Times New Roman"/>
          <w:color w:val="7CA668"/>
          <w:sz w:val="12"/>
          <w:szCs w:val="12"/>
          <w:lang w:val="es-ES" w:eastAsia="es-ES"/>
        </w:rPr>
        <w:t xml:space="preserve"> in </w:t>
      </w:r>
      <w:proofErr w:type="spellStart"/>
      <w:r w:rsidRPr="005F57FC">
        <w:rPr>
          <w:rFonts w:ascii="Consolas" w:eastAsia="Times New Roman" w:hAnsi="Consolas" w:cs="Times New Roman"/>
          <w:color w:val="7CA668"/>
          <w:sz w:val="12"/>
          <w:szCs w:val="12"/>
          <w:lang w:val="es-ES" w:eastAsia="es-ES"/>
        </w:rPr>
        <w:t>Sequencer</w:t>
      </w:r>
      <w:proofErr w:type="spellEnd"/>
    </w:p>
    <w:p w14:paraId="6DE90EA5" w14:textId="77777777" w:rsidR="00CA31A2" w:rsidRPr="005F57FC" w:rsidRDefault="00CA31A2" w:rsidP="00CA31A2">
      <w:pPr>
        <w:pStyle w:val="Prrafodelista"/>
        <w:numPr>
          <w:ilvl w:val="0"/>
          <w:numId w:val="12"/>
        </w:numPr>
        <w:shd w:val="clear" w:color="auto" w:fill="000000"/>
        <w:spacing w:after="0" w:line="285" w:lineRule="atLeast"/>
        <w:rPr>
          <w:rFonts w:ascii="Consolas" w:eastAsia="Times New Roman" w:hAnsi="Consolas" w:cs="Times New Roman"/>
          <w:color w:val="FFFFFF"/>
          <w:sz w:val="12"/>
          <w:szCs w:val="12"/>
          <w:lang w:val="es-ES" w:eastAsia="es-ES"/>
        </w:rPr>
      </w:pPr>
      <w:r w:rsidRPr="005F57FC">
        <w:rPr>
          <w:rFonts w:ascii="Consolas" w:eastAsia="Times New Roman" w:hAnsi="Consolas" w:cs="Times New Roman"/>
          <w:color w:val="FFFFFF"/>
          <w:sz w:val="12"/>
          <w:szCs w:val="12"/>
          <w:lang w:val="es-ES" w:eastAsia="es-ES"/>
        </w:rPr>
        <w:t xml:space="preserve">            </w:t>
      </w:r>
      <w:proofErr w:type="spellStart"/>
      <w:r w:rsidRPr="005F57FC">
        <w:rPr>
          <w:rFonts w:ascii="Consolas" w:eastAsia="Times New Roman" w:hAnsi="Consolas" w:cs="Times New Roman"/>
          <w:color w:val="C586C0"/>
          <w:sz w:val="12"/>
          <w:szCs w:val="12"/>
          <w:lang w:val="es-ES" w:eastAsia="es-ES"/>
        </w:rPr>
        <w:t>if</w:t>
      </w:r>
      <w:proofErr w:type="spellEnd"/>
      <w:r w:rsidRPr="005F57FC">
        <w:rPr>
          <w:rFonts w:ascii="Consolas" w:eastAsia="Times New Roman" w:hAnsi="Consolas" w:cs="Times New Roman"/>
          <w:color w:val="FFFFFF"/>
          <w:sz w:val="12"/>
          <w:szCs w:val="12"/>
          <w:lang w:val="es-ES" w:eastAsia="es-ES"/>
        </w:rPr>
        <w:t xml:space="preserve"> (</w:t>
      </w:r>
      <w:proofErr w:type="gramStart"/>
      <w:r w:rsidRPr="005F57FC">
        <w:rPr>
          <w:rFonts w:ascii="Consolas" w:eastAsia="Times New Roman" w:hAnsi="Consolas" w:cs="Times New Roman"/>
          <w:color w:val="9CDCFE"/>
          <w:sz w:val="12"/>
          <w:szCs w:val="12"/>
          <w:lang w:val="es-ES" w:eastAsia="es-ES"/>
        </w:rPr>
        <w:t>indexes</w:t>
      </w:r>
      <w:r w:rsidRPr="005F57FC">
        <w:rPr>
          <w:rFonts w:ascii="Consolas" w:eastAsia="Times New Roman" w:hAnsi="Consolas" w:cs="Times New Roman"/>
          <w:color w:val="FFFFFF"/>
          <w:sz w:val="12"/>
          <w:szCs w:val="12"/>
          <w:lang w:val="es-ES" w:eastAsia="es-ES"/>
        </w:rPr>
        <w:t xml:space="preserve"> </w:t>
      </w:r>
      <w:r w:rsidRPr="005F57FC">
        <w:rPr>
          <w:rFonts w:ascii="Consolas" w:eastAsia="Times New Roman" w:hAnsi="Consolas" w:cs="Times New Roman"/>
          <w:color w:val="D4D4D4"/>
          <w:sz w:val="12"/>
          <w:szCs w:val="12"/>
          <w:lang w:val="es-ES" w:eastAsia="es-ES"/>
        </w:rPr>
        <w:t>!</w:t>
      </w:r>
      <w:proofErr w:type="gramEnd"/>
      <w:r w:rsidRPr="005F57FC">
        <w:rPr>
          <w:rFonts w:ascii="Consolas" w:eastAsia="Times New Roman" w:hAnsi="Consolas" w:cs="Times New Roman"/>
          <w:color w:val="D4D4D4"/>
          <w:sz w:val="12"/>
          <w:szCs w:val="12"/>
          <w:lang w:val="es-ES" w:eastAsia="es-ES"/>
        </w:rPr>
        <w:t>=</w:t>
      </w:r>
      <w:r w:rsidRPr="005F57FC">
        <w:rPr>
          <w:rFonts w:ascii="Consolas" w:eastAsia="Times New Roman" w:hAnsi="Consolas" w:cs="Times New Roman"/>
          <w:color w:val="FFFFFF"/>
          <w:sz w:val="12"/>
          <w:szCs w:val="12"/>
          <w:lang w:val="es-ES" w:eastAsia="es-ES"/>
        </w:rPr>
        <w:t xml:space="preserve"> []):</w:t>
      </w:r>
    </w:p>
    <w:p w14:paraId="20E3BE9D" w14:textId="77777777" w:rsidR="00CA31A2" w:rsidRPr="005F57FC" w:rsidRDefault="00CA31A2" w:rsidP="00CA31A2">
      <w:pPr>
        <w:pStyle w:val="Prrafodelista"/>
        <w:numPr>
          <w:ilvl w:val="0"/>
          <w:numId w:val="12"/>
        </w:numPr>
        <w:shd w:val="clear" w:color="auto" w:fill="000000"/>
        <w:spacing w:after="0" w:line="285" w:lineRule="atLeast"/>
        <w:rPr>
          <w:rFonts w:ascii="Consolas" w:eastAsia="Times New Roman" w:hAnsi="Consolas" w:cs="Times New Roman"/>
          <w:color w:val="FFFFFF"/>
          <w:sz w:val="12"/>
          <w:szCs w:val="12"/>
          <w:lang w:val="es-ES" w:eastAsia="es-ES"/>
        </w:rPr>
      </w:pPr>
      <w:r w:rsidRPr="005F57FC">
        <w:rPr>
          <w:rFonts w:ascii="Consolas" w:eastAsia="Times New Roman" w:hAnsi="Consolas" w:cs="Times New Roman"/>
          <w:color w:val="FFFFFF"/>
          <w:sz w:val="12"/>
          <w:szCs w:val="12"/>
          <w:lang w:val="es-ES" w:eastAsia="es-ES"/>
        </w:rPr>
        <w:t xml:space="preserve">                </w:t>
      </w:r>
    </w:p>
    <w:p w14:paraId="5C144B73" w14:textId="77777777" w:rsidR="00CA31A2" w:rsidRPr="005F57FC" w:rsidRDefault="00CA31A2" w:rsidP="00CA31A2">
      <w:pPr>
        <w:pStyle w:val="Prrafodelista"/>
        <w:numPr>
          <w:ilvl w:val="0"/>
          <w:numId w:val="12"/>
        </w:numPr>
        <w:shd w:val="clear" w:color="auto" w:fill="000000"/>
        <w:spacing w:after="0" w:line="285" w:lineRule="atLeast"/>
        <w:rPr>
          <w:rFonts w:ascii="Consolas" w:eastAsia="Times New Roman" w:hAnsi="Consolas" w:cs="Times New Roman"/>
          <w:color w:val="FFFFFF"/>
          <w:sz w:val="12"/>
          <w:szCs w:val="12"/>
          <w:lang w:val="es-ES" w:eastAsia="es-ES"/>
        </w:rPr>
      </w:pPr>
      <w:r w:rsidRPr="005F57FC">
        <w:rPr>
          <w:rFonts w:ascii="Consolas" w:eastAsia="Times New Roman" w:hAnsi="Consolas" w:cs="Times New Roman"/>
          <w:color w:val="FFFFFF"/>
          <w:sz w:val="12"/>
          <w:szCs w:val="12"/>
          <w:lang w:val="es-ES" w:eastAsia="es-ES"/>
        </w:rPr>
        <w:t xml:space="preserve">                </w:t>
      </w:r>
      <w:r w:rsidRPr="005F57FC">
        <w:rPr>
          <w:rFonts w:ascii="Consolas" w:eastAsia="Times New Roman" w:hAnsi="Consolas" w:cs="Times New Roman"/>
          <w:color w:val="7CA668"/>
          <w:sz w:val="12"/>
          <w:szCs w:val="12"/>
          <w:lang w:val="es-ES" w:eastAsia="es-ES"/>
        </w:rPr>
        <w:t xml:space="preserve"># </w:t>
      </w:r>
      <w:proofErr w:type="spellStart"/>
      <w:r w:rsidRPr="005F57FC">
        <w:rPr>
          <w:rFonts w:ascii="Consolas" w:eastAsia="Times New Roman" w:hAnsi="Consolas" w:cs="Times New Roman"/>
          <w:color w:val="7CA668"/>
          <w:sz w:val="12"/>
          <w:szCs w:val="12"/>
          <w:lang w:val="es-ES" w:eastAsia="es-ES"/>
        </w:rPr>
        <w:t>Index</w:t>
      </w:r>
      <w:proofErr w:type="spellEnd"/>
      <w:r w:rsidRPr="005F57FC">
        <w:rPr>
          <w:rFonts w:ascii="Consolas" w:eastAsia="Times New Roman" w:hAnsi="Consolas" w:cs="Times New Roman"/>
          <w:color w:val="7CA668"/>
          <w:sz w:val="12"/>
          <w:szCs w:val="12"/>
          <w:lang w:val="es-ES" w:eastAsia="es-ES"/>
        </w:rPr>
        <w:t xml:space="preserve"> in </w:t>
      </w:r>
      <w:proofErr w:type="spellStart"/>
      <w:r w:rsidRPr="005F57FC">
        <w:rPr>
          <w:rFonts w:ascii="Consolas" w:eastAsia="Times New Roman" w:hAnsi="Consolas" w:cs="Times New Roman"/>
          <w:color w:val="7CA668"/>
          <w:sz w:val="12"/>
          <w:szCs w:val="12"/>
          <w:lang w:val="es-ES" w:eastAsia="es-ES"/>
        </w:rPr>
        <w:t>Sequencer</w:t>
      </w:r>
      <w:proofErr w:type="spellEnd"/>
    </w:p>
    <w:p w14:paraId="119F6062" w14:textId="77777777" w:rsidR="00CA31A2" w:rsidRPr="005F57FC" w:rsidRDefault="00CA31A2" w:rsidP="00CA31A2">
      <w:pPr>
        <w:pStyle w:val="Prrafodelista"/>
        <w:numPr>
          <w:ilvl w:val="0"/>
          <w:numId w:val="12"/>
        </w:numPr>
        <w:shd w:val="clear" w:color="auto" w:fill="000000"/>
        <w:spacing w:after="0" w:line="285" w:lineRule="atLeast"/>
        <w:rPr>
          <w:rFonts w:ascii="Consolas" w:eastAsia="Times New Roman" w:hAnsi="Consolas" w:cs="Times New Roman"/>
          <w:color w:val="FFFFFF"/>
          <w:sz w:val="12"/>
          <w:szCs w:val="12"/>
          <w:lang w:val="es-ES" w:eastAsia="es-ES"/>
        </w:rPr>
      </w:pPr>
      <w:r w:rsidRPr="005F57FC">
        <w:rPr>
          <w:rFonts w:ascii="Consolas" w:eastAsia="Times New Roman" w:hAnsi="Consolas" w:cs="Times New Roman"/>
          <w:color w:val="FFFFFF"/>
          <w:sz w:val="12"/>
          <w:szCs w:val="12"/>
          <w:lang w:val="es-ES" w:eastAsia="es-ES"/>
        </w:rPr>
        <w:t xml:space="preserve">                </w:t>
      </w:r>
      <w:proofErr w:type="spellStart"/>
      <w:r w:rsidRPr="005F57FC">
        <w:rPr>
          <w:rFonts w:ascii="Consolas" w:eastAsia="Times New Roman" w:hAnsi="Consolas" w:cs="Times New Roman"/>
          <w:color w:val="9CDCFE"/>
          <w:sz w:val="12"/>
          <w:szCs w:val="12"/>
          <w:lang w:val="es-ES" w:eastAsia="es-ES"/>
        </w:rPr>
        <w:t>newindex</w:t>
      </w:r>
      <w:proofErr w:type="spellEnd"/>
      <w:r w:rsidRPr="005F57FC">
        <w:rPr>
          <w:rFonts w:ascii="Consolas" w:eastAsia="Times New Roman" w:hAnsi="Consolas" w:cs="Times New Roman"/>
          <w:color w:val="FFFFFF"/>
          <w:sz w:val="12"/>
          <w:szCs w:val="12"/>
          <w:lang w:val="es-ES" w:eastAsia="es-ES"/>
        </w:rPr>
        <w:t xml:space="preserve"> </w:t>
      </w:r>
      <w:r w:rsidRPr="005F57FC">
        <w:rPr>
          <w:rFonts w:ascii="Consolas" w:eastAsia="Times New Roman" w:hAnsi="Consolas" w:cs="Times New Roman"/>
          <w:color w:val="D4D4D4"/>
          <w:sz w:val="12"/>
          <w:szCs w:val="12"/>
          <w:lang w:val="es-ES" w:eastAsia="es-ES"/>
        </w:rPr>
        <w:t>=</w:t>
      </w:r>
      <w:r w:rsidRPr="005F57FC">
        <w:rPr>
          <w:rFonts w:ascii="Consolas" w:eastAsia="Times New Roman" w:hAnsi="Consolas" w:cs="Times New Roman"/>
          <w:color w:val="FFFFFF"/>
          <w:sz w:val="12"/>
          <w:szCs w:val="12"/>
          <w:lang w:val="es-ES" w:eastAsia="es-ES"/>
        </w:rPr>
        <w:t xml:space="preserve"> </w:t>
      </w:r>
      <w:proofErr w:type="spellStart"/>
      <w:r w:rsidRPr="005F57FC">
        <w:rPr>
          <w:rFonts w:ascii="Consolas" w:eastAsia="Times New Roman" w:hAnsi="Consolas" w:cs="Times New Roman"/>
          <w:color w:val="9CDCFE"/>
          <w:sz w:val="12"/>
          <w:szCs w:val="12"/>
          <w:lang w:val="es-ES" w:eastAsia="es-ES"/>
        </w:rPr>
        <w:t>index</w:t>
      </w:r>
      <w:proofErr w:type="spellEnd"/>
      <w:r w:rsidRPr="005F57FC">
        <w:rPr>
          <w:rFonts w:ascii="Consolas" w:eastAsia="Times New Roman" w:hAnsi="Consolas" w:cs="Times New Roman"/>
          <w:color w:val="FFFFFF"/>
          <w:sz w:val="12"/>
          <w:szCs w:val="12"/>
          <w:lang w:val="es-ES" w:eastAsia="es-ES"/>
        </w:rPr>
        <w:t xml:space="preserve"> </w:t>
      </w:r>
      <w:r w:rsidRPr="005F57FC">
        <w:rPr>
          <w:rFonts w:ascii="Consolas" w:eastAsia="Times New Roman" w:hAnsi="Consolas" w:cs="Times New Roman"/>
          <w:color w:val="D4D4D4"/>
          <w:sz w:val="12"/>
          <w:szCs w:val="12"/>
          <w:lang w:val="es-ES" w:eastAsia="es-ES"/>
        </w:rPr>
        <w:t>+</w:t>
      </w:r>
      <w:r w:rsidRPr="005F57FC">
        <w:rPr>
          <w:rFonts w:ascii="Consolas" w:eastAsia="Times New Roman" w:hAnsi="Consolas" w:cs="Times New Roman"/>
          <w:color w:val="FFFFFF"/>
          <w:sz w:val="12"/>
          <w:szCs w:val="12"/>
          <w:lang w:val="es-ES" w:eastAsia="es-ES"/>
        </w:rPr>
        <w:t xml:space="preserve"> </w:t>
      </w:r>
      <w:proofErr w:type="gramStart"/>
      <w:r w:rsidRPr="005F57FC">
        <w:rPr>
          <w:rFonts w:ascii="Consolas" w:eastAsia="Times New Roman" w:hAnsi="Consolas" w:cs="Times New Roman"/>
          <w:color w:val="9CDCFE"/>
          <w:sz w:val="12"/>
          <w:szCs w:val="12"/>
          <w:lang w:val="es-ES" w:eastAsia="es-ES"/>
        </w:rPr>
        <w:t>indexes</w:t>
      </w:r>
      <w:r w:rsidRPr="005F57FC">
        <w:rPr>
          <w:rFonts w:ascii="Consolas" w:eastAsia="Times New Roman" w:hAnsi="Consolas" w:cs="Times New Roman"/>
          <w:color w:val="FFFFFF"/>
          <w:sz w:val="12"/>
          <w:szCs w:val="12"/>
          <w:lang w:val="es-ES" w:eastAsia="es-ES"/>
        </w:rPr>
        <w:t>[</w:t>
      </w:r>
      <w:proofErr w:type="gramEnd"/>
      <w:r w:rsidRPr="005F57FC">
        <w:rPr>
          <w:rFonts w:ascii="Consolas" w:eastAsia="Times New Roman" w:hAnsi="Consolas" w:cs="Times New Roman"/>
          <w:color w:val="B5CEA8"/>
          <w:sz w:val="12"/>
          <w:szCs w:val="12"/>
          <w:lang w:val="es-ES" w:eastAsia="es-ES"/>
        </w:rPr>
        <w:t>0</w:t>
      </w:r>
      <w:r w:rsidRPr="005F57FC">
        <w:rPr>
          <w:rFonts w:ascii="Consolas" w:eastAsia="Times New Roman" w:hAnsi="Consolas" w:cs="Times New Roman"/>
          <w:color w:val="FFFFFF"/>
          <w:sz w:val="12"/>
          <w:szCs w:val="12"/>
          <w:lang w:val="es-ES" w:eastAsia="es-ES"/>
        </w:rPr>
        <w:t>]</w:t>
      </w:r>
    </w:p>
    <w:p w14:paraId="2A414EC5" w14:textId="77777777" w:rsidR="00CA31A2" w:rsidRPr="005F57FC" w:rsidRDefault="00CA31A2" w:rsidP="00CA31A2">
      <w:pPr>
        <w:pStyle w:val="Prrafodelista"/>
        <w:numPr>
          <w:ilvl w:val="0"/>
          <w:numId w:val="12"/>
        </w:numPr>
        <w:shd w:val="clear" w:color="auto" w:fill="000000"/>
        <w:spacing w:after="0" w:line="285" w:lineRule="atLeast"/>
        <w:rPr>
          <w:rFonts w:ascii="Consolas" w:eastAsia="Times New Roman" w:hAnsi="Consolas" w:cs="Times New Roman"/>
          <w:color w:val="FFFFFF"/>
          <w:sz w:val="12"/>
          <w:szCs w:val="12"/>
          <w:lang w:val="es-ES" w:eastAsia="es-ES"/>
        </w:rPr>
      </w:pPr>
      <w:r w:rsidRPr="005F57FC">
        <w:rPr>
          <w:rFonts w:ascii="Consolas" w:eastAsia="Times New Roman" w:hAnsi="Consolas" w:cs="Times New Roman"/>
          <w:color w:val="FFFFFF"/>
          <w:sz w:val="12"/>
          <w:szCs w:val="12"/>
          <w:lang w:val="es-ES" w:eastAsia="es-ES"/>
        </w:rPr>
        <w:t xml:space="preserve">                </w:t>
      </w:r>
    </w:p>
    <w:p w14:paraId="267793C4" w14:textId="77777777" w:rsidR="00CA31A2" w:rsidRPr="005F57FC" w:rsidRDefault="00CA31A2" w:rsidP="00CA31A2">
      <w:pPr>
        <w:pStyle w:val="Prrafodelista"/>
        <w:numPr>
          <w:ilvl w:val="0"/>
          <w:numId w:val="12"/>
        </w:numPr>
        <w:shd w:val="clear" w:color="auto" w:fill="000000"/>
        <w:spacing w:after="0" w:line="285" w:lineRule="atLeast"/>
        <w:rPr>
          <w:rFonts w:ascii="Consolas" w:eastAsia="Times New Roman" w:hAnsi="Consolas" w:cs="Times New Roman"/>
          <w:color w:val="FFFFFF"/>
          <w:sz w:val="12"/>
          <w:szCs w:val="12"/>
          <w:lang w:val="es-ES" w:eastAsia="es-ES"/>
        </w:rPr>
      </w:pPr>
      <w:r w:rsidRPr="005F57FC">
        <w:rPr>
          <w:rFonts w:ascii="Consolas" w:eastAsia="Times New Roman" w:hAnsi="Consolas" w:cs="Times New Roman"/>
          <w:color w:val="FFFFFF"/>
          <w:sz w:val="12"/>
          <w:szCs w:val="12"/>
          <w:lang w:val="es-ES" w:eastAsia="es-ES"/>
        </w:rPr>
        <w:t xml:space="preserve">                </w:t>
      </w:r>
      <w:r w:rsidRPr="005F57FC">
        <w:rPr>
          <w:rFonts w:ascii="Consolas" w:eastAsia="Times New Roman" w:hAnsi="Consolas" w:cs="Times New Roman"/>
          <w:color w:val="7CA668"/>
          <w:sz w:val="12"/>
          <w:szCs w:val="12"/>
          <w:lang w:val="es-ES" w:eastAsia="es-ES"/>
        </w:rPr>
        <w:t xml:space="preserve"># Compute </w:t>
      </w:r>
      <w:proofErr w:type="spellStart"/>
      <w:r w:rsidRPr="005F57FC">
        <w:rPr>
          <w:rFonts w:ascii="Consolas" w:eastAsia="Times New Roman" w:hAnsi="Consolas" w:cs="Times New Roman"/>
          <w:color w:val="7CA668"/>
          <w:sz w:val="12"/>
          <w:szCs w:val="12"/>
          <w:lang w:val="es-ES" w:eastAsia="es-ES"/>
        </w:rPr>
        <w:t>priority</w:t>
      </w:r>
      <w:proofErr w:type="spellEnd"/>
    </w:p>
    <w:p w14:paraId="546C8285" w14:textId="77777777" w:rsidR="00CA31A2" w:rsidRPr="005F57FC" w:rsidRDefault="00CA31A2" w:rsidP="00CA31A2">
      <w:pPr>
        <w:pStyle w:val="Prrafodelista"/>
        <w:numPr>
          <w:ilvl w:val="0"/>
          <w:numId w:val="12"/>
        </w:numPr>
        <w:shd w:val="clear" w:color="auto" w:fill="000000"/>
        <w:spacing w:after="0" w:line="285" w:lineRule="atLeast"/>
        <w:rPr>
          <w:rFonts w:ascii="Consolas" w:eastAsia="Times New Roman" w:hAnsi="Consolas" w:cs="Times New Roman"/>
          <w:color w:val="FFFFFF"/>
          <w:sz w:val="12"/>
          <w:szCs w:val="12"/>
          <w:lang w:val="es-ES" w:eastAsia="es-ES"/>
        </w:rPr>
      </w:pPr>
      <w:r w:rsidRPr="005F57FC">
        <w:rPr>
          <w:rFonts w:ascii="Consolas" w:eastAsia="Times New Roman" w:hAnsi="Consolas" w:cs="Times New Roman"/>
          <w:color w:val="FFFFFF"/>
          <w:sz w:val="12"/>
          <w:szCs w:val="12"/>
          <w:lang w:val="es-ES" w:eastAsia="es-ES"/>
        </w:rPr>
        <w:t xml:space="preserve">                </w:t>
      </w:r>
      <w:proofErr w:type="spellStart"/>
      <w:r w:rsidRPr="005F57FC">
        <w:rPr>
          <w:rFonts w:ascii="Consolas" w:eastAsia="Times New Roman" w:hAnsi="Consolas" w:cs="Times New Roman"/>
          <w:color w:val="9CDCFE"/>
          <w:sz w:val="12"/>
          <w:szCs w:val="12"/>
          <w:lang w:val="es-ES" w:eastAsia="es-ES"/>
        </w:rPr>
        <w:t>priority</w:t>
      </w:r>
      <w:proofErr w:type="spellEnd"/>
      <w:r w:rsidRPr="005F57FC">
        <w:rPr>
          <w:rFonts w:ascii="Consolas" w:eastAsia="Times New Roman" w:hAnsi="Consolas" w:cs="Times New Roman"/>
          <w:color w:val="FFFFFF"/>
          <w:sz w:val="12"/>
          <w:szCs w:val="12"/>
          <w:lang w:val="es-ES" w:eastAsia="es-ES"/>
        </w:rPr>
        <w:t xml:space="preserve"> </w:t>
      </w:r>
      <w:r w:rsidRPr="005F57FC">
        <w:rPr>
          <w:rFonts w:ascii="Consolas" w:eastAsia="Times New Roman" w:hAnsi="Consolas" w:cs="Times New Roman"/>
          <w:color w:val="D4D4D4"/>
          <w:sz w:val="12"/>
          <w:szCs w:val="12"/>
          <w:lang w:val="es-ES" w:eastAsia="es-ES"/>
        </w:rPr>
        <w:t>=</w:t>
      </w:r>
      <w:r w:rsidRPr="005F57FC">
        <w:rPr>
          <w:rFonts w:ascii="Consolas" w:eastAsia="Times New Roman" w:hAnsi="Consolas" w:cs="Times New Roman"/>
          <w:color w:val="FFFFFF"/>
          <w:sz w:val="12"/>
          <w:szCs w:val="12"/>
          <w:lang w:val="es-ES" w:eastAsia="es-ES"/>
        </w:rPr>
        <w:t xml:space="preserve"> </w:t>
      </w:r>
      <w:proofErr w:type="spellStart"/>
      <w:proofErr w:type="gramStart"/>
      <w:r w:rsidRPr="005F57FC">
        <w:rPr>
          <w:rFonts w:ascii="Consolas" w:eastAsia="Times New Roman" w:hAnsi="Consolas" w:cs="Times New Roman"/>
          <w:color w:val="9CDCFE"/>
          <w:sz w:val="12"/>
          <w:szCs w:val="12"/>
          <w:lang w:val="es-ES" w:eastAsia="es-ES"/>
        </w:rPr>
        <w:t>self</w:t>
      </w:r>
      <w:r w:rsidRPr="005F57FC">
        <w:rPr>
          <w:rFonts w:ascii="Consolas" w:eastAsia="Times New Roman" w:hAnsi="Consolas" w:cs="Times New Roman"/>
          <w:color w:val="FFFFFF"/>
          <w:sz w:val="12"/>
          <w:szCs w:val="12"/>
          <w:lang w:val="es-ES" w:eastAsia="es-ES"/>
        </w:rPr>
        <w:t>.</w:t>
      </w:r>
      <w:r w:rsidRPr="005F57FC">
        <w:rPr>
          <w:rFonts w:ascii="Consolas" w:eastAsia="Times New Roman" w:hAnsi="Consolas" w:cs="Times New Roman"/>
          <w:color w:val="9CDCFE"/>
          <w:sz w:val="12"/>
          <w:szCs w:val="12"/>
          <w:lang w:val="es-ES" w:eastAsia="es-ES"/>
        </w:rPr>
        <w:t>Sequencer</w:t>
      </w:r>
      <w:proofErr w:type="spellEnd"/>
      <w:proofErr w:type="gramEnd"/>
      <w:r w:rsidRPr="005F57FC">
        <w:rPr>
          <w:rFonts w:ascii="Consolas" w:eastAsia="Times New Roman" w:hAnsi="Consolas" w:cs="Times New Roman"/>
          <w:color w:val="FFFFFF"/>
          <w:sz w:val="12"/>
          <w:szCs w:val="12"/>
          <w:lang w:val="es-ES" w:eastAsia="es-ES"/>
        </w:rPr>
        <w:t>[</w:t>
      </w:r>
      <w:r w:rsidRPr="005F57FC">
        <w:rPr>
          <w:rFonts w:ascii="Consolas" w:eastAsia="Times New Roman" w:hAnsi="Consolas" w:cs="Times New Roman"/>
          <w:color w:val="9CDCFE"/>
          <w:sz w:val="12"/>
          <w:szCs w:val="12"/>
          <w:lang w:val="es-ES" w:eastAsia="es-ES"/>
        </w:rPr>
        <w:t>indexes</w:t>
      </w:r>
      <w:r w:rsidRPr="005F57FC">
        <w:rPr>
          <w:rFonts w:ascii="Consolas" w:eastAsia="Times New Roman" w:hAnsi="Consolas" w:cs="Times New Roman"/>
          <w:color w:val="FFFFFF"/>
          <w:sz w:val="12"/>
          <w:szCs w:val="12"/>
          <w:lang w:val="es-ES" w:eastAsia="es-ES"/>
        </w:rPr>
        <w:t>[</w:t>
      </w:r>
      <w:r w:rsidRPr="005F57FC">
        <w:rPr>
          <w:rFonts w:ascii="Consolas" w:eastAsia="Times New Roman" w:hAnsi="Consolas" w:cs="Times New Roman"/>
          <w:color w:val="B5CEA8"/>
          <w:sz w:val="12"/>
          <w:szCs w:val="12"/>
          <w:lang w:val="es-ES" w:eastAsia="es-ES"/>
        </w:rPr>
        <w:t>0</w:t>
      </w:r>
      <w:r w:rsidRPr="005F57FC">
        <w:rPr>
          <w:rFonts w:ascii="Consolas" w:eastAsia="Times New Roman" w:hAnsi="Consolas" w:cs="Times New Roman"/>
          <w:color w:val="FFFFFF"/>
          <w:sz w:val="12"/>
          <w:szCs w:val="12"/>
          <w:lang w:val="es-ES" w:eastAsia="es-ES"/>
        </w:rPr>
        <w:t>]][</w:t>
      </w:r>
      <w:r w:rsidRPr="005F57FC">
        <w:rPr>
          <w:rFonts w:ascii="Consolas" w:eastAsia="Times New Roman" w:hAnsi="Consolas" w:cs="Times New Roman"/>
          <w:color w:val="B5CEA8"/>
          <w:sz w:val="12"/>
          <w:szCs w:val="12"/>
          <w:lang w:val="es-ES" w:eastAsia="es-ES"/>
        </w:rPr>
        <w:t>1</w:t>
      </w:r>
      <w:r w:rsidRPr="005F57FC">
        <w:rPr>
          <w:rFonts w:ascii="Consolas" w:eastAsia="Times New Roman" w:hAnsi="Consolas" w:cs="Times New Roman"/>
          <w:color w:val="FFFFFF"/>
          <w:sz w:val="12"/>
          <w:szCs w:val="12"/>
          <w:lang w:val="es-ES" w:eastAsia="es-ES"/>
        </w:rPr>
        <w:t xml:space="preserve">] </w:t>
      </w:r>
      <w:r w:rsidRPr="005F57FC">
        <w:rPr>
          <w:rFonts w:ascii="Consolas" w:eastAsia="Times New Roman" w:hAnsi="Consolas" w:cs="Times New Roman"/>
          <w:color w:val="D4D4D4"/>
          <w:sz w:val="12"/>
          <w:szCs w:val="12"/>
          <w:lang w:val="es-ES" w:eastAsia="es-ES"/>
        </w:rPr>
        <w:t>+</w:t>
      </w:r>
      <w:r w:rsidRPr="005F57FC">
        <w:rPr>
          <w:rFonts w:ascii="Consolas" w:eastAsia="Times New Roman" w:hAnsi="Consolas" w:cs="Times New Roman"/>
          <w:color w:val="FFFFFF"/>
          <w:sz w:val="12"/>
          <w:szCs w:val="12"/>
          <w:lang w:val="es-ES" w:eastAsia="es-ES"/>
        </w:rPr>
        <w:t xml:space="preserve"> </w:t>
      </w:r>
      <w:proofErr w:type="spellStart"/>
      <w:r w:rsidRPr="005F57FC">
        <w:rPr>
          <w:rFonts w:ascii="Consolas" w:eastAsia="Times New Roman" w:hAnsi="Consolas" w:cs="Times New Roman"/>
          <w:color w:val="9CDCFE"/>
          <w:sz w:val="12"/>
          <w:szCs w:val="12"/>
          <w:lang w:val="es-ES" w:eastAsia="es-ES"/>
        </w:rPr>
        <w:t>index</w:t>
      </w:r>
      <w:proofErr w:type="spellEnd"/>
    </w:p>
    <w:p w14:paraId="61D80A9F" w14:textId="77777777" w:rsidR="00CA31A2" w:rsidRPr="005F57FC" w:rsidRDefault="00CA31A2" w:rsidP="00CA31A2">
      <w:pPr>
        <w:pStyle w:val="Prrafodelista"/>
        <w:numPr>
          <w:ilvl w:val="0"/>
          <w:numId w:val="12"/>
        </w:numPr>
        <w:shd w:val="clear" w:color="auto" w:fill="000000"/>
        <w:spacing w:after="0" w:line="285" w:lineRule="atLeast"/>
        <w:rPr>
          <w:rFonts w:ascii="Consolas" w:eastAsia="Times New Roman" w:hAnsi="Consolas" w:cs="Times New Roman"/>
          <w:color w:val="FFFFFF"/>
          <w:sz w:val="12"/>
          <w:szCs w:val="12"/>
          <w:lang w:val="es-ES" w:eastAsia="es-ES"/>
        </w:rPr>
      </w:pPr>
      <w:r w:rsidRPr="005F57FC">
        <w:rPr>
          <w:rFonts w:ascii="Consolas" w:eastAsia="Times New Roman" w:hAnsi="Consolas" w:cs="Times New Roman"/>
          <w:color w:val="FFFFFF"/>
          <w:sz w:val="12"/>
          <w:szCs w:val="12"/>
          <w:lang w:val="es-ES" w:eastAsia="es-ES"/>
        </w:rPr>
        <w:t xml:space="preserve">            </w:t>
      </w:r>
    </w:p>
    <w:p w14:paraId="381C5B97" w14:textId="77777777" w:rsidR="00CA31A2" w:rsidRPr="005F57FC" w:rsidRDefault="00CA31A2" w:rsidP="00CA31A2">
      <w:pPr>
        <w:pStyle w:val="Prrafodelista"/>
        <w:numPr>
          <w:ilvl w:val="0"/>
          <w:numId w:val="12"/>
        </w:numPr>
        <w:shd w:val="clear" w:color="auto" w:fill="000000"/>
        <w:spacing w:after="0" w:line="285" w:lineRule="atLeast"/>
        <w:rPr>
          <w:rFonts w:ascii="Consolas" w:eastAsia="Times New Roman" w:hAnsi="Consolas" w:cs="Times New Roman"/>
          <w:color w:val="FFFFFF"/>
          <w:sz w:val="12"/>
          <w:szCs w:val="12"/>
          <w:lang w:val="es-ES" w:eastAsia="es-ES"/>
        </w:rPr>
      </w:pPr>
      <w:r w:rsidRPr="005F57FC">
        <w:rPr>
          <w:rFonts w:ascii="Consolas" w:eastAsia="Times New Roman" w:hAnsi="Consolas" w:cs="Times New Roman"/>
          <w:color w:val="FFFFFF"/>
          <w:sz w:val="12"/>
          <w:szCs w:val="12"/>
          <w:lang w:val="es-ES" w:eastAsia="es-ES"/>
        </w:rPr>
        <w:t xml:space="preserve">            </w:t>
      </w:r>
      <w:proofErr w:type="spellStart"/>
      <w:r w:rsidRPr="005F57FC">
        <w:rPr>
          <w:rFonts w:ascii="Consolas" w:eastAsia="Times New Roman" w:hAnsi="Consolas" w:cs="Times New Roman"/>
          <w:color w:val="C586C0"/>
          <w:sz w:val="12"/>
          <w:szCs w:val="12"/>
          <w:lang w:val="es-ES" w:eastAsia="es-ES"/>
        </w:rPr>
        <w:t>else</w:t>
      </w:r>
      <w:proofErr w:type="spellEnd"/>
      <w:r w:rsidRPr="005F57FC">
        <w:rPr>
          <w:rFonts w:ascii="Consolas" w:eastAsia="Times New Roman" w:hAnsi="Consolas" w:cs="Times New Roman"/>
          <w:color w:val="FFFFFF"/>
          <w:sz w:val="12"/>
          <w:szCs w:val="12"/>
          <w:lang w:val="es-ES" w:eastAsia="es-ES"/>
        </w:rPr>
        <w:t>:</w:t>
      </w:r>
    </w:p>
    <w:p w14:paraId="32F283ED" w14:textId="77777777" w:rsidR="00CA31A2" w:rsidRPr="005F57FC" w:rsidRDefault="00CA31A2" w:rsidP="00CA31A2">
      <w:pPr>
        <w:pStyle w:val="Prrafodelista"/>
        <w:numPr>
          <w:ilvl w:val="0"/>
          <w:numId w:val="12"/>
        </w:numPr>
        <w:shd w:val="clear" w:color="auto" w:fill="000000"/>
        <w:spacing w:after="0" w:line="285" w:lineRule="atLeast"/>
        <w:rPr>
          <w:rFonts w:ascii="Consolas" w:eastAsia="Times New Roman" w:hAnsi="Consolas" w:cs="Times New Roman"/>
          <w:color w:val="FFFFFF"/>
          <w:sz w:val="12"/>
          <w:szCs w:val="12"/>
          <w:lang w:val="es-ES" w:eastAsia="es-ES"/>
        </w:rPr>
      </w:pPr>
      <w:r w:rsidRPr="005F57FC">
        <w:rPr>
          <w:rFonts w:ascii="Consolas" w:eastAsia="Times New Roman" w:hAnsi="Consolas" w:cs="Times New Roman"/>
          <w:color w:val="FFFFFF"/>
          <w:sz w:val="12"/>
          <w:szCs w:val="12"/>
          <w:lang w:val="es-ES" w:eastAsia="es-ES"/>
        </w:rPr>
        <w:t xml:space="preserve">                </w:t>
      </w:r>
    </w:p>
    <w:p w14:paraId="1CBBED4C" w14:textId="77777777" w:rsidR="00CA31A2" w:rsidRPr="00DA2C59" w:rsidRDefault="00CA31A2" w:rsidP="00CA31A2">
      <w:pPr>
        <w:pStyle w:val="Prrafodelista"/>
        <w:numPr>
          <w:ilvl w:val="0"/>
          <w:numId w:val="12"/>
        </w:numPr>
        <w:shd w:val="clear" w:color="auto" w:fill="000000"/>
        <w:spacing w:after="0" w:line="285" w:lineRule="atLeast"/>
        <w:rPr>
          <w:rFonts w:ascii="Consolas" w:eastAsia="Times New Roman" w:hAnsi="Consolas" w:cs="Times New Roman"/>
          <w:color w:val="FFFFFF"/>
          <w:sz w:val="12"/>
          <w:szCs w:val="12"/>
          <w:lang w:eastAsia="es-ES"/>
        </w:rPr>
      </w:pPr>
      <w:r w:rsidRPr="00DA2C59">
        <w:rPr>
          <w:rFonts w:ascii="Consolas" w:eastAsia="Times New Roman" w:hAnsi="Consolas" w:cs="Times New Roman"/>
          <w:color w:val="FFFFFF"/>
          <w:sz w:val="12"/>
          <w:szCs w:val="12"/>
          <w:lang w:eastAsia="es-ES"/>
        </w:rPr>
        <w:t xml:space="preserve">                </w:t>
      </w:r>
      <w:r w:rsidRPr="00DA2C59">
        <w:rPr>
          <w:rFonts w:ascii="Consolas" w:eastAsia="Times New Roman" w:hAnsi="Consolas" w:cs="Times New Roman"/>
          <w:color w:val="7CA668"/>
          <w:sz w:val="12"/>
          <w:szCs w:val="12"/>
          <w:lang w:eastAsia="es-ES"/>
        </w:rPr>
        <w:t xml:space="preserve"># Get more </w:t>
      </w:r>
      <w:proofErr w:type="spellStart"/>
      <w:r w:rsidRPr="00DA2C59">
        <w:rPr>
          <w:rFonts w:ascii="Consolas" w:eastAsia="Times New Roman" w:hAnsi="Consolas" w:cs="Times New Roman"/>
          <w:color w:val="7CA668"/>
          <w:sz w:val="12"/>
          <w:szCs w:val="12"/>
          <w:lang w:eastAsia="es-ES"/>
        </w:rPr>
        <w:t>priotary</w:t>
      </w:r>
      <w:proofErr w:type="spellEnd"/>
      <w:r w:rsidRPr="00DA2C59">
        <w:rPr>
          <w:rFonts w:ascii="Consolas" w:eastAsia="Times New Roman" w:hAnsi="Consolas" w:cs="Times New Roman"/>
          <w:color w:val="7CA668"/>
          <w:sz w:val="12"/>
          <w:szCs w:val="12"/>
          <w:lang w:eastAsia="es-ES"/>
        </w:rPr>
        <w:t xml:space="preserve"> tasks for the same rover</w:t>
      </w:r>
    </w:p>
    <w:p w14:paraId="708B3A0C" w14:textId="77777777" w:rsidR="00CA31A2" w:rsidRPr="00DA2C59" w:rsidRDefault="00CA31A2" w:rsidP="00CA31A2">
      <w:pPr>
        <w:pStyle w:val="Prrafodelista"/>
        <w:numPr>
          <w:ilvl w:val="0"/>
          <w:numId w:val="12"/>
        </w:numPr>
        <w:shd w:val="clear" w:color="auto" w:fill="000000"/>
        <w:spacing w:after="0" w:line="285" w:lineRule="atLeast"/>
        <w:rPr>
          <w:rFonts w:ascii="Consolas" w:eastAsia="Times New Roman" w:hAnsi="Consolas" w:cs="Times New Roman"/>
          <w:color w:val="FFFFFF"/>
          <w:sz w:val="12"/>
          <w:szCs w:val="12"/>
          <w:lang w:eastAsia="es-ES"/>
        </w:rPr>
      </w:pPr>
      <w:r w:rsidRPr="00DA2C59">
        <w:rPr>
          <w:rFonts w:ascii="Consolas" w:eastAsia="Times New Roman" w:hAnsi="Consolas" w:cs="Times New Roman"/>
          <w:color w:val="FFFFFF"/>
          <w:sz w:val="12"/>
          <w:szCs w:val="12"/>
          <w:lang w:eastAsia="es-ES"/>
        </w:rPr>
        <w:t xml:space="preserve">                </w:t>
      </w:r>
      <w:r w:rsidRPr="00DA2C59">
        <w:rPr>
          <w:rFonts w:ascii="Consolas" w:eastAsia="Times New Roman" w:hAnsi="Consolas" w:cs="Times New Roman"/>
          <w:color w:val="9CDCFE"/>
          <w:sz w:val="12"/>
          <w:szCs w:val="12"/>
          <w:lang w:eastAsia="es-ES"/>
        </w:rPr>
        <w:t>tasks</w:t>
      </w:r>
      <w:r w:rsidRPr="00DA2C59">
        <w:rPr>
          <w:rFonts w:ascii="Consolas" w:eastAsia="Times New Roman" w:hAnsi="Consolas" w:cs="Times New Roman"/>
          <w:color w:val="FFFFFF"/>
          <w:sz w:val="12"/>
          <w:szCs w:val="12"/>
          <w:lang w:eastAsia="es-ES"/>
        </w:rPr>
        <w:t xml:space="preserve"> </w:t>
      </w:r>
      <w:r w:rsidRPr="00DA2C59">
        <w:rPr>
          <w:rFonts w:ascii="Consolas" w:eastAsia="Times New Roman" w:hAnsi="Consolas" w:cs="Times New Roman"/>
          <w:color w:val="D4D4D4"/>
          <w:sz w:val="12"/>
          <w:szCs w:val="12"/>
          <w:lang w:eastAsia="es-ES"/>
        </w:rPr>
        <w:t>=</w:t>
      </w:r>
      <w:r w:rsidRPr="00DA2C59">
        <w:rPr>
          <w:rFonts w:ascii="Consolas" w:eastAsia="Times New Roman" w:hAnsi="Consolas" w:cs="Times New Roman"/>
          <w:color w:val="FFFFFF"/>
          <w:sz w:val="12"/>
          <w:szCs w:val="12"/>
          <w:lang w:eastAsia="es-ES"/>
        </w:rPr>
        <w:t xml:space="preserve"> [</w:t>
      </w:r>
      <w:r w:rsidRPr="00DA2C59">
        <w:rPr>
          <w:rFonts w:ascii="Consolas" w:eastAsia="Times New Roman" w:hAnsi="Consolas" w:cs="Times New Roman"/>
          <w:color w:val="9CDCFE"/>
          <w:sz w:val="12"/>
          <w:szCs w:val="12"/>
          <w:lang w:eastAsia="es-ES"/>
        </w:rPr>
        <w:t>d</w:t>
      </w:r>
      <w:r w:rsidRPr="00DA2C59">
        <w:rPr>
          <w:rFonts w:ascii="Consolas" w:eastAsia="Times New Roman" w:hAnsi="Consolas" w:cs="Times New Roman"/>
          <w:color w:val="FFFFFF"/>
          <w:sz w:val="12"/>
          <w:szCs w:val="12"/>
          <w:lang w:eastAsia="es-ES"/>
        </w:rPr>
        <w:t xml:space="preserve"> </w:t>
      </w:r>
      <w:proofErr w:type="spellStart"/>
      <w:r w:rsidRPr="00DA2C59">
        <w:rPr>
          <w:rFonts w:ascii="Consolas" w:eastAsia="Times New Roman" w:hAnsi="Consolas" w:cs="Times New Roman"/>
          <w:color w:val="C586C0"/>
          <w:sz w:val="12"/>
          <w:szCs w:val="12"/>
          <w:lang w:eastAsia="es-ES"/>
        </w:rPr>
        <w:t>for</w:t>
      </w:r>
      <w:r w:rsidRPr="00DA2C59">
        <w:rPr>
          <w:rFonts w:ascii="Consolas" w:eastAsia="Times New Roman" w:hAnsi="Consolas" w:cs="Times New Roman"/>
          <w:color w:val="FFFFFF"/>
          <w:sz w:val="12"/>
          <w:szCs w:val="12"/>
          <w:lang w:eastAsia="es-ES"/>
        </w:rPr>
        <w:t xml:space="preserve"> </w:t>
      </w:r>
      <w:r w:rsidRPr="00DA2C59">
        <w:rPr>
          <w:rFonts w:ascii="Consolas" w:eastAsia="Times New Roman" w:hAnsi="Consolas" w:cs="Times New Roman"/>
          <w:color w:val="9CDCFE"/>
          <w:sz w:val="12"/>
          <w:szCs w:val="12"/>
          <w:lang w:eastAsia="es-ES"/>
        </w:rPr>
        <w:t>d</w:t>
      </w:r>
      <w:proofErr w:type="spellEnd"/>
      <w:r w:rsidRPr="00DA2C59">
        <w:rPr>
          <w:rFonts w:ascii="Consolas" w:eastAsia="Times New Roman" w:hAnsi="Consolas" w:cs="Times New Roman"/>
          <w:color w:val="FFFFFF"/>
          <w:sz w:val="12"/>
          <w:szCs w:val="12"/>
          <w:lang w:eastAsia="es-ES"/>
        </w:rPr>
        <w:t xml:space="preserve"> </w:t>
      </w:r>
      <w:r w:rsidRPr="00DA2C59">
        <w:rPr>
          <w:rFonts w:ascii="Consolas" w:eastAsia="Times New Roman" w:hAnsi="Consolas" w:cs="Times New Roman"/>
          <w:color w:val="C586C0"/>
          <w:sz w:val="12"/>
          <w:szCs w:val="12"/>
          <w:lang w:eastAsia="es-ES"/>
        </w:rPr>
        <w:t>in</w:t>
      </w:r>
      <w:r w:rsidRPr="00DA2C59">
        <w:rPr>
          <w:rFonts w:ascii="Consolas" w:eastAsia="Times New Roman" w:hAnsi="Consolas" w:cs="Times New Roman"/>
          <w:color w:val="FFFFFF"/>
          <w:sz w:val="12"/>
          <w:szCs w:val="12"/>
          <w:lang w:eastAsia="es-ES"/>
        </w:rPr>
        <w:t xml:space="preserve"> </w:t>
      </w:r>
      <w:proofErr w:type="spellStart"/>
      <w:proofErr w:type="gramStart"/>
      <w:r w:rsidRPr="00DA2C59">
        <w:rPr>
          <w:rFonts w:ascii="Consolas" w:eastAsia="Times New Roman" w:hAnsi="Consolas" w:cs="Times New Roman"/>
          <w:color w:val="9CDCFE"/>
          <w:sz w:val="12"/>
          <w:szCs w:val="12"/>
          <w:lang w:eastAsia="es-ES"/>
        </w:rPr>
        <w:t>self</w:t>
      </w:r>
      <w:r w:rsidRPr="00DA2C59">
        <w:rPr>
          <w:rFonts w:ascii="Consolas" w:eastAsia="Times New Roman" w:hAnsi="Consolas" w:cs="Times New Roman"/>
          <w:color w:val="FFFFFF"/>
          <w:sz w:val="12"/>
          <w:szCs w:val="12"/>
          <w:lang w:eastAsia="es-ES"/>
        </w:rPr>
        <w:t>.</w:t>
      </w:r>
      <w:r w:rsidRPr="00DA2C59">
        <w:rPr>
          <w:rFonts w:ascii="Consolas" w:eastAsia="Times New Roman" w:hAnsi="Consolas" w:cs="Times New Roman"/>
          <w:color w:val="9CDCFE"/>
          <w:sz w:val="12"/>
          <w:szCs w:val="12"/>
          <w:lang w:eastAsia="es-ES"/>
        </w:rPr>
        <w:t>Sequencer</w:t>
      </w:r>
      <w:proofErr w:type="spellEnd"/>
      <w:proofErr w:type="gramEnd"/>
      <w:r w:rsidRPr="00DA2C59">
        <w:rPr>
          <w:rFonts w:ascii="Consolas" w:eastAsia="Times New Roman" w:hAnsi="Consolas" w:cs="Times New Roman"/>
          <w:color w:val="FFFFFF"/>
          <w:sz w:val="12"/>
          <w:szCs w:val="12"/>
          <w:lang w:eastAsia="es-ES"/>
        </w:rPr>
        <w:t xml:space="preserve"> </w:t>
      </w:r>
      <w:r w:rsidRPr="00DA2C59">
        <w:rPr>
          <w:rFonts w:ascii="Consolas" w:eastAsia="Times New Roman" w:hAnsi="Consolas" w:cs="Times New Roman"/>
          <w:color w:val="C586C0"/>
          <w:sz w:val="12"/>
          <w:szCs w:val="12"/>
          <w:lang w:eastAsia="es-ES"/>
        </w:rPr>
        <w:t>if</w:t>
      </w:r>
      <w:r w:rsidRPr="00DA2C59">
        <w:rPr>
          <w:rFonts w:ascii="Consolas" w:eastAsia="Times New Roman" w:hAnsi="Consolas" w:cs="Times New Roman"/>
          <w:color w:val="FFFFFF"/>
          <w:sz w:val="12"/>
          <w:szCs w:val="12"/>
          <w:lang w:eastAsia="es-ES"/>
        </w:rPr>
        <w:t xml:space="preserve"> (</w:t>
      </w:r>
      <w:r w:rsidRPr="00DA2C59">
        <w:rPr>
          <w:rFonts w:ascii="Consolas" w:eastAsia="Times New Roman" w:hAnsi="Consolas" w:cs="Times New Roman"/>
          <w:color w:val="9CDCFE"/>
          <w:sz w:val="12"/>
          <w:szCs w:val="12"/>
          <w:lang w:eastAsia="es-ES"/>
        </w:rPr>
        <w:t>d</w:t>
      </w:r>
      <w:r w:rsidRPr="00DA2C59">
        <w:rPr>
          <w:rFonts w:ascii="Consolas" w:eastAsia="Times New Roman" w:hAnsi="Consolas" w:cs="Times New Roman"/>
          <w:color w:val="FFFFFF"/>
          <w:sz w:val="12"/>
          <w:szCs w:val="12"/>
          <w:lang w:eastAsia="es-ES"/>
        </w:rPr>
        <w:t>[</w:t>
      </w:r>
      <w:r w:rsidRPr="00DA2C59">
        <w:rPr>
          <w:rFonts w:ascii="Consolas" w:eastAsia="Times New Roman" w:hAnsi="Consolas" w:cs="Times New Roman"/>
          <w:color w:val="B5CEA8"/>
          <w:sz w:val="12"/>
          <w:szCs w:val="12"/>
          <w:lang w:eastAsia="es-ES"/>
        </w:rPr>
        <w:t>4</w:t>
      </w:r>
      <w:r w:rsidRPr="00DA2C59">
        <w:rPr>
          <w:rFonts w:ascii="Consolas" w:eastAsia="Times New Roman" w:hAnsi="Consolas" w:cs="Times New Roman"/>
          <w:color w:val="FFFFFF"/>
          <w:sz w:val="12"/>
          <w:szCs w:val="12"/>
          <w:lang w:eastAsia="es-ES"/>
        </w:rPr>
        <w:t xml:space="preserve">] </w:t>
      </w:r>
      <w:r w:rsidRPr="00DA2C59">
        <w:rPr>
          <w:rFonts w:ascii="Consolas" w:eastAsia="Times New Roman" w:hAnsi="Consolas" w:cs="Times New Roman"/>
          <w:color w:val="D4D4D4"/>
          <w:sz w:val="12"/>
          <w:szCs w:val="12"/>
          <w:lang w:eastAsia="es-ES"/>
        </w:rPr>
        <w:t>==</w:t>
      </w:r>
      <w:r w:rsidRPr="00DA2C59">
        <w:rPr>
          <w:rFonts w:ascii="Consolas" w:eastAsia="Times New Roman" w:hAnsi="Consolas" w:cs="Times New Roman"/>
          <w:color w:val="FFFFFF"/>
          <w:sz w:val="12"/>
          <w:szCs w:val="12"/>
          <w:lang w:eastAsia="es-ES"/>
        </w:rPr>
        <w:t xml:space="preserve"> </w:t>
      </w:r>
      <w:proofErr w:type="spellStart"/>
      <w:r w:rsidRPr="00DA2C59">
        <w:rPr>
          <w:rFonts w:ascii="Consolas" w:eastAsia="Times New Roman" w:hAnsi="Consolas" w:cs="Times New Roman"/>
          <w:color w:val="9CDCFE"/>
          <w:sz w:val="12"/>
          <w:szCs w:val="12"/>
          <w:lang w:eastAsia="es-ES"/>
        </w:rPr>
        <w:t>roverid</w:t>
      </w:r>
      <w:proofErr w:type="spellEnd"/>
      <w:r w:rsidRPr="00DA2C59">
        <w:rPr>
          <w:rFonts w:ascii="Consolas" w:eastAsia="Times New Roman" w:hAnsi="Consolas" w:cs="Times New Roman"/>
          <w:color w:val="FFFFFF"/>
          <w:sz w:val="12"/>
          <w:szCs w:val="12"/>
          <w:lang w:eastAsia="es-ES"/>
        </w:rPr>
        <w:t xml:space="preserve"> </w:t>
      </w:r>
      <w:r w:rsidRPr="00DA2C59">
        <w:rPr>
          <w:rFonts w:ascii="Consolas" w:eastAsia="Times New Roman" w:hAnsi="Consolas" w:cs="Times New Roman"/>
          <w:color w:val="569CD6"/>
          <w:sz w:val="12"/>
          <w:szCs w:val="12"/>
          <w:lang w:eastAsia="es-ES"/>
        </w:rPr>
        <w:t>and</w:t>
      </w:r>
      <w:r w:rsidRPr="00DA2C59">
        <w:rPr>
          <w:rFonts w:ascii="Consolas" w:eastAsia="Times New Roman" w:hAnsi="Consolas" w:cs="Times New Roman"/>
          <w:color w:val="FFFFFF"/>
          <w:sz w:val="12"/>
          <w:szCs w:val="12"/>
          <w:lang w:eastAsia="es-ES"/>
        </w:rPr>
        <w:t xml:space="preserve"> </w:t>
      </w:r>
      <w:r w:rsidRPr="00DA2C59">
        <w:rPr>
          <w:rFonts w:ascii="Consolas" w:eastAsia="Times New Roman" w:hAnsi="Consolas" w:cs="Times New Roman"/>
          <w:color w:val="9CDCFE"/>
          <w:sz w:val="12"/>
          <w:szCs w:val="12"/>
          <w:lang w:eastAsia="es-ES"/>
        </w:rPr>
        <w:t>d</w:t>
      </w:r>
      <w:r w:rsidRPr="00DA2C59">
        <w:rPr>
          <w:rFonts w:ascii="Consolas" w:eastAsia="Times New Roman" w:hAnsi="Consolas" w:cs="Times New Roman"/>
          <w:color w:val="FFFFFF"/>
          <w:sz w:val="12"/>
          <w:szCs w:val="12"/>
          <w:lang w:eastAsia="es-ES"/>
        </w:rPr>
        <w:t>[</w:t>
      </w:r>
      <w:r w:rsidRPr="00DA2C59">
        <w:rPr>
          <w:rFonts w:ascii="Consolas" w:eastAsia="Times New Roman" w:hAnsi="Consolas" w:cs="Times New Roman"/>
          <w:color w:val="B5CEA8"/>
          <w:sz w:val="12"/>
          <w:szCs w:val="12"/>
          <w:lang w:eastAsia="es-ES"/>
        </w:rPr>
        <w:t>5</w:t>
      </w:r>
      <w:r w:rsidRPr="00DA2C59">
        <w:rPr>
          <w:rFonts w:ascii="Consolas" w:eastAsia="Times New Roman" w:hAnsi="Consolas" w:cs="Times New Roman"/>
          <w:color w:val="FFFFFF"/>
          <w:sz w:val="12"/>
          <w:szCs w:val="12"/>
          <w:lang w:eastAsia="es-ES"/>
        </w:rPr>
        <w:t xml:space="preserve">] </w:t>
      </w:r>
      <w:r w:rsidRPr="00DA2C59">
        <w:rPr>
          <w:rFonts w:ascii="Consolas" w:eastAsia="Times New Roman" w:hAnsi="Consolas" w:cs="Times New Roman"/>
          <w:color w:val="D4D4D4"/>
          <w:sz w:val="12"/>
          <w:szCs w:val="12"/>
          <w:lang w:eastAsia="es-ES"/>
        </w:rPr>
        <w:t>==</w:t>
      </w:r>
      <w:r w:rsidRPr="00DA2C59">
        <w:rPr>
          <w:rFonts w:ascii="Consolas" w:eastAsia="Times New Roman" w:hAnsi="Consolas" w:cs="Times New Roman"/>
          <w:color w:val="FFFFFF"/>
          <w:sz w:val="12"/>
          <w:szCs w:val="12"/>
          <w:lang w:eastAsia="es-ES"/>
        </w:rPr>
        <w:t xml:space="preserve"> </w:t>
      </w:r>
      <w:r w:rsidRPr="00DA2C59">
        <w:rPr>
          <w:rFonts w:ascii="Consolas" w:eastAsia="Times New Roman" w:hAnsi="Consolas" w:cs="Times New Roman"/>
          <w:color w:val="CE9178"/>
          <w:sz w:val="12"/>
          <w:szCs w:val="12"/>
          <w:lang w:eastAsia="es-ES"/>
        </w:rPr>
        <w:t>'Central'</w:t>
      </w:r>
      <w:r w:rsidRPr="00DA2C59">
        <w:rPr>
          <w:rFonts w:ascii="Consolas" w:eastAsia="Times New Roman" w:hAnsi="Consolas" w:cs="Times New Roman"/>
          <w:color w:val="FFFFFF"/>
          <w:sz w:val="12"/>
          <w:szCs w:val="12"/>
          <w:lang w:eastAsia="es-ES"/>
        </w:rPr>
        <w:t>)]</w:t>
      </w:r>
    </w:p>
    <w:p w14:paraId="283EDC77" w14:textId="77777777" w:rsidR="00CA31A2" w:rsidRPr="00DA2C59" w:rsidRDefault="00CA31A2" w:rsidP="00CA31A2">
      <w:pPr>
        <w:pStyle w:val="Prrafodelista"/>
        <w:numPr>
          <w:ilvl w:val="0"/>
          <w:numId w:val="12"/>
        </w:numPr>
        <w:shd w:val="clear" w:color="auto" w:fill="000000"/>
        <w:spacing w:after="0" w:line="285" w:lineRule="atLeast"/>
        <w:rPr>
          <w:rFonts w:ascii="Consolas" w:eastAsia="Times New Roman" w:hAnsi="Consolas" w:cs="Times New Roman"/>
          <w:color w:val="FFFFFF"/>
          <w:sz w:val="12"/>
          <w:szCs w:val="12"/>
          <w:lang w:eastAsia="es-ES"/>
        </w:rPr>
      </w:pPr>
      <w:r w:rsidRPr="00DA2C59">
        <w:rPr>
          <w:rFonts w:ascii="Consolas" w:eastAsia="Times New Roman" w:hAnsi="Consolas" w:cs="Times New Roman"/>
          <w:color w:val="FFFFFF"/>
          <w:sz w:val="12"/>
          <w:szCs w:val="12"/>
          <w:lang w:eastAsia="es-ES"/>
        </w:rPr>
        <w:t xml:space="preserve">                </w:t>
      </w:r>
    </w:p>
    <w:p w14:paraId="0E9C8FAF" w14:textId="77777777" w:rsidR="00CA31A2" w:rsidRPr="00DA2C59" w:rsidRDefault="00CA31A2" w:rsidP="00CA31A2">
      <w:pPr>
        <w:pStyle w:val="Prrafodelista"/>
        <w:numPr>
          <w:ilvl w:val="0"/>
          <w:numId w:val="12"/>
        </w:numPr>
        <w:shd w:val="clear" w:color="auto" w:fill="000000"/>
        <w:spacing w:after="0" w:line="285" w:lineRule="atLeast"/>
        <w:rPr>
          <w:rFonts w:ascii="Consolas" w:eastAsia="Times New Roman" w:hAnsi="Consolas" w:cs="Times New Roman"/>
          <w:color w:val="FFFFFF"/>
          <w:sz w:val="12"/>
          <w:szCs w:val="12"/>
          <w:lang w:eastAsia="es-ES"/>
        </w:rPr>
      </w:pPr>
      <w:r w:rsidRPr="00DA2C59">
        <w:rPr>
          <w:rFonts w:ascii="Consolas" w:eastAsia="Times New Roman" w:hAnsi="Consolas" w:cs="Times New Roman"/>
          <w:color w:val="FFFFFF"/>
          <w:sz w:val="12"/>
          <w:szCs w:val="12"/>
          <w:lang w:eastAsia="es-ES"/>
        </w:rPr>
        <w:t xml:space="preserve">                </w:t>
      </w:r>
      <w:r w:rsidRPr="00DA2C59">
        <w:rPr>
          <w:rFonts w:ascii="Consolas" w:eastAsia="Times New Roman" w:hAnsi="Consolas" w:cs="Times New Roman"/>
          <w:color w:val="7CA668"/>
          <w:sz w:val="12"/>
          <w:szCs w:val="12"/>
          <w:lang w:eastAsia="es-ES"/>
        </w:rPr>
        <w:t xml:space="preserve"># Check if there are more </w:t>
      </w:r>
      <w:proofErr w:type="spellStart"/>
      <w:r w:rsidRPr="00DA2C59">
        <w:rPr>
          <w:rFonts w:ascii="Consolas" w:eastAsia="Times New Roman" w:hAnsi="Consolas" w:cs="Times New Roman"/>
          <w:color w:val="7CA668"/>
          <w:sz w:val="12"/>
          <w:szCs w:val="12"/>
          <w:lang w:eastAsia="es-ES"/>
        </w:rPr>
        <w:t>prioritary</w:t>
      </w:r>
      <w:proofErr w:type="spellEnd"/>
      <w:r w:rsidRPr="00DA2C59">
        <w:rPr>
          <w:rFonts w:ascii="Consolas" w:eastAsia="Times New Roman" w:hAnsi="Consolas" w:cs="Times New Roman"/>
          <w:color w:val="7CA668"/>
          <w:sz w:val="12"/>
          <w:szCs w:val="12"/>
          <w:lang w:eastAsia="es-ES"/>
        </w:rPr>
        <w:t xml:space="preserve"> tasks for the same rover</w:t>
      </w:r>
    </w:p>
    <w:p w14:paraId="2740E6DF" w14:textId="77777777" w:rsidR="00CA31A2" w:rsidRPr="005F57FC" w:rsidRDefault="00CA31A2" w:rsidP="00CA31A2">
      <w:pPr>
        <w:pStyle w:val="Prrafodelista"/>
        <w:numPr>
          <w:ilvl w:val="0"/>
          <w:numId w:val="12"/>
        </w:numPr>
        <w:shd w:val="clear" w:color="auto" w:fill="000000"/>
        <w:spacing w:after="0" w:line="285" w:lineRule="atLeast"/>
        <w:rPr>
          <w:rFonts w:ascii="Consolas" w:eastAsia="Times New Roman" w:hAnsi="Consolas" w:cs="Times New Roman"/>
          <w:color w:val="FFFFFF"/>
          <w:sz w:val="12"/>
          <w:szCs w:val="12"/>
          <w:lang w:val="es-ES" w:eastAsia="es-ES"/>
        </w:rPr>
      </w:pPr>
      <w:r w:rsidRPr="00DA2C59">
        <w:rPr>
          <w:rFonts w:ascii="Consolas" w:eastAsia="Times New Roman" w:hAnsi="Consolas" w:cs="Times New Roman"/>
          <w:color w:val="FFFFFF"/>
          <w:sz w:val="12"/>
          <w:szCs w:val="12"/>
          <w:lang w:eastAsia="es-ES"/>
        </w:rPr>
        <w:t xml:space="preserve">                </w:t>
      </w:r>
      <w:proofErr w:type="spellStart"/>
      <w:proofErr w:type="gramStart"/>
      <w:r w:rsidRPr="005F57FC">
        <w:rPr>
          <w:rFonts w:ascii="Consolas" w:eastAsia="Times New Roman" w:hAnsi="Consolas" w:cs="Times New Roman"/>
          <w:color w:val="C586C0"/>
          <w:sz w:val="12"/>
          <w:szCs w:val="12"/>
          <w:lang w:val="es-ES" w:eastAsia="es-ES"/>
        </w:rPr>
        <w:t>if</w:t>
      </w:r>
      <w:proofErr w:type="spellEnd"/>
      <w:r w:rsidRPr="005F57FC">
        <w:rPr>
          <w:rFonts w:ascii="Consolas" w:eastAsia="Times New Roman" w:hAnsi="Consolas" w:cs="Times New Roman"/>
          <w:color w:val="FFFFFF"/>
          <w:sz w:val="12"/>
          <w:szCs w:val="12"/>
          <w:lang w:val="es-ES" w:eastAsia="es-ES"/>
        </w:rPr>
        <w:t>(</w:t>
      </w:r>
      <w:proofErr w:type="spellStart"/>
      <w:proofErr w:type="gramEnd"/>
      <w:r w:rsidRPr="005F57FC">
        <w:rPr>
          <w:rFonts w:ascii="Consolas" w:eastAsia="Times New Roman" w:hAnsi="Consolas" w:cs="Times New Roman"/>
          <w:color w:val="9CDCFE"/>
          <w:sz w:val="12"/>
          <w:szCs w:val="12"/>
          <w:lang w:val="es-ES" w:eastAsia="es-ES"/>
        </w:rPr>
        <w:t>tasks</w:t>
      </w:r>
      <w:proofErr w:type="spellEnd"/>
      <w:r w:rsidRPr="005F57FC">
        <w:rPr>
          <w:rFonts w:ascii="Consolas" w:eastAsia="Times New Roman" w:hAnsi="Consolas" w:cs="Times New Roman"/>
          <w:color w:val="FFFFFF"/>
          <w:sz w:val="12"/>
          <w:szCs w:val="12"/>
          <w:lang w:val="es-ES" w:eastAsia="es-ES"/>
        </w:rPr>
        <w:t xml:space="preserve"> </w:t>
      </w:r>
      <w:r w:rsidRPr="005F57FC">
        <w:rPr>
          <w:rFonts w:ascii="Consolas" w:eastAsia="Times New Roman" w:hAnsi="Consolas" w:cs="Times New Roman"/>
          <w:color w:val="D4D4D4"/>
          <w:sz w:val="12"/>
          <w:szCs w:val="12"/>
          <w:lang w:val="es-ES" w:eastAsia="es-ES"/>
        </w:rPr>
        <w:t>!=</w:t>
      </w:r>
      <w:r w:rsidRPr="005F57FC">
        <w:rPr>
          <w:rFonts w:ascii="Consolas" w:eastAsia="Times New Roman" w:hAnsi="Consolas" w:cs="Times New Roman"/>
          <w:color w:val="FFFFFF"/>
          <w:sz w:val="12"/>
          <w:szCs w:val="12"/>
          <w:lang w:val="es-ES" w:eastAsia="es-ES"/>
        </w:rPr>
        <w:t xml:space="preserve"> []):</w:t>
      </w:r>
    </w:p>
    <w:p w14:paraId="7FE5B89F" w14:textId="77777777" w:rsidR="00CA31A2" w:rsidRPr="005F57FC" w:rsidRDefault="00CA31A2" w:rsidP="00CA31A2">
      <w:pPr>
        <w:pStyle w:val="Prrafodelista"/>
        <w:numPr>
          <w:ilvl w:val="0"/>
          <w:numId w:val="12"/>
        </w:numPr>
        <w:shd w:val="clear" w:color="auto" w:fill="000000"/>
        <w:spacing w:after="0" w:line="285" w:lineRule="atLeast"/>
        <w:rPr>
          <w:rFonts w:ascii="Consolas" w:eastAsia="Times New Roman" w:hAnsi="Consolas" w:cs="Times New Roman"/>
          <w:color w:val="FFFFFF"/>
          <w:sz w:val="12"/>
          <w:szCs w:val="12"/>
          <w:lang w:val="es-ES" w:eastAsia="es-ES"/>
        </w:rPr>
      </w:pPr>
      <w:r w:rsidRPr="005F57FC">
        <w:rPr>
          <w:rFonts w:ascii="Consolas" w:eastAsia="Times New Roman" w:hAnsi="Consolas" w:cs="Times New Roman"/>
          <w:color w:val="FFFFFF"/>
          <w:sz w:val="12"/>
          <w:szCs w:val="12"/>
          <w:lang w:val="es-ES" w:eastAsia="es-ES"/>
        </w:rPr>
        <w:t xml:space="preserve">                    </w:t>
      </w:r>
    </w:p>
    <w:p w14:paraId="2AE8B422" w14:textId="77777777" w:rsidR="00CA31A2" w:rsidRPr="00DA2C59" w:rsidRDefault="00CA31A2" w:rsidP="00CA31A2">
      <w:pPr>
        <w:pStyle w:val="Prrafodelista"/>
        <w:numPr>
          <w:ilvl w:val="0"/>
          <w:numId w:val="12"/>
        </w:numPr>
        <w:shd w:val="clear" w:color="auto" w:fill="000000"/>
        <w:spacing w:after="0" w:line="285" w:lineRule="atLeast"/>
        <w:rPr>
          <w:rFonts w:ascii="Consolas" w:eastAsia="Times New Roman" w:hAnsi="Consolas" w:cs="Times New Roman"/>
          <w:color w:val="FFFFFF"/>
          <w:sz w:val="12"/>
          <w:szCs w:val="12"/>
          <w:lang w:eastAsia="es-ES"/>
        </w:rPr>
      </w:pPr>
      <w:r w:rsidRPr="00DA2C59">
        <w:rPr>
          <w:rFonts w:ascii="Consolas" w:eastAsia="Times New Roman" w:hAnsi="Consolas" w:cs="Times New Roman"/>
          <w:color w:val="FFFFFF"/>
          <w:sz w:val="12"/>
          <w:szCs w:val="12"/>
          <w:lang w:eastAsia="es-ES"/>
        </w:rPr>
        <w:t xml:space="preserve">                    </w:t>
      </w:r>
      <w:r w:rsidRPr="00DA2C59">
        <w:rPr>
          <w:rFonts w:ascii="Consolas" w:eastAsia="Times New Roman" w:hAnsi="Consolas" w:cs="Times New Roman"/>
          <w:color w:val="7CA668"/>
          <w:sz w:val="12"/>
          <w:szCs w:val="12"/>
          <w:lang w:eastAsia="es-ES"/>
        </w:rPr>
        <w:t xml:space="preserve"># Index in Sequencer (user command with most </w:t>
      </w:r>
      <w:proofErr w:type="spellStart"/>
      <w:r w:rsidRPr="00DA2C59">
        <w:rPr>
          <w:rFonts w:ascii="Consolas" w:eastAsia="Times New Roman" w:hAnsi="Consolas" w:cs="Times New Roman"/>
          <w:color w:val="7CA668"/>
          <w:sz w:val="12"/>
          <w:szCs w:val="12"/>
          <w:lang w:eastAsia="es-ES"/>
        </w:rPr>
        <w:t>prio</w:t>
      </w:r>
      <w:proofErr w:type="spellEnd"/>
      <w:r w:rsidRPr="00DA2C59">
        <w:rPr>
          <w:rFonts w:ascii="Consolas" w:eastAsia="Times New Roman" w:hAnsi="Consolas" w:cs="Times New Roman"/>
          <w:color w:val="7CA668"/>
          <w:sz w:val="12"/>
          <w:szCs w:val="12"/>
          <w:lang w:eastAsia="es-ES"/>
        </w:rPr>
        <w:t xml:space="preserve"> </w:t>
      </w:r>
      <w:proofErr w:type="gramStart"/>
      <w:r w:rsidRPr="00DA2C59">
        <w:rPr>
          <w:rFonts w:ascii="Consolas" w:eastAsia="Times New Roman" w:hAnsi="Consolas" w:cs="Times New Roman"/>
          <w:color w:val="7CA668"/>
          <w:sz w:val="12"/>
          <w:szCs w:val="12"/>
          <w:lang w:eastAsia="es-ES"/>
        </w:rPr>
        <w:t>  )</w:t>
      </w:r>
      <w:proofErr w:type="gramEnd"/>
    </w:p>
    <w:p w14:paraId="3C53464E" w14:textId="77777777" w:rsidR="00CA31A2" w:rsidRPr="005F57FC" w:rsidRDefault="00CA31A2" w:rsidP="00CA31A2">
      <w:pPr>
        <w:pStyle w:val="Prrafodelista"/>
        <w:numPr>
          <w:ilvl w:val="0"/>
          <w:numId w:val="12"/>
        </w:numPr>
        <w:shd w:val="clear" w:color="auto" w:fill="000000"/>
        <w:spacing w:after="0" w:line="285" w:lineRule="atLeast"/>
        <w:rPr>
          <w:rFonts w:ascii="Consolas" w:eastAsia="Times New Roman" w:hAnsi="Consolas" w:cs="Times New Roman"/>
          <w:color w:val="FFFFFF"/>
          <w:sz w:val="12"/>
          <w:szCs w:val="12"/>
          <w:lang w:val="es-ES" w:eastAsia="es-ES"/>
        </w:rPr>
      </w:pPr>
      <w:r w:rsidRPr="00DA2C59">
        <w:rPr>
          <w:rFonts w:ascii="Consolas" w:eastAsia="Times New Roman" w:hAnsi="Consolas" w:cs="Times New Roman"/>
          <w:color w:val="FFFFFF"/>
          <w:sz w:val="12"/>
          <w:szCs w:val="12"/>
          <w:lang w:eastAsia="es-ES"/>
        </w:rPr>
        <w:t xml:space="preserve">                    </w:t>
      </w:r>
      <w:proofErr w:type="spellStart"/>
      <w:r w:rsidRPr="005F57FC">
        <w:rPr>
          <w:rFonts w:ascii="Consolas" w:eastAsia="Times New Roman" w:hAnsi="Consolas" w:cs="Times New Roman"/>
          <w:color w:val="9CDCFE"/>
          <w:sz w:val="12"/>
          <w:szCs w:val="12"/>
          <w:lang w:val="es-ES" w:eastAsia="es-ES"/>
        </w:rPr>
        <w:t>newindex</w:t>
      </w:r>
      <w:proofErr w:type="spellEnd"/>
      <w:r w:rsidRPr="005F57FC">
        <w:rPr>
          <w:rFonts w:ascii="Consolas" w:eastAsia="Times New Roman" w:hAnsi="Consolas" w:cs="Times New Roman"/>
          <w:color w:val="FFFFFF"/>
          <w:sz w:val="12"/>
          <w:szCs w:val="12"/>
          <w:lang w:val="es-ES" w:eastAsia="es-ES"/>
        </w:rPr>
        <w:t xml:space="preserve"> </w:t>
      </w:r>
      <w:r w:rsidRPr="005F57FC">
        <w:rPr>
          <w:rFonts w:ascii="Consolas" w:eastAsia="Times New Roman" w:hAnsi="Consolas" w:cs="Times New Roman"/>
          <w:color w:val="D4D4D4"/>
          <w:sz w:val="12"/>
          <w:szCs w:val="12"/>
          <w:lang w:val="es-ES" w:eastAsia="es-ES"/>
        </w:rPr>
        <w:t>=</w:t>
      </w:r>
      <w:r w:rsidRPr="005F57FC">
        <w:rPr>
          <w:rFonts w:ascii="Consolas" w:eastAsia="Times New Roman" w:hAnsi="Consolas" w:cs="Times New Roman"/>
          <w:color w:val="FFFFFF"/>
          <w:sz w:val="12"/>
          <w:szCs w:val="12"/>
          <w:lang w:val="es-ES" w:eastAsia="es-ES"/>
        </w:rPr>
        <w:t xml:space="preserve"> </w:t>
      </w:r>
      <w:proofErr w:type="gramStart"/>
      <w:r w:rsidRPr="005F57FC">
        <w:rPr>
          <w:rFonts w:ascii="Consolas" w:eastAsia="Times New Roman" w:hAnsi="Consolas" w:cs="Times New Roman"/>
          <w:color w:val="9CDCFE"/>
          <w:sz w:val="12"/>
          <w:szCs w:val="12"/>
          <w:lang w:val="es-ES" w:eastAsia="es-ES"/>
        </w:rPr>
        <w:t>indexes</w:t>
      </w:r>
      <w:r w:rsidRPr="005F57FC">
        <w:rPr>
          <w:rFonts w:ascii="Consolas" w:eastAsia="Times New Roman" w:hAnsi="Consolas" w:cs="Times New Roman"/>
          <w:color w:val="FFFFFF"/>
          <w:sz w:val="12"/>
          <w:szCs w:val="12"/>
          <w:lang w:val="es-ES" w:eastAsia="es-ES"/>
        </w:rPr>
        <w:t>[</w:t>
      </w:r>
      <w:proofErr w:type="gramEnd"/>
      <w:r w:rsidRPr="005F57FC">
        <w:rPr>
          <w:rFonts w:ascii="Consolas" w:eastAsia="Times New Roman" w:hAnsi="Consolas" w:cs="Times New Roman"/>
          <w:color w:val="D4D4D4"/>
          <w:sz w:val="12"/>
          <w:szCs w:val="12"/>
          <w:lang w:val="es-ES" w:eastAsia="es-ES"/>
        </w:rPr>
        <w:t>-</w:t>
      </w:r>
      <w:r w:rsidRPr="005F57FC">
        <w:rPr>
          <w:rFonts w:ascii="Consolas" w:eastAsia="Times New Roman" w:hAnsi="Consolas" w:cs="Times New Roman"/>
          <w:color w:val="B5CEA8"/>
          <w:sz w:val="12"/>
          <w:szCs w:val="12"/>
          <w:lang w:val="es-ES" w:eastAsia="es-ES"/>
        </w:rPr>
        <w:t>1</w:t>
      </w:r>
      <w:r w:rsidRPr="005F57FC">
        <w:rPr>
          <w:rFonts w:ascii="Consolas" w:eastAsia="Times New Roman" w:hAnsi="Consolas" w:cs="Times New Roman"/>
          <w:color w:val="FFFFFF"/>
          <w:sz w:val="12"/>
          <w:szCs w:val="12"/>
          <w:lang w:val="es-ES" w:eastAsia="es-ES"/>
        </w:rPr>
        <w:t xml:space="preserve">] </w:t>
      </w:r>
      <w:r w:rsidRPr="005F57FC">
        <w:rPr>
          <w:rFonts w:ascii="Consolas" w:eastAsia="Times New Roman" w:hAnsi="Consolas" w:cs="Times New Roman"/>
          <w:color w:val="D4D4D4"/>
          <w:sz w:val="12"/>
          <w:szCs w:val="12"/>
          <w:lang w:val="es-ES" w:eastAsia="es-ES"/>
        </w:rPr>
        <w:t>+</w:t>
      </w:r>
      <w:r w:rsidRPr="005F57FC">
        <w:rPr>
          <w:rFonts w:ascii="Consolas" w:eastAsia="Times New Roman" w:hAnsi="Consolas" w:cs="Times New Roman"/>
          <w:color w:val="FFFFFF"/>
          <w:sz w:val="12"/>
          <w:szCs w:val="12"/>
          <w:lang w:val="es-ES" w:eastAsia="es-ES"/>
        </w:rPr>
        <w:t xml:space="preserve"> </w:t>
      </w:r>
      <w:r w:rsidRPr="005F57FC">
        <w:rPr>
          <w:rFonts w:ascii="Consolas" w:eastAsia="Times New Roman" w:hAnsi="Consolas" w:cs="Times New Roman"/>
          <w:color w:val="B5CEA8"/>
          <w:sz w:val="12"/>
          <w:szCs w:val="12"/>
          <w:lang w:val="es-ES" w:eastAsia="es-ES"/>
        </w:rPr>
        <w:t>1</w:t>
      </w:r>
    </w:p>
    <w:p w14:paraId="61BD02E3" w14:textId="77777777" w:rsidR="00CA31A2" w:rsidRPr="005F57FC" w:rsidRDefault="00CA31A2" w:rsidP="00CA31A2">
      <w:pPr>
        <w:pStyle w:val="Prrafodelista"/>
        <w:numPr>
          <w:ilvl w:val="0"/>
          <w:numId w:val="12"/>
        </w:numPr>
        <w:shd w:val="clear" w:color="auto" w:fill="000000"/>
        <w:spacing w:after="0" w:line="285" w:lineRule="atLeast"/>
        <w:rPr>
          <w:rFonts w:ascii="Consolas" w:eastAsia="Times New Roman" w:hAnsi="Consolas" w:cs="Times New Roman"/>
          <w:color w:val="FFFFFF"/>
          <w:sz w:val="12"/>
          <w:szCs w:val="12"/>
          <w:lang w:val="es-ES" w:eastAsia="es-ES"/>
        </w:rPr>
      </w:pPr>
      <w:r w:rsidRPr="005F57FC">
        <w:rPr>
          <w:rFonts w:ascii="Consolas" w:eastAsia="Times New Roman" w:hAnsi="Consolas" w:cs="Times New Roman"/>
          <w:color w:val="FFFFFF"/>
          <w:sz w:val="12"/>
          <w:szCs w:val="12"/>
          <w:lang w:val="es-ES" w:eastAsia="es-ES"/>
        </w:rPr>
        <w:t xml:space="preserve">                    </w:t>
      </w:r>
    </w:p>
    <w:p w14:paraId="2B24B587" w14:textId="77777777" w:rsidR="00CA31A2" w:rsidRPr="005F57FC" w:rsidRDefault="00CA31A2" w:rsidP="00CA31A2">
      <w:pPr>
        <w:pStyle w:val="Prrafodelista"/>
        <w:numPr>
          <w:ilvl w:val="0"/>
          <w:numId w:val="12"/>
        </w:numPr>
        <w:shd w:val="clear" w:color="auto" w:fill="000000"/>
        <w:spacing w:after="0" w:line="285" w:lineRule="atLeast"/>
        <w:rPr>
          <w:rFonts w:ascii="Consolas" w:eastAsia="Times New Roman" w:hAnsi="Consolas" w:cs="Times New Roman"/>
          <w:color w:val="FFFFFF"/>
          <w:sz w:val="12"/>
          <w:szCs w:val="12"/>
          <w:lang w:val="es-ES" w:eastAsia="es-ES"/>
        </w:rPr>
      </w:pPr>
      <w:r w:rsidRPr="005F57FC">
        <w:rPr>
          <w:rFonts w:ascii="Consolas" w:eastAsia="Times New Roman" w:hAnsi="Consolas" w:cs="Times New Roman"/>
          <w:color w:val="FFFFFF"/>
          <w:sz w:val="12"/>
          <w:szCs w:val="12"/>
          <w:lang w:val="es-ES" w:eastAsia="es-ES"/>
        </w:rPr>
        <w:t xml:space="preserve">                    </w:t>
      </w:r>
      <w:r w:rsidRPr="005F57FC">
        <w:rPr>
          <w:rFonts w:ascii="Consolas" w:eastAsia="Times New Roman" w:hAnsi="Consolas" w:cs="Times New Roman"/>
          <w:color w:val="7CA668"/>
          <w:sz w:val="12"/>
          <w:szCs w:val="12"/>
          <w:lang w:val="es-ES" w:eastAsia="es-ES"/>
        </w:rPr>
        <w:t xml:space="preserve"># Compute </w:t>
      </w:r>
      <w:proofErr w:type="spellStart"/>
      <w:r w:rsidRPr="005F57FC">
        <w:rPr>
          <w:rFonts w:ascii="Consolas" w:eastAsia="Times New Roman" w:hAnsi="Consolas" w:cs="Times New Roman"/>
          <w:color w:val="7CA668"/>
          <w:sz w:val="12"/>
          <w:szCs w:val="12"/>
          <w:lang w:val="es-ES" w:eastAsia="es-ES"/>
        </w:rPr>
        <w:t>priority</w:t>
      </w:r>
      <w:proofErr w:type="spellEnd"/>
    </w:p>
    <w:p w14:paraId="3A54C792" w14:textId="77777777" w:rsidR="00CA31A2" w:rsidRPr="005F57FC" w:rsidRDefault="00CA31A2" w:rsidP="00CA31A2">
      <w:pPr>
        <w:pStyle w:val="Prrafodelista"/>
        <w:numPr>
          <w:ilvl w:val="0"/>
          <w:numId w:val="12"/>
        </w:numPr>
        <w:shd w:val="clear" w:color="auto" w:fill="000000"/>
        <w:spacing w:after="0" w:line="285" w:lineRule="atLeast"/>
        <w:rPr>
          <w:rFonts w:ascii="Consolas" w:eastAsia="Times New Roman" w:hAnsi="Consolas" w:cs="Times New Roman"/>
          <w:color w:val="FFFFFF"/>
          <w:sz w:val="12"/>
          <w:szCs w:val="12"/>
          <w:lang w:val="es-ES" w:eastAsia="es-ES"/>
        </w:rPr>
      </w:pPr>
      <w:r w:rsidRPr="005F57FC">
        <w:rPr>
          <w:rFonts w:ascii="Consolas" w:eastAsia="Times New Roman" w:hAnsi="Consolas" w:cs="Times New Roman"/>
          <w:color w:val="FFFFFF"/>
          <w:sz w:val="12"/>
          <w:szCs w:val="12"/>
          <w:lang w:val="es-ES" w:eastAsia="es-ES"/>
        </w:rPr>
        <w:t xml:space="preserve">                    </w:t>
      </w:r>
      <w:proofErr w:type="spellStart"/>
      <w:r w:rsidRPr="005F57FC">
        <w:rPr>
          <w:rFonts w:ascii="Consolas" w:eastAsia="Times New Roman" w:hAnsi="Consolas" w:cs="Times New Roman"/>
          <w:color w:val="9CDCFE"/>
          <w:sz w:val="12"/>
          <w:szCs w:val="12"/>
          <w:lang w:val="es-ES" w:eastAsia="es-ES"/>
        </w:rPr>
        <w:t>priority</w:t>
      </w:r>
      <w:proofErr w:type="spellEnd"/>
      <w:r w:rsidRPr="005F57FC">
        <w:rPr>
          <w:rFonts w:ascii="Consolas" w:eastAsia="Times New Roman" w:hAnsi="Consolas" w:cs="Times New Roman"/>
          <w:color w:val="FFFFFF"/>
          <w:sz w:val="12"/>
          <w:szCs w:val="12"/>
          <w:lang w:val="es-ES" w:eastAsia="es-ES"/>
        </w:rPr>
        <w:t xml:space="preserve"> </w:t>
      </w:r>
      <w:r w:rsidRPr="005F57FC">
        <w:rPr>
          <w:rFonts w:ascii="Consolas" w:eastAsia="Times New Roman" w:hAnsi="Consolas" w:cs="Times New Roman"/>
          <w:color w:val="D4D4D4"/>
          <w:sz w:val="12"/>
          <w:szCs w:val="12"/>
          <w:lang w:val="es-ES" w:eastAsia="es-ES"/>
        </w:rPr>
        <w:t>=</w:t>
      </w:r>
      <w:r w:rsidRPr="005F57FC">
        <w:rPr>
          <w:rFonts w:ascii="Consolas" w:eastAsia="Times New Roman" w:hAnsi="Consolas" w:cs="Times New Roman"/>
          <w:color w:val="FFFFFF"/>
          <w:sz w:val="12"/>
          <w:szCs w:val="12"/>
          <w:lang w:val="es-ES" w:eastAsia="es-ES"/>
        </w:rPr>
        <w:t xml:space="preserve"> </w:t>
      </w:r>
      <w:proofErr w:type="spellStart"/>
      <w:proofErr w:type="gramStart"/>
      <w:r w:rsidRPr="005F57FC">
        <w:rPr>
          <w:rFonts w:ascii="Consolas" w:eastAsia="Times New Roman" w:hAnsi="Consolas" w:cs="Times New Roman"/>
          <w:color w:val="9CDCFE"/>
          <w:sz w:val="12"/>
          <w:szCs w:val="12"/>
          <w:lang w:val="es-ES" w:eastAsia="es-ES"/>
        </w:rPr>
        <w:t>self</w:t>
      </w:r>
      <w:r w:rsidRPr="005F57FC">
        <w:rPr>
          <w:rFonts w:ascii="Consolas" w:eastAsia="Times New Roman" w:hAnsi="Consolas" w:cs="Times New Roman"/>
          <w:color w:val="FFFFFF"/>
          <w:sz w:val="12"/>
          <w:szCs w:val="12"/>
          <w:lang w:val="es-ES" w:eastAsia="es-ES"/>
        </w:rPr>
        <w:t>.</w:t>
      </w:r>
      <w:r w:rsidRPr="005F57FC">
        <w:rPr>
          <w:rFonts w:ascii="Consolas" w:eastAsia="Times New Roman" w:hAnsi="Consolas" w:cs="Times New Roman"/>
          <w:color w:val="9CDCFE"/>
          <w:sz w:val="12"/>
          <w:szCs w:val="12"/>
          <w:lang w:val="es-ES" w:eastAsia="es-ES"/>
        </w:rPr>
        <w:t>Sequencer</w:t>
      </w:r>
      <w:proofErr w:type="spellEnd"/>
      <w:proofErr w:type="gramEnd"/>
      <w:r w:rsidRPr="005F57FC">
        <w:rPr>
          <w:rFonts w:ascii="Consolas" w:eastAsia="Times New Roman" w:hAnsi="Consolas" w:cs="Times New Roman"/>
          <w:color w:val="FFFFFF"/>
          <w:sz w:val="12"/>
          <w:szCs w:val="12"/>
          <w:lang w:val="es-ES" w:eastAsia="es-ES"/>
        </w:rPr>
        <w:t>[</w:t>
      </w:r>
      <w:r w:rsidRPr="005F57FC">
        <w:rPr>
          <w:rFonts w:ascii="Consolas" w:eastAsia="Times New Roman" w:hAnsi="Consolas" w:cs="Times New Roman"/>
          <w:color w:val="9CDCFE"/>
          <w:sz w:val="12"/>
          <w:szCs w:val="12"/>
          <w:lang w:val="es-ES" w:eastAsia="es-ES"/>
        </w:rPr>
        <w:t>indexes</w:t>
      </w:r>
      <w:r w:rsidRPr="005F57FC">
        <w:rPr>
          <w:rFonts w:ascii="Consolas" w:eastAsia="Times New Roman" w:hAnsi="Consolas" w:cs="Times New Roman"/>
          <w:color w:val="FFFFFF"/>
          <w:sz w:val="12"/>
          <w:szCs w:val="12"/>
          <w:lang w:val="es-ES" w:eastAsia="es-ES"/>
        </w:rPr>
        <w:t>[</w:t>
      </w:r>
      <w:r w:rsidRPr="005F57FC">
        <w:rPr>
          <w:rFonts w:ascii="Consolas" w:eastAsia="Times New Roman" w:hAnsi="Consolas" w:cs="Times New Roman"/>
          <w:color w:val="D4D4D4"/>
          <w:sz w:val="12"/>
          <w:szCs w:val="12"/>
          <w:lang w:val="es-ES" w:eastAsia="es-ES"/>
        </w:rPr>
        <w:t>-</w:t>
      </w:r>
      <w:r w:rsidRPr="005F57FC">
        <w:rPr>
          <w:rFonts w:ascii="Consolas" w:eastAsia="Times New Roman" w:hAnsi="Consolas" w:cs="Times New Roman"/>
          <w:color w:val="B5CEA8"/>
          <w:sz w:val="12"/>
          <w:szCs w:val="12"/>
          <w:lang w:val="es-ES" w:eastAsia="es-ES"/>
        </w:rPr>
        <w:t>1</w:t>
      </w:r>
      <w:r w:rsidRPr="005F57FC">
        <w:rPr>
          <w:rFonts w:ascii="Consolas" w:eastAsia="Times New Roman" w:hAnsi="Consolas" w:cs="Times New Roman"/>
          <w:color w:val="FFFFFF"/>
          <w:sz w:val="12"/>
          <w:szCs w:val="12"/>
          <w:lang w:val="es-ES" w:eastAsia="es-ES"/>
        </w:rPr>
        <w:t>]][</w:t>
      </w:r>
      <w:r w:rsidRPr="005F57FC">
        <w:rPr>
          <w:rFonts w:ascii="Consolas" w:eastAsia="Times New Roman" w:hAnsi="Consolas" w:cs="Times New Roman"/>
          <w:color w:val="B5CEA8"/>
          <w:sz w:val="12"/>
          <w:szCs w:val="12"/>
          <w:lang w:val="es-ES" w:eastAsia="es-ES"/>
        </w:rPr>
        <w:t>1</w:t>
      </w:r>
      <w:r w:rsidRPr="005F57FC">
        <w:rPr>
          <w:rFonts w:ascii="Consolas" w:eastAsia="Times New Roman" w:hAnsi="Consolas" w:cs="Times New Roman"/>
          <w:color w:val="FFFFFF"/>
          <w:sz w:val="12"/>
          <w:szCs w:val="12"/>
          <w:lang w:val="es-ES" w:eastAsia="es-ES"/>
        </w:rPr>
        <w:t xml:space="preserve">] </w:t>
      </w:r>
      <w:r w:rsidRPr="005F57FC">
        <w:rPr>
          <w:rFonts w:ascii="Consolas" w:eastAsia="Times New Roman" w:hAnsi="Consolas" w:cs="Times New Roman"/>
          <w:color w:val="D4D4D4"/>
          <w:sz w:val="12"/>
          <w:szCs w:val="12"/>
          <w:lang w:val="es-ES" w:eastAsia="es-ES"/>
        </w:rPr>
        <w:t>+</w:t>
      </w:r>
      <w:r w:rsidRPr="005F57FC">
        <w:rPr>
          <w:rFonts w:ascii="Consolas" w:eastAsia="Times New Roman" w:hAnsi="Consolas" w:cs="Times New Roman"/>
          <w:color w:val="FFFFFF"/>
          <w:sz w:val="12"/>
          <w:szCs w:val="12"/>
          <w:lang w:val="es-ES" w:eastAsia="es-ES"/>
        </w:rPr>
        <w:t xml:space="preserve"> </w:t>
      </w:r>
      <w:r w:rsidRPr="005F57FC">
        <w:rPr>
          <w:rFonts w:ascii="Consolas" w:eastAsia="Times New Roman" w:hAnsi="Consolas" w:cs="Times New Roman"/>
          <w:color w:val="B5CEA8"/>
          <w:sz w:val="12"/>
          <w:szCs w:val="12"/>
          <w:lang w:val="es-ES" w:eastAsia="es-ES"/>
        </w:rPr>
        <w:t>1</w:t>
      </w:r>
    </w:p>
    <w:p w14:paraId="61790979" w14:textId="77777777" w:rsidR="00CA31A2" w:rsidRPr="005F57FC" w:rsidRDefault="00CA31A2" w:rsidP="00CA31A2">
      <w:pPr>
        <w:pStyle w:val="Prrafodelista"/>
        <w:numPr>
          <w:ilvl w:val="0"/>
          <w:numId w:val="12"/>
        </w:numPr>
        <w:shd w:val="clear" w:color="auto" w:fill="000000"/>
        <w:spacing w:after="0" w:line="285" w:lineRule="atLeast"/>
        <w:rPr>
          <w:rFonts w:ascii="Consolas" w:eastAsia="Times New Roman" w:hAnsi="Consolas" w:cs="Times New Roman"/>
          <w:color w:val="FFFFFF"/>
          <w:sz w:val="12"/>
          <w:szCs w:val="12"/>
          <w:lang w:val="es-ES" w:eastAsia="es-ES"/>
        </w:rPr>
      </w:pPr>
      <w:r w:rsidRPr="005F57FC">
        <w:rPr>
          <w:rFonts w:ascii="Consolas" w:eastAsia="Times New Roman" w:hAnsi="Consolas" w:cs="Times New Roman"/>
          <w:color w:val="FFFFFF"/>
          <w:sz w:val="12"/>
          <w:szCs w:val="12"/>
          <w:lang w:val="es-ES" w:eastAsia="es-ES"/>
        </w:rPr>
        <w:t xml:space="preserve">                </w:t>
      </w:r>
    </w:p>
    <w:p w14:paraId="7B6D5433" w14:textId="77777777" w:rsidR="00CA31A2" w:rsidRPr="005F57FC" w:rsidRDefault="00CA31A2" w:rsidP="00CA31A2">
      <w:pPr>
        <w:pStyle w:val="Prrafodelista"/>
        <w:numPr>
          <w:ilvl w:val="0"/>
          <w:numId w:val="12"/>
        </w:numPr>
        <w:shd w:val="clear" w:color="auto" w:fill="000000"/>
        <w:spacing w:after="0" w:line="285" w:lineRule="atLeast"/>
        <w:rPr>
          <w:rFonts w:ascii="Consolas" w:eastAsia="Times New Roman" w:hAnsi="Consolas" w:cs="Times New Roman"/>
          <w:color w:val="FFFFFF"/>
          <w:sz w:val="12"/>
          <w:szCs w:val="12"/>
          <w:lang w:val="es-ES" w:eastAsia="es-ES"/>
        </w:rPr>
      </w:pPr>
      <w:r w:rsidRPr="005F57FC">
        <w:rPr>
          <w:rFonts w:ascii="Consolas" w:eastAsia="Times New Roman" w:hAnsi="Consolas" w:cs="Times New Roman"/>
          <w:color w:val="FFFFFF"/>
          <w:sz w:val="12"/>
          <w:szCs w:val="12"/>
          <w:lang w:val="es-ES" w:eastAsia="es-ES"/>
        </w:rPr>
        <w:t xml:space="preserve">                </w:t>
      </w:r>
      <w:r w:rsidRPr="005F57FC">
        <w:rPr>
          <w:rFonts w:ascii="Consolas" w:eastAsia="Times New Roman" w:hAnsi="Consolas" w:cs="Times New Roman"/>
          <w:color w:val="7CA668"/>
          <w:sz w:val="12"/>
          <w:szCs w:val="12"/>
          <w:lang w:val="es-ES" w:eastAsia="es-ES"/>
        </w:rPr>
        <w:t xml:space="preserve"># No more </w:t>
      </w:r>
      <w:proofErr w:type="spellStart"/>
      <w:r w:rsidRPr="005F57FC">
        <w:rPr>
          <w:rFonts w:ascii="Consolas" w:eastAsia="Times New Roman" w:hAnsi="Consolas" w:cs="Times New Roman"/>
          <w:color w:val="7CA668"/>
          <w:sz w:val="12"/>
          <w:szCs w:val="12"/>
          <w:lang w:val="es-ES" w:eastAsia="es-ES"/>
        </w:rPr>
        <w:t>prioritary</w:t>
      </w:r>
      <w:proofErr w:type="spellEnd"/>
      <w:r w:rsidRPr="005F57FC">
        <w:rPr>
          <w:rFonts w:ascii="Consolas" w:eastAsia="Times New Roman" w:hAnsi="Consolas" w:cs="Times New Roman"/>
          <w:color w:val="7CA668"/>
          <w:sz w:val="12"/>
          <w:szCs w:val="12"/>
          <w:lang w:val="es-ES" w:eastAsia="es-ES"/>
        </w:rPr>
        <w:t xml:space="preserve"> </w:t>
      </w:r>
      <w:proofErr w:type="spellStart"/>
      <w:r w:rsidRPr="005F57FC">
        <w:rPr>
          <w:rFonts w:ascii="Consolas" w:eastAsia="Times New Roman" w:hAnsi="Consolas" w:cs="Times New Roman"/>
          <w:color w:val="7CA668"/>
          <w:sz w:val="12"/>
          <w:szCs w:val="12"/>
          <w:lang w:val="es-ES" w:eastAsia="es-ES"/>
        </w:rPr>
        <w:t>tasks</w:t>
      </w:r>
      <w:proofErr w:type="spellEnd"/>
    </w:p>
    <w:p w14:paraId="2C44224A" w14:textId="77777777" w:rsidR="00CA31A2" w:rsidRPr="005F57FC" w:rsidRDefault="00CA31A2" w:rsidP="00CA31A2">
      <w:pPr>
        <w:pStyle w:val="Prrafodelista"/>
        <w:numPr>
          <w:ilvl w:val="0"/>
          <w:numId w:val="12"/>
        </w:numPr>
        <w:shd w:val="clear" w:color="auto" w:fill="000000"/>
        <w:spacing w:after="0" w:line="285" w:lineRule="atLeast"/>
        <w:rPr>
          <w:rFonts w:ascii="Consolas" w:eastAsia="Times New Roman" w:hAnsi="Consolas" w:cs="Times New Roman"/>
          <w:color w:val="FFFFFF"/>
          <w:sz w:val="12"/>
          <w:szCs w:val="12"/>
          <w:lang w:val="es-ES" w:eastAsia="es-ES"/>
        </w:rPr>
      </w:pPr>
      <w:r w:rsidRPr="005F57FC">
        <w:rPr>
          <w:rFonts w:ascii="Consolas" w:eastAsia="Times New Roman" w:hAnsi="Consolas" w:cs="Times New Roman"/>
          <w:color w:val="FFFFFF"/>
          <w:sz w:val="12"/>
          <w:szCs w:val="12"/>
          <w:lang w:val="es-ES" w:eastAsia="es-ES"/>
        </w:rPr>
        <w:t xml:space="preserve">                </w:t>
      </w:r>
      <w:proofErr w:type="spellStart"/>
      <w:r w:rsidRPr="005F57FC">
        <w:rPr>
          <w:rFonts w:ascii="Consolas" w:eastAsia="Times New Roman" w:hAnsi="Consolas" w:cs="Times New Roman"/>
          <w:color w:val="C586C0"/>
          <w:sz w:val="12"/>
          <w:szCs w:val="12"/>
          <w:lang w:val="es-ES" w:eastAsia="es-ES"/>
        </w:rPr>
        <w:t>else</w:t>
      </w:r>
      <w:proofErr w:type="spellEnd"/>
      <w:r w:rsidRPr="005F57FC">
        <w:rPr>
          <w:rFonts w:ascii="Consolas" w:eastAsia="Times New Roman" w:hAnsi="Consolas" w:cs="Times New Roman"/>
          <w:color w:val="FFFFFF"/>
          <w:sz w:val="12"/>
          <w:szCs w:val="12"/>
          <w:lang w:val="es-ES" w:eastAsia="es-ES"/>
        </w:rPr>
        <w:t>:</w:t>
      </w:r>
    </w:p>
    <w:p w14:paraId="4CE42ACD" w14:textId="77777777" w:rsidR="00CA31A2" w:rsidRPr="00DA2C59" w:rsidRDefault="00CA31A2" w:rsidP="00CA31A2">
      <w:pPr>
        <w:pStyle w:val="Prrafodelista"/>
        <w:numPr>
          <w:ilvl w:val="0"/>
          <w:numId w:val="12"/>
        </w:numPr>
        <w:shd w:val="clear" w:color="auto" w:fill="000000"/>
        <w:spacing w:after="0" w:line="285" w:lineRule="atLeast"/>
        <w:rPr>
          <w:rFonts w:ascii="Consolas" w:eastAsia="Times New Roman" w:hAnsi="Consolas" w:cs="Times New Roman"/>
          <w:color w:val="FFFFFF"/>
          <w:sz w:val="12"/>
          <w:szCs w:val="12"/>
          <w:lang w:eastAsia="es-ES"/>
        </w:rPr>
      </w:pPr>
      <w:r w:rsidRPr="00DA2C59">
        <w:rPr>
          <w:rFonts w:ascii="Consolas" w:eastAsia="Times New Roman" w:hAnsi="Consolas" w:cs="Times New Roman"/>
          <w:color w:val="FFFFFF"/>
          <w:sz w:val="12"/>
          <w:szCs w:val="12"/>
          <w:lang w:eastAsia="es-ES"/>
        </w:rPr>
        <w:t xml:space="preserve">                    </w:t>
      </w:r>
      <w:r w:rsidRPr="00DA2C59">
        <w:rPr>
          <w:rFonts w:ascii="Consolas" w:eastAsia="Times New Roman" w:hAnsi="Consolas" w:cs="Times New Roman"/>
          <w:color w:val="7CA668"/>
          <w:sz w:val="12"/>
          <w:szCs w:val="12"/>
          <w:lang w:eastAsia="es-ES"/>
        </w:rPr>
        <w:t># Check if there are any command for rover in Sequencer</w:t>
      </w:r>
    </w:p>
    <w:p w14:paraId="684AE3F8" w14:textId="77777777" w:rsidR="00CA31A2" w:rsidRPr="00DA2C59" w:rsidRDefault="00CA31A2" w:rsidP="00CA31A2">
      <w:pPr>
        <w:pStyle w:val="Prrafodelista"/>
        <w:numPr>
          <w:ilvl w:val="0"/>
          <w:numId w:val="12"/>
        </w:numPr>
        <w:shd w:val="clear" w:color="auto" w:fill="000000"/>
        <w:spacing w:after="0" w:line="285" w:lineRule="atLeast"/>
        <w:rPr>
          <w:rFonts w:ascii="Consolas" w:eastAsia="Times New Roman" w:hAnsi="Consolas" w:cs="Times New Roman"/>
          <w:color w:val="FFFFFF"/>
          <w:sz w:val="12"/>
          <w:szCs w:val="12"/>
          <w:lang w:eastAsia="es-ES"/>
        </w:rPr>
      </w:pPr>
      <w:r w:rsidRPr="00DA2C59">
        <w:rPr>
          <w:rFonts w:ascii="Consolas" w:eastAsia="Times New Roman" w:hAnsi="Consolas" w:cs="Times New Roman"/>
          <w:color w:val="FFFFFF"/>
          <w:sz w:val="12"/>
          <w:szCs w:val="12"/>
          <w:lang w:eastAsia="es-ES"/>
        </w:rPr>
        <w:t xml:space="preserve">                    </w:t>
      </w:r>
      <w:r w:rsidRPr="00DA2C59">
        <w:rPr>
          <w:rFonts w:ascii="Consolas" w:eastAsia="Times New Roman" w:hAnsi="Consolas" w:cs="Times New Roman"/>
          <w:color w:val="9CDCFE"/>
          <w:sz w:val="12"/>
          <w:szCs w:val="12"/>
          <w:lang w:eastAsia="es-ES"/>
        </w:rPr>
        <w:t>matches</w:t>
      </w:r>
      <w:r w:rsidRPr="00DA2C59">
        <w:rPr>
          <w:rFonts w:ascii="Consolas" w:eastAsia="Times New Roman" w:hAnsi="Consolas" w:cs="Times New Roman"/>
          <w:color w:val="FFFFFF"/>
          <w:sz w:val="12"/>
          <w:szCs w:val="12"/>
          <w:lang w:eastAsia="es-ES"/>
        </w:rPr>
        <w:t xml:space="preserve"> </w:t>
      </w:r>
      <w:r w:rsidRPr="00DA2C59">
        <w:rPr>
          <w:rFonts w:ascii="Consolas" w:eastAsia="Times New Roman" w:hAnsi="Consolas" w:cs="Times New Roman"/>
          <w:color w:val="D4D4D4"/>
          <w:sz w:val="12"/>
          <w:szCs w:val="12"/>
          <w:lang w:eastAsia="es-ES"/>
        </w:rPr>
        <w:t>=</w:t>
      </w:r>
      <w:r w:rsidRPr="00DA2C59">
        <w:rPr>
          <w:rFonts w:ascii="Consolas" w:eastAsia="Times New Roman" w:hAnsi="Consolas" w:cs="Times New Roman"/>
          <w:color w:val="FFFFFF"/>
          <w:sz w:val="12"/>
          <w:szCs w:val="12"/>
          <w:lang w:eastAsia="es-ES"/>
        </w:rPr>
        <w:t xml:space="preserve"> [</w:t>
      </w:r>
      <w:r w:rsidRPr="00DA2C59">
        <w:rPr>
          <w:rFonts w:ascii="Consolas" w:eastAsia="Times New Roman" w:hAnsi="Consolas" w:cs="Times New Roman"/>
          <w:color w:val="9CDCFE"/>
          <w:sz w:val="12"/>
          <w:szCs w:val="12"/>
          <w:lang w:eastAsia="es-ES"/>
        </w:rPr>
        <w:t>d</w:t>
      </w:r>
      <w:r w:rsidRPr="00DA2C59">
        <w:rPr>
          <w:rFonts w:ascii="Consolas" w:eastAsia="Times New Roman" w:hAnsi="Consolas" w:cs="Times New Roman"/>
          <w:color w:val="FFFFFF"/>
          <w:sz w:val="12"/>
          <w:szCs w:val="12"/>
          <w:lang w:eastAsia="es-ES"/>
        </w:rPr>
        <w:t xml:space="preserve"> </w:t>
      </w:r>
      <w:proofErr w:type="spellStart"/>
      <w:r w:rsidRPr="00DA2C59">
        <w:rPr>
          <w:rFonts w:ascii="Consolas" w:eastAsia="Times New Roman" w:hAnsi="Consolas" w:cs="Times New Roman"/>
          <w:color w:val="C586C0"/>
          <w:sz w:val="12"/>
          <w:szCs w:val="12"/>
          <w:lang w:eastAsia="es-ES"/>
        </w:rPr>
        <w:t>for</w:t>
      </w:r>
      <w:r w:rsidRPr="00DA2C59">
        <w:rPr>
          <w:rFonts w:ascii="Consolas" w:eastAsia="Times New Roman" w:hAnsi="Consolas" w:cs="Times New Roman"/>
          <w:color w:val="FFFFFF"/>
          <w:sz w:val="12"/>
          <w:szCs w:val="12"/>
          <w:lang w:eastAsia="es-ES"/>
        </w:rPr>
        <w:t xml:space="preserve"> </w:t>
      </w:r>
      <w:r w:rsidRPr="00DA2C59">
        <w:rPr>
          <w:rFonts w:ascii="Consolas" w:eastAsia="Times New Roman" w:hAnsi="Consolas" w:cs="Times New Roman"/>
          <w:color w:val="9CDCFE"/>
          <w:sz w:val="12"/>
          <w:szCs w:val="12"/>
          <w:lang w:eastAsia="es-ES"/>
        </w:rPr>
        <w:t>d</w:t>
      </w:r>
      <w:proofErr w:type="spellEnd"/>
      <w:r w:rsidRPr="00DA2C59">
        <w:rPr>
          <w:rFonts w:ascii="Consolas" w:eastAsia="Times New Roman" w:hAnsi="Consolas" w:cs="Times New Roman"/>
          <w:color w:val="FFFFFF"/>
          <w:sz w:val="12"/>
          <w:szCs w:val="12"/>
          <w:lang w:eastAsia="es-ES"/>
        </w:rPr>
        <w:t xml:space="preserve"> </w:t>
      </w:r>
      <w:r w:rsidRPr="00DA2C59">
        <w:rPr>
          <w:rFonts w:ascii="Consolas" w:eastAsia="Times New Roman" w:hAnsi="Consolas" w:cs="Times New Roman"/>
          <w:color w:val="C586C0"/>
          <w:sz w:val="12"/>
          <w:szCs w:val="12"/>
          <w:lang w:eastAsia="es-ES"/>
        </w:rPr>
        <w:t>in</w:t>
      </w:r>
      <w:r w:rsidRPr="00DA2C59">
        <w:rPr>
          <w:rFonts w:ascii="Consolas" w:eastAsia="Times New Roman" w:hAnsi="Consolas" w:cs="Times New Roman"/>
          <w:color w:val="FFFFFF"/>
          <w:sz w:val="12"/>
          <w:szCs w:val="12"/>
          <w:lang w:eastAsia="es-ES"/>
        </w:rPr>
        <w:t xml:space="preserve"> </w:t>
      </w:r>
      <w:proofErr w:type="spellStart"/>
      <w:proofErr w:type="gramStart"/>
      <w:r w:rsidRPr="00DA2C59">
        <w:rPr>
          <w:rFonts w:ascii="Consolas" w:eastAsia="Times New Roman" w:hAnsi="Consolas" w:cs="Times New Roman"/>
          <w:color w:val="9CDCFE"/>
          <w:sz w:val="12"/>
          <w:szCs w:val="12"/>
          <w:lang w:eastAsia="es-ES"/>
        </w:rPr>
        <w:t>self</w:t>
      </w:r>
      <w:r w:rsidRPr="00DA2C59">
        <w:rPr>
          <w:rFonts w:ascii="Consolas" w:eastAsia="Times New Roman" w:hAnsi="Consolas" w:cs="Times New Roman"/>
          <w:color w:val="FFFFFF"/>
          <w:sz w:val="12"/>
          <w:szCs w:val="12"/>
          <w:lang w:eastAsia="es-ES"/>
        </w:rPr>
        <w:t>.</w:t>
      </w:r>
      <w:r w:rsidRPr="00DA2C59">
        <w:rPr>
          <w:rFonts w:ascii="Consolas" w:eastAsia="Times New Roman" w:hAnsi="Consolas" w:cs="Times New Roman"/>
          <w:color w:val="9CDCFE"/>
          <w:sz w:val="12"/>
          <w:szCs w:val="12"/>
          <w:lang w:eastAsia="es-ES"/>
        </w:rPr>
        <w:t>Sequencer</w:t>
      </w:r>
      <w:proofErr w:type="spellEnd"/>
      <w:proofErr w:type="gramEnd"/>
      <w:r w:rsidRPr="00DA2C59">
        <w:rPr>
          <w:rFonts w:ascii="Consolas" w:eastAsia="Times New Roman" w:hAnsi="Consolas" w:cs="Times New Roman"/>
          <w:color w:val="FFFFFF"/>
          <w:sz w:val="12"/>
          <w:szCs w:val="12"/>
          <w:lang w:eastAsia="es-ES"/>
        </w:rPr>
        <w:t xml:space="preserve"> </w:t>
      </w:r>
      <w:r w:rsidRPr="00DA2C59">
        <w:rPr>
          <w:rFonts w:ascii="Consolas" w:eastAsia="Times New Roman" w:hAnsi="Consolas" w:cs="Times New Roman"/>
          <w:color w:val="C586C0"/>
          <w:sz w:val="12"/>
          <w:szCs w:val="12"/>
          <w:lang w:eastAsia="es-ES"/>
        </w:rPr>
        <w:t>if</w:t>
      </w:r>
      <w:r w:rsidRPr="00DA2C59">
        <w:rPr>
          <w:rFonts w:ascii="Consolas" w:eastAsia="Times New Roman" w:hAnsi="Consolas" w:cs="Times New Roman"/>
          <w:color w:val="FFFFFF"/>
          <w:sz w:val="12"/>
          <w:szCs w:val="12"/>
          <w:lang w:eastAsia="es-ES"/>
        </w:rPr>
        <w:t xml:space="preserve"> (</w:t>
      </w:r>
      <w:r w:rsidRPr="00DA2C59">
        <w:rPr>
          <w:rFonts w:ascii="Consolas" w:eastAsia="Times New Roman" w:hAnsi="Consolas" w:cs="Times New Roman"/>
          <w:color w:val="9CDCFE"/>
          <w:sz w:val="12"/>
          <w:szCs w:val="12"/>
          <w:lang w:eastAsia="es-ES"/>
        </w:rPr>
        <w:t>d</w:t>
      </w:r>
      <w:r w:rsidRPr="00DA2C59">
        <w:rPr>
          <w:rFonts w:ascii="Consolas" w:eastAsia="Times New Roman" w:hAnsi="Consolas" w:cs="Times New Roman"/>
          <w:color w:val="FFFFFF"/>
          <w:sz w:val="12"/>
          <w:szCs w:val="12"/>
          <w:lang w:eastAsia="es-ES"/>
        </w:rPr>
        <w:t>[</w:t>
      </w:r>
      <w:r w:rsidRPr="00DA2C59">
        <w:rPr>
          <w:rFonts w:ascii="Consolas" w:eastAsia="Times New Roman" w:hAnsi="Consolas" w:cs="Times New Roman"/>
          <w:color w:val="B5CEA8"/>
          <w:sz w:val="12"/>
          <w:szCs w:val="12"/>
          <w:lang w:eastAsia="es-ES"/>
        </w:rPr>
        <w:t>4</w:t>
      </w:r>
      <w:r w:rsidRPr="00DA2C59">
        <w:rPr>
          <w:rFonts w:ascii="Consolas" w:eastAsia="Times New Roman" w:hAnsi="Consolas" w:cs="Times New Roman"/>
          <w:color w:val="FFFFFF"/>
          <w:sz w:val="12"/>
          <w:szCs w:val="12"/>
          <w:lang w:eastAsia="es-ES"/>
        </w:rPr>
        <w:t xml:space="preserve">] </w:t>
      </w:r>
      <w:r w:rsidRPr="00DA2C59">
        <w:rPr>
          <w:rFonts w:ascii="Consolas" w:eastAsia="Times New Roman" w:hAnsi="Consolas" w:cs="Times New Roman"/>
          <w:color w:val="D4D4D4"/>
          <w:sz w:val="12"/>
          <w:szCs w:val="12"/>
          <w:lang w:eastAsia="es-ES"/>
        </w:rPr>
        <w:t>==</w:t>
      </w:r>
      <w:r w:rsidRPr="00DA2C59">
        <w:rPr>
          <w:rFonts w:ascii="Consolas" w:eastAsia="Times New Roman" w:hAnsi="Consolas" w:cs="Times New Roman"/>
          <w:color w:val="FFFFFF"/>
          <w:sz w:val="12"/>
          <w:szCs w:val="12"/>
          <w:lang w:eastAsia="es-ES"/>
        </w:rPr>
        <w:t xml:space="preserve"> </w:t>
      </w:r>
      <w:proofErr w:type="spellStart"/>
      <w:r w:rsidRPr="00DA2C59">
        <w:rPr>
          <w:rFonts w:ascii="Consolas" w:eastAsia="Times New Roman" w:hAnsi="Consolas" w:cs="Times New Roman"/>
          <w:color w:val="9CDCFE"/>
          <w:sz w:val="12"/>
          <w:szCs w:val="12"/>
          <w:lang w:eastAsia="es-ES"/>
        </w:rPr>
        <w:t>roverid</w:t>
      </w:r>
      <w:proofErr w:type="spellEnd"/>
      <w:r w:rsidRPr="00DA2C59">
        <w:rPr>
          <w:rFonts w:ascii="Consolas" w:eastAsia="Times New Roman" w:hAnsi="Consolas" w:cs="Times New Roman"/>
          <w:color w:val="FFFFFF"/>
          <w:sz w:val="12"/>
          <w:szCs w:val="12"/>
          <w:lang w:eastAsia="es-ES"/>
        </w:rPr>
        <w:t>)]</w:t>
      </w:r>
    </w:p>
    <w:p w14:paraId="1C1897B5" w14:textId="77777777" w:rsidR="00CA31A2" w:rsidRPr="00DA2C59" w:rsidRDefault="00CA31A2" w:rsidP="00CA31A2">
      <w:pPr>
        <w:pStyle w:val="Prrafodelista"/>
        <w:numPr>
          <w:ilvl w:val="0"/>
          <w:numId w:val="12"/>
        </w:numPr>
        <w:shd w:val="clear" w:color="auto" w:fill="000000"/>
        <w:spacing w:after="0" w:line="285" w:lineRule="atLeast"/>
        <w:rPr>
          <w:rFonts w:ascii="Consolas" w:eastAsia="Times New Roman" w:hAnsi="Consolas" w:cs="Times New Roman"/>
          <w:color w:val="FFFFFF"/>
          <w:sz w:val="12"/>
          <w:szCs w:val="12"/>
          <w:lang w:eastAsia="es-ES"/>
        </w:rPr>
      </w:pPr>
    </w:p>
    <w:p w14:paraId="7680C2D5" w14:textId="77777777" w:rsidR="00CA31A2" w:rsidRPr="005F57FC" w:rsidRDefault="00CA31A2" w:rsidP="00CA31A2">
      <w:pPr>
        <w:pStyle w:val="Prrafodelista"/>
        <w:numPr>
          <w:ilvl w:val="0"/>
          <w:numId w:val="12"/>
        </w:numPr>
        <w:shd w:val="clear" w:color="auto" w:fill="000000"/>
        <w:spacing w:after="0" w:line="285" w:lineRule="atLeast"/>
        <w:rPr>
          <w:rFonts w:ascii="Consolas" w:eastAsia="Times New Roman" w:hAnsi="Consolas" w:cs="Times New Roman"/>
          <w:color w:val="FFFFFF"/>
          <w:sz w:val="12"/>
          <w:szCs w:val="12"/>
          <w:lang w:val="es-ES" w:eastAsia="es-ES"/>
        </w:rPr>
      </w:pPr>
      <w:r w:rsidRPr="00DA2C59">
        <w:rPr>
          <w:rFonts w:ascii="Consolas" w:eastAsia="Times New Roman" w:hAnsi="Consolas" w:cs="Times New Roman"/>
          <w:color w:val="FFFFFF"/>
          <w:sz w:val="12"/>
          <w:szCs w:val="12"/>
          <w:lang w:eastAsia="es-ES"/>
        </w:rPr>
        <w:t xml:space="preserve">                    </w:t>
      </w:r>
      <w:r w:rsidRPr="005F57FC">
        <w:rPr>
          <w:rFonts w:ascii="Consolas" w:eastAsia="Times New Roman" w:hAnsi="Consolas" w:cs="Times New Roman"/>
          <w:color w:val="7CA668"/>
          <w:sz w:val="12"/>
          <w:szCs w:val="12"/>
          <w:lang w:val="es-ES" w:eastAsia="es-ES"/>
        </w:rPr>
        <w:t xml:space="preserve"># </w:t>
      </w:r>
      <w:proofErr w:type="spellStart"/>
      <w:r w:rsidRPr="005F57FC">
        <w:rPr>
          <w:rFonts w:ascii="Consolas" w:eastAsia="Times New Roman" w:hAnsi="Consolas" w:cs="Times New Roman"/>
          <w:color w:val="7CA668"/>
          <w:sz w:val="12"/>
          <w:szCs w:val="12"/>
          <w:lang w:val="es-ES" w:eastAsia="es-ES"/>
        </w:rPr>
        <w:t>Get</w:t>
      </w:r>
      <w:proofErr w:type="spellEnd"/>
      <w:r w:rsidRPr="005F57FC">
        <w:rPr>
          <w:rFonts w:ascii="Consolas" w:eastAsia="Times New Roman" w:hAnsi="Consolas" w:cs="Times New Roman"/>
          <w:color w:val="7CA668"/>
          <w:sz w:val="12"/>
          <w:szCs w:val="12"/>
          <w:lang w:val="es-ES" w:eastAsia="es-ES"/>
        </w:rPr>
        <w:t xml:space="preserve"> indexes </w:t>
      </w:r>
      <w:proofErr w:type="spellStart"/>
      <w:r w:rsidRPr="005F57FC">
        <w:rPr>
          <w:rFonts w:ascii="Consolas" w:eastAsia="Times New Roman" w:hAnsi="Consolas" w:cs="Times New Roman"/>
          <w:color w:val="7CA668"/>
          <w:sz w:val="12"/>
          <w:szCs w:val="12"/>
          <w:lang w:val="es-ES" w:eastAsia="es-ES"/>
        </w:rPr>
        <w:t>of</w:t>
      </w:r>
      <w:proofErr w:type="spellEnd"/>
      <w:r w:rsidRPr="005F57FC">
        <w:rPr>
          <w:rFonts w:ascii="Consolas" w:eastAsia="Times New Roman" w:hAnsi="Consolas" w:cs="Times New Roman"/>
          <w:color w:val="7CA668"/>
          <w:sz w:val="12"/>
          <w:szCs w:val="12"/>
          <w:lang w:val="es-ES" w:eastAsia="es-ES"/>
        </w:rPr>
        <w:t xml:space="preserve"> </w:t>
      </w:r>
      <w:proofErr w:type="spellStart"/>
      <w:r w:rsidRPr="005F57FC">
        <w:rPr>
          <w:rFonts w:ascii="Consolas" w:eastAsia="Times New Roman" w:hAnsi="Consolas" w:cs="Times New Roman"/>
          <w:color w:val="7CA668"/>
          <w:sz w:val="12"/>
          <w:szCs w:val="12"/>
          <w:lang w:val="es-ES" w:eastAsia="es-ES"/>
        </w:rPr>
        <w:t>the</w:t>
      </w:r>
      <w:proofErr w:type="spellEnd"/>
      <w:r w:rsidRPr="005F57FC">
        <w:rPr>
          <w:rFonts w:ascii="Consolas" w:eastAsia="Times New Roman" w:hAnsi="Consolas" w:cs="Times New Roman"/>
          <w:color w:val="7CA668"/>
          <w:sz w:val="12"/>
          <w:szCs w:val="12"/>
          <w:lang w:val="es-ES" w:eastAsia="es-ES"/>
        </w:rPr>
        <w:t xml:space="preserve"> </w:t>
      </w:r>
      <w:proofErr w:type="spellStart"/>
      <w:r w:rsidRPr="005F57FC">
        <w:rPr>
          <w:rFonts w:ascii="Consolas" w:eastAsia="Times New Roman" w:hAnsi="Consolas" w:cs="Times New Roman"/>
          <w:color w:val="7CA668"/>
          <w:sz w:val="12"/>
          <w:szCs w:val="12"/>
          <w:lang w:val="es-ES" w:eastAsia="es-ES"/>
        </w:rPr>
        <w:t>commands</w:t>
      </w:r>
      <w:proofErr w:type="spellEnd"/>
    </w:p>
    <w:p w14:paraId="44BF5B8A" w14:textId="77777777" w:rsidR="00CA31A2" w:rsidRPr="00DA2C59" w:rsidRDefault="00CA31A2" w:rsidP="00CA31A2">
      <w:pPr>
        <w:pStyle w:val="Prrafodelista"/>
        <w:numPr>
          <w:ilvl w:val="0"/>
          <w:numId w:val="12"/>
        </w:numPr>
        <w:shd w:val="clear" w:color="auto" w:fill="000000"/>
        <w:spacing w:after="0" w:line="285" w:lineRule="atLeast"/>
        <w:rPr>
          <w:rFonts w:ascii="Consolas" w:eastAsia="Times New Roman" w:hAnsi="Consolas" w:cs="Times New Roman"/>
          <w:color w:val="FFFFFF"/>
          <w:sz w:val="12"/>
          <w:szCs w:val="12"/>
          <w:lang w:eastAsia="es-ES"/>
        </w:rPr>
      </w:pPr>
      <w:r w:rsidRPr="00DA2C59">
        <w:rPr>
          <w:rFonts w:ascii="Consolas" w:eastAsia="Times New Roman" w:hAnsi="Consolas" w:cs="Times New Roman"/>
          <w:color w:val="FFFFFF"/>
          <w:sz w:val="12"/>
          <w:szCs w:val="12"/>
          <w:lang w:eastAsia="es-ES"/>
        </w:rPr>
        <w:t xml:space="preserve">                    </w:t>
      </w:r>
      <w:r w:rsidRPr="00DA2C59">
        <w:rPr>
          <w:rFonts w:ascii="Consolas" w:eastAsia="Times New Roman" w:hAnsi="Consolas" w:cs="Times New Roman"/>
          <w:color w:val="9CDCFE"/>
          <w:sz w:val="12"/>
          <w:szCs w:val="12"/>
          <w:lang w:eastAsia="es-ES"/>
        </w:rPr>
        <w:t>indexes</w:t>
      </w:r>
      <w:r w:rsidRPr="00DA2C59">
        <w:rPr>
          <w:rFonts w:ascii="Consolas" w:eastAsia="Times New Roman" w:hAnsi="Consolas" w:cs="Times New Roman"/>
          <w:color w:val="FFFFFF"/>
          <w:sz w:val="12"/>
          <w:szCs w:val="12"/>
          <w:lang w:eastAsia="es-ES"/>
        </w:rPr>
        <w:t xml:space="preserve"> </w:t>
      </w:r>
      <w:r w:rsidRPr="00DA2C59">
        <w:rPr>
          <w:rFonts w:ascii="Consolas" w:eastAsia="Times New Roman" w:hAnsi="Consolas" w:cs="Times New Roman"/>
          <w:color w:val="D4D4D4"/>
          <w:sz w:val="12"/>
          <w:szCs w:val="12"/>
          <w:lang w:eastAsia="es-ES"/>
        </w:rPr>
        <w:t>=</w:t>
      </w:r>
      <w:r w:rsidRPr="00DA2C59">
        <w:rPr>
          <w:rFonts w:ascii="Consolas" w:eastAsia="Times New Roman" w:hAnsi="Consolas" w:cs="Times New Roman"/>
          <w:color w:val="FFFFFF"/>
          <w:sz w:val="12"/>
          <w:szCs w:val="12"/>
          <w:lang w:eastAsia="es-ES"/>
        </w:rPr>
        <w:t xml:space="preserve"> [</w:t>
      </w:r>
      <w:proofErr w:type="spellStart"/>
      <w:r w:rsidRPr="00DA2C59">
        <w:rPr>
          <w:rFonts w:ascii="Consolas" w:eastAsia="Times New Roman" w:hAnsi="Consolas" w:cs="Times New Roman"/>
          <w:color w:val="9CDCFE"/>
          <w:sz w:val="12"/>
          <w:szCs w:val="12"/>
          <w:lang w:eastAsia="es-ES"/>
        </w:rPr>
        <w:t>i</w:t>
      </w:r>
      <w:proofErr w:type="spellEnd"/>
      <w:r w:rsidRPr="00DA2C59">
        <w:rPr>
          <w:rFonts w:ascii="Consolas" w:eastAsia="Times New Roman" w:hAnsi="Consolas" w:cs="Times New Roman"/>
          <w:color w:val="FFFFFF"/>
          <w:sz w:val="12"/>
          <w:szCs w:val="12"/>
          <w:lang w:eastAsia="es-ES"/>
        </w:rPr>
        <w:t xml:space="preserve"> </w:t>
      </w:r>
      <w:r w:rsidRPr="00DA2C59">
        <w:rPr>
          <w:rFonts w:ascii="Consolas" w:eastAsia="Times New Roman" w:hAnsi="Consolas" w:cs="Times New Roman"/>
          <w:color w:val="C586C0"/>
          <w:sz w:val="12"/>
          <w:szCs w:val="12"/>
          <w:lang w:eastAsia="es-ES"/>
        </w:rPr>
        <w:t>for</w:t>
      </w:r>
      <w:r w:rsidRPr="00DA2C59">
        <w:rPr>
          <w:rFonts w:ascii="Consolas" w:eastAsia="Times New Roman" w:hAnsi="Consolas" w:cs="Times New Roman"/>
          <w:color w:val="FFFFFF"/>
          <w:sz w:val="12"/>
          <w:szCs w:val="12"/>
          <w:lang w:eastAsia="es-ES"/>
        </w:rPr>
        <w:t xml:space="preserve"> </w:t>
      </w:r>
      <w:proofErr w:type="spellStart"/>
      <w:proofErr w:type="gramStart"/>
      <w:r w:rsidRPr="00DA2C59">
        <w:rPr>
          <w:rFonts w:ascii="Consolas" w:eastAsia="Times New Roman" w:hAnsi="Consolas" w:cs="Times New Roman"/>
          <w:color w:val="9CDCFE"/>
          <w:sz w:val="12"/>
          <w:szCs w:val="12"/>
          <w:lang w:eastAsia="es-ES"/>
        </w:rPr>
        <w:t>i</w:t>
      </w:r>
      <w:r w:rsidRPr="00DA2C59">
        <w:rPr>
          <w:rFonts w:ascii="Consolas" w:eastAsia="Times New Roman" w:hAnsi="Consolas" w:cs="Times New Roman"/>
          <w:color w:val="FFFFFF"/>
          <w:sz w:val="12"/>
          <w:szCs w:val="12"/>
          <w:lang w:eastAsia="es-ES"/>
        </w:rPr>
        <w:t>,</w:t>
      </w:r>
      <w:r w:rsidRPr="00DA2C59">
        <w:rPr>
          <w:rFonts w:ascii="Consolas" w:eastAsia="Times New Roman" w:hAnsi="Consolas" w:cs="Times New Roman"/>
          <w:color w:val="9CDCFE"/>
          <w:sz w:val="12"/>
          <w:szCs w:val="12"/>
          <w:lang w:eastAsia="es-ES"/>
        </w:rPr>
        <w:t>x</w:t>
      </w:r>
      <w:proofErr w:type="spellEnd"/>
      <w:proofErr w:type="gramEnd"/>
      <w:r w:rsidRPr="00DA2C59">
        <w:rPr>
          <w:rFonts w:ascii="Consolas" w:eastAsia="Times New Roman" w:hAnsi="Consolas" w:cs="Times New Roman"/>
          <w:color w:val="FFFFFF"/>
          <w:sz w:val="12"/>
          <w:szCs w:val="12"/>
          <w:lang w:eastAsia="es-ES"/>
        </w:rPr>
        <w:t xml:space="preserve"> </w:t>
      </w:r>
      <w:r w:rsidRPr="00DA2C59">
        <w:rPr>
          <w:rFonts w:ascii="Consolas" w:eastAsia="Times New Roman" w:hAnsi="Consolas" w:cs="Times New Roman"/>
          <w:color w:val="C586C0"/>
          <w:sz w:val="12"/>
          <w:szCs w:val="12"/>
          <w:lang w:eastAsia="es-ES"/>
        </w:rPr>
        <w:t>in</w:t>
      </w:r>
      <w:r w:rsidRPr="00DA2C59">
        <w:rPr>
          <w:rFonts w:ascii="Consolas" w:eastAsia="Times New Roman" w:hAnsi="Consolas" w:cs="Times New Roman"/>
          <w:color w:val="FFFFFF"/>
          <w:sz w:val="12"/>
          <w:szCs w:val="12"/>
          <w:lang w:eastAsia="es-ES"/>
        </w:rPr>
        <w:t xml:space="preserve"> </w:t>
      </w:r>
      <w:r w:rsidRPr="00DA2C59">
        <w:rPr>
          <w:rFonts w:ascii="Consolas" w:eastAsia="Times New Roman" w:hAnsi="Consolas" w:cs="Times New Roman"/>
          <w:color w:val="4EC9B0"/>
          <w:sz w:val="12"/>
          <w:szCs w:val="12"/>
          <w:lang w:eastAsia="es-ES"/>
        </w:rPr>
        <w:t>enumerate</w:t>
      </w:r>
      <w:r w:rsidRPr="00DA2C59">
        <w:rPr>
          <w:rFonts w:ascii="Consolas" w:eastAsia="Times New Roman" w:hAnsi="Consolas" w:cs="Times New Roman"/>
          <w:color w:val="FFFFFF"/>
          <w:sz w:val="12"/>
          <w:szCs w:val="12"/>
          <w:lang w:eastAsia="es-ES"/>
        </w:rPr>
        <w:t>(</w:t>
      </w:r>
      <w:proofErr w:type="spellStart"/>
      <w:r w:rsidRPr="00DA2C59">
        <w:rPr>
          <w:rFonts w:ascii="Consolas" w:eastAsia="Times New Roman" w:hAnsi="Consolas" w:cs="Times New Roman"/>
          <w:color w:val="9CDCFE"/>
          <w:sz w:val="12"/>
          <w:szCs w:val="12"/>
          <w:lang w:eastAsia="es-ES"/>
        </w:rPr>
        <w:t>self</w:t>
      </w:r>
      <w:r w:rsidRPr="00DA2C59">
        <w:rPr>
          <w:rFonts w:ascii="Consolas" w:eastAsia="Times New Roman" w:hAnsi="Consolas" w:cs="Times New Roman"/>
          <w:color w:val="FFFFFF"/>
          <w:sz w:val="12"/>
          <w:szCs w:val="12"/>
          <w:lang w:eastAsia="es-ES"/>
        </w:rPr>
        <w:t>.</w:t>
      </w:r>
      <w:r w:rsidRPr="00DA2C59">
        <w:rPr>
          <w:rFonts w:ascii="Consolas" w:eastAsia="Times New Roman" w:hAnsi="Consolas" w:cs="Times New Roman"/>
          <w:color w:val="9CDCFE"/>
          <w:sz w:val="12"/>
          <w:szCs w:val="12"/>
          <w:lang w:eastAsia="es-ES"/>
        </w:rPr>
        <w:t>Sequencer</w:t>
      </w:r>
      <w:proofErr w:type="spellEnd"/>
      <w:r w:rsidRPr="00DA2C59">
        <w:rPr>
          <w:rFonts w:ascii="Consolas" w:eastAsia="Times New Roman" w:hAnsi="Consolas" w:cs="Times New Roman"/>
          <w:color w:val="FFFFFF"/>
          <w:sz w:val="12"/>
          <w:szCs w:val="12"/>
          <w:lang w:eastAsia="es-ES"/>
        </w:rPr>
        <w:t xml:space="preserve">) </w:t>
      </w:r>
      <w:r w:rsidRPr="00DA2C59">
        <w:rPr>
          <w:rFonts w:ascii="Consolas" w:eastAsia="Times New Roman" w:hAnsi="Consolas" w:cs="Times New Roman"/>
          <w:color w:val="C586C0"/>
          <w:sz w:val="12"/>
          <w:szCs w:val="12"/>
          <w:lang w:eastAsia="es-ES"/>
        </w:rPr>
        <w:t>if</w:t>
      </w:r>
      <w:r w:rsidRPr="00DA2C59">
        <w:rPr>
          <w:rFonts w:ascii="Consolas" w:eastAsia="Times New Roman" w:hAnsi="Consolas" w:cs="Times New Roman"/>
          <w:color w:val="FFFFFF"/>
          <w:sz w:val="12"/>
          <w:szCs w:val="12"/>
          <w:lang w:eastAsia="es-ES"/>
        </w:rPr>
        <w:t xml:space="preserve"> </w:t>
      </w:r>
      <w:r w:rsidRPr="00DA2C59">
        <w:rPr>
          <w:rFonts w:ascii="Consolas" w:eastAsia="Times New Roman" w:hAnsi="Consolas" w:cs="Times New Roman"/>
          <w:color w:val="9CDCFE"/>
          <w:sz w:val="12"/>
          <w:szCs w:val="12"/>
          <w:lang w:eastAsia="es-ES"/>
        </w:rPr>
        <w:t>x</w:t>
      </w:r>
      <w:r w:rsidRPr="00DA2C59">
        <w:rPr>
          <w:rFonts w:ascii="Consolas" w:eastAsia="Times New Roman" w:hAnsi="Consolas" w:cs="Times New Roman"/>
          <w:color w:val="FFFFFF"/>
          <w:sz w:val="12"/>
          <w:szCs w:val="12"/>
          <w:lang w:eastAsia="es-ES"/>
        </w:rPr>
        <w:t xml:space="preserve"> </w:t>
      </w:r>
      <w:r w:rsidRPr="00DA2C59">
        <w:rPr>
          <w:rFonts w:ascii="Consolas" w:eastAsia="Times New Roman" w:hAnsi="Consolas" w:cs="Times New Roman"/>
          <w:color w:val="569CD6"/>
          <w:sz w:val="12"/>
          <w:szCs w:val="12"/>
          <w:lang w:eastAsia="es-ES"/>
        </w:rPr>
        <w:t>in</w:t>
      </w:r>
      <w:r w:rsidRPr="00DA2C59">
        <w:rPr>
          <w:rFonts w:ascii="Consolas" w:eastAsia="Times New Roman" w:hAnsi="Consolas" w:cs="Times New Roman"/>
          <w:color w:val="FFFFFF"/>
          <w:sz w:val="12"/>
          <w:szCs w:val="12"/>
          <w:lang w:eastAsia="es-ES"/>
        </w:rPr>
        <w:t xml:space="preserve"> </w:t>
      </w:r>
      <w:r w:rsidRPr="00DA2C59">
        <w:rPr>
          <w:rFonts w:ascii="Consolas" w:eastAsia="Times New Roman" w:hAnsi="Consolas" w:cs="Times New Roman"/>
          <w:color w:val="9CDCFE"/>
          <w:sz w:val="12"/>
          <w:szCs w:val="12"/>
          <w:lang w:eastAsia="es-ES"/>
        </w:rPr>
        <w:t>matches</w:t>
      </w:r>
      <w:r w:rsidRPr="00DA2C59">
        <w:rPr>
          <w:rFonts w:ascii="Consolas" w:eastAsia="Times New Roman" w:hAnsi="Consolas" w:cs="Times New Roman"/>
          <w:color w:val="FFFFFF"/>
          <w:sz w:val="12"/>
          <w:szCs w:val="12"/>
          <w:lang w:eastAsia="es-ES"/>
        </w:rPr>
        <w:t>]</w:t>
      </w:r>
    </w:p>
    <w:p w14:paraId="7C27A834" w14:textId="77777777" w:rsidR="00CA31A2" w:rsidRPr="00DA2C59" w:rsidRDefault="00CA31A2" w:rsidP="00CA31A2">
      <w:pPr>
        <w:pStyle w:val="Prrafodelista"/>
        <w:numPr>
          <w:ilvl w:val="0"/>
          <w:numId w:val="12"/>
        </w:numPr>
        <w:shd w:val="clear" w:color="auto" w:fill="000000"/>
        <w:spacing w:after="0" w:line="285" w:lineRule="atLeast"/>
        <w:rPr>
          <w:rFonts w:ascii="Consolas" w:eastAsia="Times New Roman" w:hAnsi="Consolas" w:cs="Times New Roman"/>
          <w:color w:val="FFFFFF"/>
          <w:sz w:val="12"/>
          <w:szCs w:val="12"/>
          <w:lang w:eastAsia="es-ES"/>
        </w:rPr>
      </w:pPr>
      <w:r w:rsidRPr="00DA2C59">
        <w:rPr>
          <w:rFonts w:ascii="Consolas" w:eastAsia="Times New Roman" w:hAnsi="Consolas" w:cs="Times New Roman"/>
          <w:color w:val="FFFFFF"/>
          <w:sz w:val="12"/>
          <w:szCs w:val="12"/>
          <w:lang w:eastAsia="es-ES"/>
        </w:rPr>
        <w:t xml:space="preserve">                    </w:t>
      </w:r>
    </w:p>
    <w:p w14:paraId="186CC263" w14:textId="77777777" w:rsidR="00CA31A2" w:rsidRPr="00DA2C59" w:rsidRDefault="00CA31A2" w:rsidP="00CA31A2">
      <w:pPr>
        <w:pStyle w:val="Prrafodelista"/>
        <w:numPr>
          <w:ilvl w:val="0"/>
          <w:numId w:val="12"/>
        </w:numPr>
        <w:shd w:val="clear" w:color="auto" w:fill="000000"/>
        <w:spacing w:after="0" w:line="285" w:lineRule="atLeast"/>
        <w:rPr>
          <w:rFonts w:ascii="Consolas" w:eastAsia="Times New Roman" w:hAnsi="Consolas" w:cs="Times New Roman"/>
          <w:color w:val="FFFFFF"/>
          <w:sz w:val="12"/>
          <w:szCs w:val="12"/>
          <w:lang w:eastAsia="es-ES"/>
        </w:rPr>
      </w:pPr>
    </w:p>
    <w:p w14:paraId="1F6A0E3C" w14:textId="77777777" w:rsidR="00CA31A2" w:rsidRPr="005F57FC" w:rsidRDefault="00CA31A2" w:rsidP="00CA31A2">
      <w:pPr>
        <w:pStyle w:val="Prrafodelista"/>
        <w:numPr>
          <w:ilvl w:val="0"/>
          <w:numId w:val="12"/>
        </w:numPr>
        <w:shd w:val="clear" w:color="auto" w:fill="000000"/>
        <w:spacing w:after="0" w:line="285" w:lineRule="atLeast"/>
        <w:rPr>
          <w:rFonts w:ascii="Consolas" w:eastAsia="Times New Roman" w:hAnsi="Consolas" w:cs="Times New Roman"/>
          <w:color w:val="FFFFFF"/>
          <w:sz w:val="12"/>
          <w:szCs w:val="12"/>
          <w:lang w:val="es-ES" w:eastAsia="es-ES"/>
        </w:rPr>
      </w:pPr>
      <w:r w:rsidRPr="00DA2C59">
        <w:rPr>
          <w:rFonts w:ascii="Consolas" w:eastAsia="Times New Roman" w:hAnsi="Consolas" w:cs="Times New Roman"/>
          <w:color w:val="FFFFFF"/>
          <w:sz w:val="12"/>
          <w:szCs w:val="12"/>
          <w:lang w:eastAsia="es-ES"/>
        </w:rPr>
        <w:t xml:space="preserve">                    </w:t>
      </w:r>
      <w:proofErr w:type="spellStart"/>
      <w:r w:rsidRPr="005F57FC">
        <w:rPr>
          <w:rFonts w:ascii="Consolas" w:eastAsia="Times New Roman" w:hAnsi="Consolas" w:cs="Times New Roman"/>
          <w:color w:val="C586C0"/>
          <w:sz w:val="12"/>
          <w:szCs w:val="12"/>
          <w:lang w:val="es-ES" w:eastAsia="es-ES"/>
        </w:rPr>
        <w:t>if</w:t>
      </w:r>
      <w:proofErr w:type="spellEnd"/>
      <w:r w:rsidRPr="005F57FC">
        <w:rPr>
          <w:rFonts w:ascii="Consolas" w:eastAsia="Times New Roman" w:hAnsi="Consolas" w:cs="Times New Roman"/>
          <w:color w:val="FFFFFF"/>
          <w:sz w:val="12"/>
          <w:szCs w:val="12"/>
          <w:lang w:val="es-ES" w:eastAsia="es-ES"/>
        </w:rPr>
        <w:t xml:space="preserve"> (</w:t>
      </w:r>
      <w:proofErr w:type="gramStart"/>
      <w:r w:rsidRPr="005F57FC">
        <w:rPr>
          <w:rFonts w:ascii="Consolas" w:eastAsia="Times New Roman" w:hAnsi="Consolas" w:cs="Times New Roman"/>
          <w:color w:val="9CDCFE"/>
          <w:sz w:val="12"/>
          <w:szCs w:val="12"/>
          <w:lang w:val="es-ES" w:eastAsia="es-ES"/>
        </w:rPr>
        <w:t>indexes</w:t>
      </w:r>
      <w:r w:rsidRPr="005F57FC">
        <w:rPr>
          <w:rFonts w:ascii="Consolas" w:eastAsia="Times New Roman" w:hAnsi="Consolas" w:cs="Times New Roman"/>
          <w:color w:val="FFFFFF"/>
          <w:sz w:val="12"/>
          <w:szCs w:val="12"/>
          <w:lang w:val="es-ES" w:eastAsia="es-ES"/>
        </w:rPr>
        <w:t xml:space="preserve"> </w:t>
      </w:r>
      <w:r w:rsidRPr="005F57FC">
        <w:rPr>
          <w:rFonts w:ascii="Consolas" w:eastAsia="Times New Roman" w:hAnsi="Consolas" w:cs="Times New Roman"/>
          <w:color w:val="D4D4D4"/>
          <w:sz w:val="12"/>
          <w:szCs w:val="12"/>
          <w:lang w:val="es-ES" w:eastAsia="es-ES"/>
        </w:rPr>
        <w:t>!</w:t>
      </w:r>
      <w:proofErr w:type="gramEnd"/>
      <w:r w:rsidRPr="005F57FC">
        <w:rPr>
          <w:rFonts w:ascii="Consolas" w:eastAsia="Times New Roman" w:hAnsi="Consolas" w:cs="Times New Roman"/>
          <w:color w:val="D4D4D4"/>
          <w:sz w:val="12"/>
          <w:szCs w:val="12"/>
          <w:lang w:val="es-ES" w:eastAsia="es-ES"/>
        </w:rPr>
        <w:t>=</w:t>
      </w:r>
      <w:r w:rsidRPr="005F57FC">
        <w:rPr>
          <w:rFonts w:ascii="Consolas" w:eastAsia="Times New Roman" w:hAnsi="Consolas" w:cs="Times New Roman"/>
          <w:color w:val="FFFFFF"/>
          <w:sz w:val="12"/>
          <w:szCs w:val="12"/>
          <w:lang w:val="es-ES" w:eastAsia="es-ES"/>
        </w:rPr>
        <w:t xml:space="preserve"> []):</w:t>
      </w:r>
    </w:p>
    <w:p w14:paraId="42B0C51A" w14:textId="77777777" w:rsidR="00CA31A2" w:rsidRPr="00DA2C59" w:rsidRDefault="00CA31A2" w:rsidP="00CA31A2">
      <w:pPr>
        <w:pStyle w:val="Prrafodelista"/>
        <w:numPr>
          <w:ilvl w:val="0"/>
          <w:numId w:val="12"/>
        </w:numPr>
        <w:shd w:val="clear" w:color="auto" w:fill="000000"/>
        <w:spacing w:after="0" w:line="285" w:lineRule="atLeast"/>
        <w:rPr>
          <w:rFonts w:ascii="Consolas" w:eastAsia="Times New Roman" w:hAnsi="Consolas" w:cs="Times New Roman"/>
          <w:color w:val="FFFFFF"/>
          <w:sz w:val="12"/>
          <w:szCs w:val="12"/>
          <w:lang w:eastAsia="es-ES"/>
        </w:rPr>
      </w:pPr>
      <w:r w:rsidRPr="00DA2C59">
        <w:rPr>
          <w:rFonts w:ascii="Consolas" w:eastAsia="Times New Roman" w:hAnsi="Consolas" w:cs="Times New Roman"/>
          <w:color w:val="FFFFFF"/>
          <w:sz w:val="12"/>
          <w:szCs w:val="12"/>
          <w:lang w:eastAsia="es-ES"/>
        </w:rPr>
        <w:t xml:space="preserve">                        </w:t>
      </w:r>
      <w:r w:rsidRPr="00DA2C59">
        <w:rPr>
          <w:rFonts w:ascii="Consolas" w:eastAsia="Times New Roman" w:hAnsi="Consolas" w:cs="Times New Roman"/>
          <w:color w:val="7CA668"/>
          <w:sz w:val="12"/>
          <w:szCs w:val="12"/>
          <w:lang w:eastAsia="es-ES"/>
        </w:rPr>
        <w:t># Index in Sequencer (command with most priority for rover)</w:t>
      </w:r>
    </w:p>
    <w:p w14:paraId="12863DDB" w14:textId="77777777" w:rsidR="00CA31A2" w:rsidRPr="005F57FC" w:rsidRDefault="00CA31A2" w:rsidP="00CA31A2">
      <w:pPr>
        <w:pStyle w:val="Prrafodelista"/>
        <w:numPr>
          <w:ilvl w:val="0"/>
          <w:numId w:val="12"/>
        </w:numPr>
        <w:shd w:val="clear" w:color="auto" w:fill="000000"/>
        <w:spacing w:after="0" w:line="285" w:lineRule="atLeast"/>
        <w:rPr>
          <w:rFonts w:ascii="Consolas" w:eastAsia="Times New Roman" w:hAnsi="Consolas" w:cs="Times New Roman"/>
          <w:color w:val="FFFFFF"/>
          <w:sz w:val="12"/>
          <w:szCs w:val="12"/>
          <w:lang w:val="es-ES" w:eastAsia="es-ES"/>
        </w:rPr>
      </w:pPr>
      <w:r w:rsidRPr="00DA2C59">
        <w:rPr>
          <w:rFonts w:ascii="Consolas" w:eastAsia="Times New Roman" w:hAnsi="Consolas" w:cs="Times New Roman"/>
          <w:color w:val="FFFFFF"/>
          <w:sz w:val="12"/>
          <w:szCs w:val="12"/>
          <w:lang w:eastAsia="es-ES"/>
        </w:rPr>
        <w:t xml:space="preserve">                        </w:t>
      </w:r>
      <w:proofErr w:type="spellStart"/>
      <w:r w:rsidRPr="005F57FC">
        <w:rPr>
          <w:rFonts w:ascii="Consolas" w:eastAsia="Times New Roman" w:hAnsi="Consolas" w:cs="Times New Roman"/>
          <w:color w:val="9CDCFE"/>
          <w:sz w:val="12"/>
          <w:szCs w:val="12"/>
          <w:lang w:val="es-ES" w:eastAsia="es-ES"/>
        </w:rPr>
        <w:t>newindex</w:t>
      </w:r>
      <w:proofErr w:type="spellEnd"/>
      <w:r w:rsidRPr="005F57FC">
        <w:rPr>
          <w:rFonts w:ascii="Consolas" w:eastAsia="Times New Roman" w:hAnsi="Consolas" w:cs="Times New Roman"/>
          <w:color w:val="FFFFFF"/>
          <w:sz w:val="12"/>
          <w:szCs w:val="12"/>
          <w:lang w:val="es-ES" w:eastAsia="es-ES"/>
        </w:rPr>
        <w:t xml:space="preserve"> </w:t>
      </w:r>
      <w:r w:rsidRPr="005F57FC">
        <w:rPr>
          <w:rFonts w:ascii="Consolas" w:eastAsia="Times New Roman" w:hAnsi="Consolas" w:cs="Times New Roman"/>
          <w:color w:val="D4D4D4"/>
          <w:sz w:val="12"/>
          <w:szCs w:val="12"/>
          <w:lang w:val="es-ES" w:eastAsia="es-ES"/>
        </w:rPr>
        <w:t>=</w:t>
      </w:r>
      <w:r w:rsidRPr="005F57FC">
        <w:rPr>
          <w:rFonts w:ascii="Consolas" w:eastAsia="Times New Roman" w:hAnsi="Consolas" w:cs="Times New Roman"/>
          <w:color w:val="FFFFFF"/>
          <w:sz w:val="12"/>
          <w:szCs w:val="12"/>
          <w:lang w:val="es-ES" w:eastAsia="es-ES"/>
        </w:rPr>
        <w:t xml:space="preserve"> </w:t>
      </w:r>
      <w:proofErr w:type="gramStart"/>
      <w:r w:rsidRPr="005F57FC">
        <w:rPr>
          <w:rFonts w:ascii="Consolas" w:eastAsia="Times New Roman" w:hAnsi="Consolas" w:cs="Times New Roman"/>
          <w:color w:val="9CDCFE"/>
          <w:sz w:val="12"/>
          <w:szCs w:val="12"/>
          <w:lang w:val="es-ES" w:eastAsia="es-ES"/>
        </w:rPr>
        <w:t>indexes</w:t>
      </w:r>
      <w:r w:rsidRPr="005F57FC">
        <w:rPr>
          <w:rFonts w:ascii="Consolas" w:eastAsia="Times New Roman" w:hAnsi="Consolas" w:cs="Times New Roman"/>
          <w:color w:val="FFFFFF"/>
          <w:sz w:val="12"/>
          <w:szCs w:val="12"/>
          <w:lang w:val="es-ES" w:eastAsia="es-ES"/>
        </w:rPr>
        <w:t>[</w:t>
      </w:r>
      <w:proofErr w:type="gramEnd"/>
      <w:r w:rsidRPr="005F57FC">
        <w:rPr>
          <w:rFonts w:ascii="Consolas" w:eastAsia="Times New Roman" w:hAnsi="Consolas" w:cs="Times New Roman"/>
          <w:color w:val="B5CEA8"/>
          <w:sz w:val="12"/>
          <w:szCs w:val="12"/>
          <w:lang w:val="es-ES" w:eastAsia="es-ES"/>
        </w:rPr>
        <w:t>0</w:t>
      </w:r>
      <w:r w:rsidRPr="005F57FC">
        <w:rPr>
          <w:rFonts w:ascii="Consolas" w:eastAsia="Times New Roman" w:hAnsi="Consolas" w:cs="Times New Roman"/>
          <w:color w:val="FFFFFF"/>
          <w:sz w:val="12"/>
          <w:szCs w:val="12"/>
          <w:lang w:val="es-ES" w:eastAsia="es-ES"/>
        </w:rPr>
        <w:t>]</w:t>
      </w:r>
    </w:p>
    <w:p w14:paraId="42FFB201" w14:textId="77777777" w:rsidR="00CA31A2" w:rsidRPr="005F57FC" w:rsidRDefault="00CA31A2" w:rsidP="00CA31A2">
      <w:pPr>
        <w:pStyle w:val="Prrafodelista"/>
        <w:numPr>
          <w:ilvl w:val="0"/>
          <w:numId w:val="12"/>
        </w:numPr>
        <w:shd w:val="clear" w:color="auto" w:fill="000000"/>
        <w:spacing w:after="0" w:line="285" w:lineRule="atLeast"/>
        <w:rPr>
          <w:rFonts w:ascii="Consolas" w:eastAsia="Times New Roman" w:hAnsi="Consolas" w:cs="Times New Roman"/>
          <w:color w:val="FFFFFF"/>
          <w:sz w:val="12"/>
          <w:szCs w:val="12"/>
          <w:lang w:val="es-ES" w:eastAsia="es-ES"/>
        </w:rPr>
      </w:pPr>
      <w:r w:rsidRPr="005F57FC">
        <w:rPr>
          <w:rFonts w:ascii="Consolas" w:eastAsia="Times New Roman" w:hAnsi="Consolas" w:cs="Times New Roman"/>
          <w:color w:val="FFFFFF"/>
          <w:sz w:val="12"/>
          <w:szCs w:val="12"/>
          <w:lang w:val="es-ES" w:eastAsia="es-ES"/>
        </w:rPr>
        <w:t xml:space="preserve">                    </w:t>
      </w:r>
    </w:p>
    <w:p w14:paraId="665CBA16" w14:textId="77777777" w:rsidR="00CA31A2" w:rsidRPr="005F57FC" w:rsidRDefault="00CA31A2" w:rsidP="00CA31A2">
      <w:pPr>
        <w:pStyle w:val="Prrafodelista"/>
        <w:numPr>
          <w:ilvl w:val="0"/>
          <w:numId w:val="12"/>
        </w:numPr>
        <w:shd w:val="clear" w:color="auto" w:fill="000000"/>
        <w:spacing w:after="0" w:line="285" w:lineRule="atLeast"/>
        <w:rPr>
          <w:rFonts w:ascii="Consolas" w:eastAsia="Times New Roman" w:hAnsi="Consolas" w:cs="Times New Roman"/>
          <w:color w:val="FFFFFF"/>
          <w:sz w:val="12"/>
          <w:szCs w:val="12"/>
          <w:lang w:val="es-ES" w:eastAsia="es-ES"/>
        </w:rPr>
      </w:pPr>
      <w:r w:rsidRPr="005F57FC">
        <w:rPr>
          <w:rFonts w:ascii="Consolas" w:eastAsia="Times New Roman" w:hAnsi="Consolas" w:cs="Times New Roman"/>
          <w:color w:val="FFFFFF"/>
          <w:sz w:val="12"/>
          <w:szCs w:val="12"/>
          <w:lang w:val="es-ES" w:eastAsia="es-ES"/>
        </w:rPr>
        <w:t xml:space="preserve">                    </w:t>
      </w:r>
      <w:proofErr w:type="spellStart"/>
      <w:r w:rsidRPr="005F57FC">
        <w:rPr>
          <w:rFonts w:ascii="Consolas" w:eastAsia="Times New Roman" w:hAnsi="Consolas" w:cs="Times New Roman"/>
          <w:color w:val="C586C0"/>
          <w:sz w:val="12"/>
          <w:szCs w:val="12"/>
          <w:lang w:val="es-ES" w:eastAsia="es-ES"/>
        </w:rPr>
        <w:t>else</w:t>
      </w:r>
      <w:proofErr w:type="spellEnd"/>
      <w:r w:rsidRPr="005F57FC">
        <w:rPr>
          <w:rFonts w:ascii="Consolas" w:eastAsia="Times New Roman" w:hAnsi="Consolas" w:cs="Times New Roman"/>
          <w:color w:val="FFFFFF"/>
          <w:sz w:val="12"/>
          <w:szCs w:val="12"/>
          <w:lang w:val="es-ES" w:eastAsia="es-ES"/>
        </w:rPr>
        <w:t>:</w:t>
      </w:r>
    </w:p>
    <w:p w14:paraId="0E5BC326" w14:textId="77777777" w:rsidR="00CA31A2" w:rsidRPr="005F57FC" w:rsidRDefault="00CA31A2" w:rsidP="00CA31A2">
      <w:pPr>
        <w:pStyle w:val="Prrafodelista"/>
        <w:numPr>
          <w:ilvl w:val="0"/>
          <w:numId w:val="12"/>
        </w:numPr>
        <w:shd w:val="clear" w:color="auto" w:fill="000000"/>
        <w:spacing w:after="0" w:line="285" w:lineRule="atLeast"/>
        <w:rPr>
          <w:rFonts w:ascii="Consolas" w:eastAsia="Times New Roman" w:hAnsi="Consolas" w:cs="Times New Roman"/>
          <w:color w:val="FFFFFF"/>
          <w:sz w:val="12"/>
          <w:szCs w:val="12"/>
          <w:lang w:val="es-ES" w:eastAsia="es-ES"/>
        </w:rPr>
      </w:pPr>
      <w:r w:rsidRPr="005F57FC">
        <w:rPr>
          <w:rFonts w:ascii="Consolas" w:eastAsia="Times New Roman" w:hAnsi="Consolas" w:cs="Times New Roman"/>
          <w:color w:val="FFFFFF"/>
          <w:sz w:val="12"/>
          <w:szCs w:val="12"/>
          <w:lang w:val="es-ES" w:eastAsia="es-ES"/>
        </w:rPr>
        <w:t xml:space="preserve">                        </w:t>
      </w:r>
    </w:p>
    <w:p w14:paraId="715A4485" w14:textId="77777777" w:rsidR="00CA31A2" w:rsidRPr="00DA2C59" w:rsidRDefault="00CA31A2" w:rsidP="00CA31A2">
      <w:pPr>
        <w:pStyle w:val="Prrafodelista"/>
        <w:numPr>
          <w:ilvl w:val="0"/>
          <w:numId w:val="12"/>
        </w:numPr>
        <w:shd w:val="clear" w:color="auto" w:fill="000000"/>
        <w:spacing w:after="0" w:line="285" w:lineRule="atLeast"/>
        <w:rPr>
          <w:rFonts w:ascii="Consolas" w:eastAsia="Times New Roman" w:hAnsi="Consolas" w:cs="Times New Roman"/>
          <w:color w:val="FFFFFF"/>
          <w:sz w:val="12"/>
          <w:szCs w:val="12"/>
          <w:lang w:eastAsia="es-ES"/>
        </w:rPr>
      </w:pPr>
      <w:r w:rsidRPr="00DA2C59">
        <w:rPr>
          <w:rFonts w:ascii="Consolas" w:eastAsia="Times New Roman" w:hAnsi="Consolas" w:cs="Times New Roman"/>
          <w:color w:val="FFFFFF"/>
          <w:sz w:val="12"/>
          <w:szCs w:val="12"/>
          <w:lang w:eastAsia="es-ES"/>
        </w:rPr>
        <w:t xml:space="preserve">                        </w:t>
      </w:r>
      <w:r w:rsidRPr="00DA2C59">
        <w:rPr>
          <w:rFonts w:ascii="Consolas" w:eastAsia="Times New Roman" w:hAnsi="Consolas" w:cs="Times New Roman"/>
          <w:color w:val="7CA668"/>
          <w:sz w:val="12"/>
          <w:szCs w:val="12"/>
          <w:lang w:eastAsia="es-ES"/>
        </w:rPr>
        <w:t># Index in Sequencer (add to the bottom of the Sequencer)</w:t>
      </w:r>
    </w:p>
    <w:p w14:paraId="2F03999B" w14:textId="77777777" w:rsidR="00CA31A2" w:rsidRPr="005F57FC" w:rsidRDefault="00CA31A2" w:rsidP="00CA31A2">
      <w:pPr>
        <w:pStyle w:val="Prrafodelista"/>
        <w:numPr>
          <w:ilvl w:val="0"/>
          <w:numId w:val="12"/>
        </w:numPr>
        <w:shd w:val="clear" w:color="auto" w:fill="000000"/>
        <w:spacing w:after="0" w:line="285" w:lineRule="atLeast"/>
        <w:rPr>
          <w:rFonts w:ascii="Consolas" w:eastAsia="Times New Roman" w:hAnsi="Consolas" w:cs="Times New Roman"/>
          <w:color w:val="FFFFFF"/>
          <w:sz w:val="12"/>
          <w:szCs w:val="12"/>
          <w:lang w:val="es-ES" w:eastAsia="es-ES"/>
        </w:rPr>
      </w:pPr>
      <w:r w:rsidRPr="00DA2C59">
        <w:rPr>
          <w:rFonts w:ascii="Consolas" w:eastAsia="Times New Roman" w:hAnsi="Consolas" w:cs="Times New Roman"/>
          <w:color w:val="FFFFFF"/>
          <w:sz w:val="12"/>
          <w:szCs w:val="12"/>
          <w:lang w:eastAsia="es-ES"/>
        </w:rPr>
        <w:t xml:space="preserve">                        </w:t>
      </w:r>
      <w:proofErr w:type="spellStart"/>
      <w:r w:rsidRPr="005F57FC">
        <w:rPr>
          <w:rFonts w:ascii="Consolas" w:eastAsia="Times New Roman" w:hAnsi="Consolas" w:cs="Times New Roman"/>
          <w:color w:val="9CDCFE"/>
          <w:sz w:val="12"/>
          <w:szCs w:val="12"/>
          <w:lang w:val="es-ES" w:eastAsia="es-ES"/>
        </w:rPr>
        <w:t>newindex</w:t>
      </w:r>
      <w:proofErr w:type="spellEnd"/>
      <w:r w:rsidRPr="005F57FC">
        <w:rPr>
          <w:rFonts w:ascii="Consolas" w:eastAsia="Times New Roman" w:hAnsi="Consolas" w:cs="Times New Roman"/>
          <w:color w:val="FFFFFF"/>
          <w:sz w:val="12"/>
          <w:szCs w:val="12"/>
          <w:lang w:val="es-ES" w:eastAsia="es-ES"/>
        </w:rPr>
        <w:t xml:space="preserve"> </w:t>
      </w:r>
      <w:r w:rsidRPr="005F57FC">
        <w:rPr>
          <w:rFonts w:ascii="Consolas" w:eastAsia="Times New Roman" w:hAnsi="Consolas" w:cs="Times New Roman"/>
          <w:color w:val="D4D4D4"/>
          <w:sz w:val="12"/>
          <w:szCs w:val="12"/>
          <w:lang w:val="es-ES" w:eastAsia="es-ES"/>
        </w:rPr>
        <w:t>=</w:t>
      </w:r>
      <w:r w:rsidRPr="005F57FC">
        <w:rPr>
          <w:rFonts w:ascii="Consolas" w:eastAsia="Times New Roman" w:hAnsi="Consolas" w:cs="Times New Roman"/>
          <w:color w:val="FFFFFF"/>
          <w:sz w:val="12"/>
          <w:szCs w:val="12"/>
          <w:lang w:val="es-ES" w:eastAsia="es-ES"/>
        </w:rPr>
        <w:t xml:space="preserve"> </w:t>
      </w:r>
      <w:proofErr w:type="spellStart"/>
      <w:r w:rsidRPr="005F57FC">
        <w:rPr>
          <w:rFonts w:ascii="Consolas" w:eastAsia="Times New Roman" w:hAnsi="Consolas" w:cs="Times New Roman"/>
          <w:color w:val="DCDCAA"/>
          <w:sz w:val="12"/>
          <w:szCs w:val="12"/>
          <w:lang w:val="es-ES" w:eastAsia="es-ES"/>
        </w:rPr>
        <w:t>len</w:t>
      </w:r>
      <w:proofErr w:type="spellEnd"/>
      <w:r w:rsidRPr="005F57FC">
        <w:rPr>
          <w:rFonts w:ascii="Consolas" w:eastAsia="Times New Roman" w:hAnsi="Consolas" w:cs="Times New Roman"/>
          <w:color w:val="FFFFFF"/>
          <w:sz w:val="12"/>
          <w:szCs w:val="12"/>
          <w:lang w:val="es-ES" w:eastAsia="es-ES"/>
        </w:rPr>
        <w:t>(</w:t>
      </w:r>
      <w:proofErr w:type="spellStart"/>
      <w:proofErr w:type="gramStart"/>
      <w:r w:rsidRPr="005F57FC">
        <w:rPr>
          <w:rFonts w:ascii="Consolas" w:eastAsia="Times New Roman" w:hAnsi="Consolas" w:cs="Times New Roman"/>
          <w:color w:val="9CDCFE"/>
          <w:sz w:val="12"/>
          <w:szCs w:val="12"/>
          <w:lang w:val="es-ES" w:eastAsia="es-ES"/>
        </w:rPr>
        <w:t>self</w:t>
      </w:r>
      <w:r w:rsidRPr="005F57FC">
        <w:rPr>
          <w:rFonts w:ascii="Consolas" w:eastAsia="Times New Roman" w:hAnsi="Consolas" w:cs="Times New Roman"/>
          <w:color w:val="FFFFFF"/>
          <w:sz w:val="12"/>
          <w:szCs w:val="12"/>
          <w:lang w:val="es-ES" w:eastAsia="es-ES"/>
        </w:rPr>
        <w:t>.</w:t>
      </w:r>
      <w:r w:rsidRPr="005F57FC">
        <w:rPr>
          <w:rFonts w:ascii="Consolas" w:eastAsia="Times New Roman" w:hAnsi="Consolas" w:cs="Times New Roman"/>
          <w:color w:val="9CDCFE"/>
          <w:sz w:val="12"/>
          <w:szCs w:val="12"/>
          <w:lang w:val="es-ES" w:eastAsia="es-ES"/>
        </w:rPr>
        <w:t>Sequencer</w:t>
      </w:r>
      <w:proofErr w:type="spellEnd"/>
      <w:proofErr w:type="gramEnd"/>
      <w:r w:rsidRPr="005F57FC">
        <w:rPr>
          <w:rFonts w:ascii="Consolas" w:eastAsia="Times New Roman" w:hAnsi="Consolas" w:cs="Times New Roman"/>
          <w:color w:val="FFFFFF"/>
          <w:sz w:val="12"/>
          <w:szCs w:val="12"/>
          <w:lang w:val="es-ES" w:eastAsia="es-ES"/>
        </w:rPr>
        <w:t>)</w:t>
      </w:r>
    </w:p>
    <w:p w14:paraId="38288961" w14:textId="77777777" w:rsidR="00CA31A2" w:rsidRPr="005F57FC" w:rsidRDefault="00CA31A2" w:rsidP="00CA31A2">
      <w:pPr>
        <w:pStyle w:val="Prrafodelista"/>
        <w:numPr>
          <w:ilvl w:val="0"/>
          <w:numId w:val="12"/>
        </w:numPr>
        <w:shd w:val="clear" w:color="auto" w:fill="000000"/>
        <w:spacing w:after="0" w:line="285" w:lineRule="atLeast"/>
        <w:rPr>
          <w:rFonts w:ascii="Consolas" w:eastAsia="Times New Roman" w:hAnsi="Consolas" w:cs="Times New Roman"/>
          <w:color w:val="FFFFFF"/>
          <w:sz w:val="12"/>
          <w:szCs w:val="12"/>
          <w:lang w:val="es-ES" w:eastAsia="es-ES"/>
        </w:rPr>
      </w:pPr>
      <w:r w:rsidRPr="005F57FC">
        <w:rPr>
          <w:rFonts w:ascii="Consolas" w:eastAsia="Times New Roman" w:hAnsi="Consolas" w:cs="Times New Roman"/>
          <w:color w:val="FFFFFF"/>
          <w:sz w:val="12"/>
          <w:szCs w:val="12"/>
          <w:lang w:val="es-ES" w:eastAsia="es-ES"/>
        </w:rPr>
        <w:t xml:space="preserve">                    </w:t>
      </w:r>
    </w:p>
    <w:p w14:paraId="062B1F51" w14:textId="77777777" w:rsidR="00CA31A2" w:rsidRPr="005F57FC" w:rsidRDefault="00CA31A2" w:rsidP="00CA31A2">
      <w:pPr>
        <w:pStyle w:val="Prrafodelista"/>
        <w:numPr>
          <w:ilvl w:val="0"/>
          <w:numId w:val="12"/>
        </w:numPr>
        <w:shd w:val="clear" w:color="auto" w:fill="000000"/>
        <w:spacing w:after="0" w:line="285" w:lineRule="atLeast"/>
        <w:rPr>
          <w:rFonts w:ascii="Consolas" w:eastAsia="Times New Roman" w:hAnsi="Consolas" w:cs="Times New Roman"/>
          <w:color w:val="FFFFFF"/>
          <w:sz w:val="12"/>
          <w:szCs w:val="12"/>
          <w:lang w:val="es-ES" w:eastAsia="es-ES"/>
        </w:rPr>
      </w:pPr>
      <w:r w:rsidRPr="005F57FC">
        <w:rPr>
          <w:rFonts w:ascii="Consolas" w:eastAsia="Times New Roman" w:hAnsi="Consolas" w:cs="Times New Roman"/>
          <w:color w:val="FFFFFF"/>
          <w:sz w:val="12"/>
          <w:szCs w:val="12"/>
          <w:lang w:val="es-ES" w:eastAsia="es-ES"/>
        </w:rPr>
        <w:t xml:space="preserve">                    </w:t>
      </w:r>
      <w:r w:rsidRPr="005F57FC">
        <w:rPr>
          <w:rFonts w:ascii="Consolas" w:eastAsia="Times New Roman" w:hAnsi="Consolas" w:cs="Times New Roman"/>
          <w:color w:val="7CA668"/>
          <w:sz w:val="12"/>
          <w:szCs w:val="12"/>
          <w:lang w:val="es-ES" w:eastAsia="es-ES"/>
        </w:rPr>
        <w:t xml:space="preserve"># Compute </w:t>
      </w:r>
      <w:proofErr w:type="spellStart"/>
      <w:r w:rsidRPr="005F57FC">
        <w:rPr>
          <w:rFonts w:ascii="Consolas" w:eastAsia="Times New Roman" w:hAnsi="Consolas" w:cs="Times New Roman"/>
          <w:color w:val="7CA668"/>
          <w:sz w:val="12"/>
          <w:szCs w:val="12"/>
          <w:lang w:val="es-ES" w:eastAsia="es-ES"/>
        </w:rPr>
        <w:t>priority</w:t>
      </w:r>
      <w:proofErr w:type="spellEnd"/>
    </w:p>
    <w:p w14:paraId="3F5D0812" w14:textId="77777777" w:rsidR="00CA31A2" w:rsidRPr="005F57FC" w:rsidRDefault="00CA31A2" w:rsidP="00CA31A2">
      <w:pPr>
        <w:pStyle w:val="Prrafodelista"/>
        <w:numPr>
          <w:ilvl w:val="0"/>
          <w:numId w:val="12"/>
        </w:numPr>
        <w:shd w:val="clear" w:color="auto" w:fill="000000"/>
        <w:spacing w:after="0" w:line="285" w:lineRule="atLeast"/>
        <w:rPr>
          <w:rFonts w:ascii="Consolas" w:eastAsia="Times New Roman" w:hAnsi="Consolas" w:cs="Times New Roman"/>
          <w:color w:val="FFFFFF"/>
          <w:sz w:val="12"/>
          <w:szCs w:val="12"/>
          <w:lang w:val="es-ES" w:eastAsia="es-ES"/>
        </w:rPr>
      </w:pPr>
      <w:r w:rsidRPr="005F57FC">
        <w:rPr>
          <w:rFonts w:ascii="Consolas" w:eastAsia="Times New Roman" w:hAnsi="Consolas" w:cs="Times New Roman"/>
          <w:color w:val="FFFFFF"/>
          <w:sz w:val="12"/>
          <w:szCs w:val="12"/>
          <w:lang w:val="es-ES" w:eastAsia="es-ES"/>
        </w:rPr>
        <w:t xml:space="preserve">                    </w:t>
      </w:r>
      <w:proofErr w:type="spellStart"/>
      <w:r w:rsidRPr="005F57FC">
        <w:rPr>
          <w:rFonts w:ascii="Consolas" w:eastAsia="Times New Roman" w:hAnsi="Consolas" w:cs="Times New Roman"/>
          <w:color w:val="9CDCFE"/>
          <w:sz w:val="12"/>
          <w:szCs w:val="12"/>
          <w:lang w:val="es-ES" w:eastAsia="es-ES"/>
        </w:rPr>
        <w:t>priority</w:t>
      </w:r>
      <w:proofErr w:type="spellEnd"/>
      <w:r w:rsidRPr="005F57FC">
        <w:rPr>
          <w:rFonts w:ascii="Consolas" w:eastAsia="Times New Roman" w:hAnsi="Consolas" w:cs="Times New Roman"/>
          <w:color w:val="FFFFFF"/>
          <w:sz w:val="12"/>
          <w:szCs w:val="12"/>
          <w:lang w:val="es-ES" w:eastAsia="es-ES"/>
        </w:rPr>
        <w:t xml:space="preserve"> </w:t>
      </w:r>
      <w:r w:rsidRPr="005F57FC">
        <w:rPr>
          <w:rFonts w:ascii="Consolas" w:eastAsia="Times New Roman" w:hAnsi="Consolas" w:cs="Times New Roman"/>
          <w:color w:val="D4D4D4"/>
          <w:sz w:val="12"/>
          <w:szCs w:val="12"/>
          <w:lang w:val="es-ES" w:eastAsia="es-ES"/>
        </w:rPr>
        <w:t>=</w:t>
      </w:r>
      <w:r w:rsidRPr="005F57FC">
        <w:rPr>
          <w:rFonts w:ascii="Consolas" w:eastAsia="Times New Roman" w:hAnsi="Consolas" w:cs="Times New Roman"/>
          <w:color w:val="FFFFFF"/>
          <w:sz w:val="12"/>
          <w:szCs w:val="12"/>
          <w:lang w:val="es-ES" w:eastAsia="es-ES"/>
        </w:rPr>
        <w:t xml:space="preserve"> </w:t>
      </w:r>
      <w:r w:rsidRPr="005F57FC">
        <w:rPr>
          <w:rFonts w:ascii="Consolas" w:eastAsia="Times New Roman" w:hAnsi="Consolas" w:cs="Times New Roman"/>
          <w:color w:val="B5CEA8"/>
          <w:sz w:val="12"/>
          <w:szCs w:val="12"/>
          <w:lang w:val="es-ES" w:eastAsia="es-ES"/>
        </w:rPr>
        <w:t>1</w:t>
      </w:r>
    </w:p>
    <w:p w14:paraId="6F0B635E" w14:textId="77777777" w:rsidR="00CA31A2" w:rsidRPr="005F57FC" w:rsidRDefault="00CA31A2" w:rsidP="00CA31A2">
      <w:pPr>
        <w:pStyle w:val="Prrafodelista"/>
        <w:numPr>
          <w:ilvl w:val="0"/>
          <w:numId w:val="12"/>
        </w:numPr>
        <w:shd w:val="clear" w:color="auto" w:fill="000000"/>
        <w:spacing w:after="0" w:line="285" w:lineRule="atLeast"/>
        <w:rPr>
          <w:rFonts w:ascii="Consolas" w:eastAsia="Times New Roman" w:hAnsi="Consolas" w:cs="Times New Roman"/>
          <w:color w:val="FFFFFF"/>
          <w:sz w:val="12"/>
          <w:szCs w:val="12"/>
          <w:lang w:val="es-ES" w:eastAsia="es-ES"/>
        </w:rPr>
      </w:pPr>
    </w:p>
    <w:p w14:paraId="22EFFC45" w14:textId="77777777" w:rsidR="00CA31A2" w:rsidRPr="005F57FC" w:rsidRDefault="00CA31A2" w:rsidP="00CA31A2">
      <w:pPr>
        <w:pStyle w:val="Prrafodelista"/>
        <w:numPr>
          <w:ilvl w:val="0"/>
          <w:numId w:val="12"/>
        </w:numPr>
        <w:shd w:val="clear" w:color="auto" w:fill="000000"/>
        <w:spacing w:after="0" w:line="285" w:lineRule="atLeast"/>
        <w:rPr>
          <w:rFonts w:ascii="Consolas" w:eastAsia="Times New Roman" w:hAnsi="Consolas" w:cs="Times New Roman"/>
          <w:color w:val="FFFFFF"/>
          <w:sz w:val="12"/>
          <w:szCs w:val="12"/>
          <w:lang w:val="es-ES" w:eastAsia="es-ES"/>
        </w:rPr>
      </w:pPr>
      <w:r w:rsidRPr="005F57FC">
        <w:rPr>
          <w:rFonts w:ascii="Consolas" w:eastAsia="Times New Roman" w:hAnsi="Consolas" w:cs="Times New Roman"/>
          <w:color w:val="FFFFFF"/>
          <w:sz w:val="12"/>
          <w:szCs w:val="12"/>
          <w:lang w:val="es-ES" w:eastAsia="es-ES"/>
        </w:rPr>
        <w:t xml:space="preserve">          </w:t>
      </w:r>
    </w:p>
    <w:p w14:paraId="6BADA4ED" w14:textId="77777777" w:rsidR="00CA31A2" w:rsidRPr="005F57FC" w:rsidRDefault="00CA31A2" w:rsidP="00CA31A2">
      <w:pPr>
        <w:pStyle w:val="Prrafodelista"/>
        <w:numPr>
          <w:ilvl w:val="0"/>
          <w:numId w:val="12"/>
        </w:numPr>
        <w:shd w:val="clear" w:color="auto" w:fill="000000"/>
        <w:spacing w:after="0" w:line="285" w:lineRule="atLeast"/>
        <w:rPr>
          <w:rFonts w:ascii="Consolas" w:eastAsia="Times New Roman" w:hAnsi="Consolas" w:cs="Times New Roman"/>
          <w:color w:val="FFFFFF"/>
          <w:sz w:val="12"/>
          <w:szCs w:val="12"/>
          <w:lang w:val="es-ES" w:eastAsia="es-ES"/>
        </w:rPr>
      </w:pPr>
      <w:r w:rsidRPr="005F57FC">
        <w:rPr>
          <w:rFonts w:ascii="Consolas" w:eastAsia="Times New Roman" w:hAnsi="Consolas" w:cs="Times New Roman"/>
          <w:color w:val="FFFFFF"/>
          <w:sz w:val="12"/>
          <w:szCs w:val="12"/>
          <w:lang w:val="es-ES" w:eastAsia="es-ES"/>
        </w:rPr>
        <w:t xml:space="preserve">            </w:t>
      </w:r>
      <w:r w:rsidRPr="005F57FC">
        <w:rPr>
          <w:rFonts w:ascii="Consolas" w:eastAsia="Times New Roman" w:hAnsi="Consolas" w:cs="Times New Roman"/>
          <w:color w:val="7CA668"/>
          <w:sz w:val="12"/>
          <w:szCs w:val="12"/>
          <w:lang w:val="es-ES" w:eastAsia="es-ES"/>
        </w:rPr>
        <w:t xml:space="preserve"># </w:t>
      </w:r>
      <w:proofErr w:type="spellStart"/>
      <w:r w:rsidRPr="005F57FC">
        <w:rPr>
          <w:rFonts w:ascii="Consolas" w:eastAsia="Times New Roman" w:hAnsi="Consolas" w:cs="Times New Roman"/>
          <w:color w:val="7CA668"/>
          <w:sz w:val="12"/>
          <w:szCs w:val="12"/>
          <w:lang w:val="es-ES" w:eastAsia="es-ES"/>
        </w:rPr>
        <w:t>Command</w:t>
      </w:r>
      <w:proofErr w:type="spellEnd"/>
      <w:r w:rsidRPr="005F57FC">
        <w:rPr>
          <w:rFonts w:ascii="Consolas" w:eastAsia="Times New Roman" w:hAnsi="Consolas" w:cs="Times New Roman"/>
          <w:color w:val="7CA668"/>
          <w:sz w:val="12"/>
          <w:szCs w:val="12"/>
          <w:lang w:val="es-ES" w:eastAsia="es-ES"/>
        </w:rPr>
        <w:t xml:space="preserve"> </w:t>
      </w:r>
      <w:proofErr w:type="spellStart"/>
      <w:r w:rsidRPr="005F57FC">
        <w:rPr>
          <w:rFonts w:ascii="Consolas" w:eastAsia="Times New Roman" w:hAnsi="Consolas" w:cs="Times New Roman"/>
          <w:color w:val="7CA668"/>
          <w:sz w:val="12"/>
          <w:szCs w:val="12"/>
          <w:lang w:val="es-ES" w:eastAsia="es-ES"/>
        </w:rPr>
        <w:t>structure</w:t>
      </w:r>
      <w:proofErr w:type="spellEnd"/>
    </w:p>
    <w:p w14:paraId="7F9D0B55" w14:textId="77777777" w:rsidR="00CA31A2" w:rsidRPr="00DA2C59" w:rsidRDefault="00CA31A2" w:rsidP="00CA31A2">
      <w:pPr>
        <w:pStyle w:val="Prrafodelista"/>
        <w:numPr>
          <w:ilvl w:val="0"/>
          <w:numId w:val="12"/>
        </w:numPr>
        <w:shd w:val="clear" w:color="auto" w:fill="000000"/>
        <w:spacing w:after="0" w:line="285" w:lineRule="atLeast"/>
        <w:rPr>
          <w:rFonts w:ascii="Consolas" w:eastAsia="Times New Roman" w:hAnsi="Consolas" w:cs="Times New Roman"/>
          <w:color w:val="FFFFFF"/>
          <w:sz w:val="12"/>
          <w:szCs w:val="12"/>
          <w:lang w:eastAsia="es-ES"/>
        </w:rPr>
      </w:pPr>
      <w:r w:rsidRPr="00DA2C59">
        <w:rPr>
          <w:rFonts w:ascii="Consolas" w:eastAsia="Times New Roman" w:hAnsi="Consolas" w:cs="Times New Roman"/>
          <w:color w:val="FFFFFF"/>
          <w:sz w:val="12"/>
          <w:szCs w:val="12"/>
          <w:lang w:eastAsia="es-ES"/>
        </w:rPr>
        <w:t xml:space="preserve">            </w:t>
      </w:r>
      <w:r w:rsidRPr="00DA2C59">
        <w:rPr>
          <w:rFonts w:ascii="Consolas" w:eastAsia="Times New Roman" w:hAnsi="Consolas" w:cs="Times New Roman"/>
          <w:color w:val="9CDCFE"/>
          <w:sz w:val="12"/>
          <w:szCs w:val="12"/>
          <w:lang w:eastAsia="es-ES"/>
        </w:rPr>
        <w:t>command</w:t>
      </w:r>
      <w:r w:rsidRPr="00DA2C59">
        <w:rPr>
          <w:rFonts w:ascii="Consolas" w:eastAsia="Times New Roman" w:hAnsi="Consolas" w:cs="Times New Roman"/>
          <w:color w:val="FFFFFF"/>
          <w:sz w:val="12"/>
          <w:szCs w:val="12"/>
          <w:lang w:eastAsia="es-ES"/>
        </w:rPr>
        <w:t xml:space="preserve"> </w:t>
      </w:r>
      <w:r w:rsidRPr="00DA2C59">
        <w:rPr>
          <w:rFonts w:ascii="Consolas" w:eastAsia="Times New Roman" w:hAnsi="Consolas" w:cs="Times New Roman"/>
          <w:color w:val="D4D4D4"/>
          <w:sz w:val="12"/>
          <w:szCs w:val="12"/>
          <w:lang w:eastAsia="es-ES"/>
        </w:rPr>
        <w:t>=</w:t>
      </w:r>
      <w:r w:rsidRPr="00DA2C59">
        <w:rPr>
          <w:rFonts w:ascii="Consolas" w:eastAsia="Times New Roman" w:hAnsi="Consolas" w:cs="Times New Roman"/>
          <w:color w:val="FFFFFF"/>
          <w:sz w:val="12"/>
          <w:szCs w:val="12"/>
          <w:lang w:eastAsia="es-ES"/>
        </w:rPr>
        <w:t xml:space="preserve"> [</w:t>
      </w:r>
      <w:proofErr w:type="spellStart"/>
      <w:proofErr w:type="gramStart"/>
      <w:r w:rsidRPr="00DA2C59">
        <w:rPr>
          <w:rFonts w:ascii="Consolas" w:eastAsia="Times New Roman" w:hAnsi="Consolas" w:cs="Times New Roman"/>
          <w:color w:val="9CDCFE"/>
          <w:sz w:val="12"/>
          <w:szCs w:val="12"/>
          <w:lang w:eastAsia="es-ES"/>
        </w:rPr>
        <w:t>id</w:t>
      </w:r>
      <w:r w:rsidRPr="00DA2C59">
        <w:rPr>
          <w:rFonts w:ascii="Consolas" w:eastAsia="Times New Roman" w:hAnsi="Consolas" w:cs="Times New Roman"/>
          <w:color w:val="FFFFFF"/>
          <w:sz w:val="12"/>
          <w:szCs w:val="12"/>
          <w:lang w:eastAsia="es-ES"/>
        </w:rPr>
        <w:t>,</w:t>
      </w:r>
      <w:r w:rsidRPr="00DA2C59">
        <w:rPr>
          <w:rFonts w:ascii="Consolas" w:eastAsia="Times New Roman" w:hAnsi="Consolas" w:cs="Times New Roman"/>
          <w:color w:val="9CDCFE"/>
          <w:sz w:val="12"/>
          <w:szCs w:val="12"/>
          <w:lang w:eastAsia="es-ES"/>
        </w:rPr>
        <w:t>priority</w:t>
      </w:r>
      <w:proofErr w:type="spellEnd"/>
      <w:proofErr w:type="gramEnd"/>
      <w:r w:rsidRPr="00DA2C59">
        <w:rPr>
          <w:rFonts w:ascii="Consolas" w:eastAsia="Times New Roman" w:hAnsi="Consolas" w:cs="Times New Roman"/>
          <w:color w:val="FFFFFF"/>
          <w:sz w:val="12"/>
          <w:szCs w:val="12"/>
          <w:lang w:eastAsia="es-ES"/>
        </w:rPr>
        <w:t xml:space="preserve">, </w:t>
      </w:r>
      <w:r w:rsidRPr="00DA2C59">
        <w:rPr>
          <w:rFonts w:ascii="Consolas" w:eastAsia="Times New Roman" w:hAnsi="Consolas" w:cs="Times New Roman"/>
          <w:color w:val="9CDCFE"/>
          <w:sz w:val="12"/>
          <w:szCs w:val="12"/>
          <w:lang w:eastAsia="es-ES"/>
        </w:rPr>
        <w:t>latitude</w:t>
      </w:r>
      <w:r w:rsidRPr="00DA2C59">
        <w:rPr>
          <w:rFonts w:ascii="Consolas" w:eastAsia="Times New Roman" w:hAnsi="Consolas" w:cs="Times New Roman"/>
          <w:color w:val="FFFFFF"/>
          <w:sz w:val="12"/>
          <w:szCs w:val="12"/>
          <w:lang w:eastAsia="es-ES"/>
        </w:rPr>
        <w:t xml:space="preserve">, </w:t>
      </w:r>
      <w:r w:rsidRPr="00DA2C59">
        <w:rPr>
          <w:rFonts w:ascii="Consolas" w:eastAsia="Times New Roman" w:hAnsi="Consolas" w:cs="Times New Roman"/>
          <w:color w:val="9CDCFE"/>
          <w:sz w:val="12"/>
          <w:szCs w:val="12"/>
          <w:lang w:eastAsia="es-ES"/>
        </w:rPr>
        <w:t>longitude</w:t>
      </w:r>
      <w:r w:rsidRPr="00DA2C59">
        <w:rPr>
          <w:rFonts w:ascii="Consolas" w:eastAsia="Times New Roman" w:hAnsi="Consolas" w:cs="Times New Roman"/>
          <w:color w:val="FFFFFF"/>
          <w:sz w:val="12"/>
          <w:szCs w:val="12"/>
          <w:lang w:eastAsia="es-ES"/>
        </w:rPr>
        <w:t xml:space="preserve">, </w:t>
      </w:r>
      <w:proofErr w:type="spellStart"/>
      <w:r w:rsidRPr="00DA2C59">
        <w:rPr>
          <w:rFonts w:ascii="Consolas" w:eastAsia="Times New Roman" w:hAnsi="Consolas" w:cs="Times New Roman"/>
          <w:color w:val="9CDCFE"/>
          <w:sz w:val="12"/>
          <w:szCs w:val="12"/>
          <w:lang w:eastAsia="es-ES"/>
        </w:rPr>
        <w:t>roverid</w:t>
      </w:r>
      <w:proofErr w:type="spellEnd"/>
      <w:r w:rsidRPr="00DA2C59">
        <w:rPr>
          <w:rFonts w:ascii="Consolas" w:eastAsia="Times New Roman" w:hAnsi="Consolas" w:cs="Times New Roman"/>
          <w:color w:val="FFFFFF"/>
          <w:sz w:val="12"/>
          <w:szCs w:val="12"/>
          <w:lang w:eastAsia="es-ES"/>
        </w:rPr>
        <w:t xml:space="preserve">, </w:t>
      </w:r>
      <w:r w:rsidRPr="00DA2C59">
        <w:rPr>
          <w:rFonts w:ascii="Consolas" w:eastAsia="Times New Roman" w:hAnsi="Consolas" w:cs="Times New Roman"/>
          <w:color w:val="9CDCFE"/>
          <w:sz w:val="12"/>
          <w:szCs w:val="12"/>
          <w:lang w:eastAsia="es-ES"/>
        </w:rPr>
        <w:t>sender</w:t>
      </w:r>
      <w:r w:rsidRPr="00DA2C59">
        <w:rPr>
          <w:rFonts w:ascii="Consolas" w:eastAsia="Times New Roman" w:hAnsi="Consolas" w:cs="Times New Roman"/>
          <w:color w:val="FFFFFF"/>
          <w:sz w:val="12"/>
          <w:szCs w:val="12"/>
          <w:lang w:eastAsia="es-ES"/>
        </w:rPr>
        <w:t xml:space="preserve">, </w:t>
      </w:r>
      <w:r w:rsidRPr="00DA2C59">
        <w:rPr>
          <w:rFonts w:ascii="Consolas" w:eastAsia="Times New Roman" w:hAnsi="Consolas" w:cs="Times New Roman"/>
          <w:color w:val="9CDCFE"/>
          <w:sz w:val="12"/>
          <w:szCs w:val="12"/>
          <w:lang w:eastAsia="es-ES"/>
        </w:rPr>
        <w:t>timeout</w:t>
      </w:r>
      <w:r w:rsidRPr="00DA2C59">
        <w:rPr>
          <w:rFonts w:ascii="Consolas" w:eastAsia="Times New Roman" w:hAnsi="Consolas" w:cs="Times New Roman"/>
          <w:color w:val="FFFFFF"/>
          <w:sz w:val="12"/>
          <w:szCs w:val="12"/>
          <w:lang w:eastAsia="es-ES"/>
        </w:rPr>
        <w:t xml:space="preserve">, </w:t>
      </w:r>
      <w:proofErr w:type="spellStart"/>
      <w:r w:rsidRPr="00DA2C59">
        <w:rPr>
          <w:rFonts w:ascii="Consolas" w:eastAsia="Times New Roman" w:hAnsi="Consolas" w:cs="Times New Roman"/>
          <w:color w:val="9CDCFE"/>
          <w:sz w:val="12"/>
          <w:szCs w:val="12"/>
          <w:lang w:eastAsia="es-ES"/>
        </w:rPr>
        <w:t>timestamp</w:t>
      </w:r>
      <w:r w:rsidRPr="00DA2C59">
        <w:rPr>
          <w:rFonts w:ascii="Consolas" w:eastAsia="Times New Roman" w:hAnsi="Consolas" w:cs="Times New Roman"/>
          <w:color w:val="FFFFFF"/>
          <w:sz w:val="12"/>
          <w:szCs w:val="12"/>
          <w:lang w:eastAsia="es-ES"/>
        </w:rPr>
        <w:t>,</w:t>
      </w:r>
      <w:r w:rsidRPr="00DA2C59">
        <w:rPr>
          <w:rFonts w:ascii="Consolas" w:eastAsia="Times New Roman" w:hAnsi="Consolas" w:cs="Times New Roman"/>
          <w:color w:val="9CDCFE"/>
          <w:sz w:val="12"/>
          <w:szCs w:val="12"/>
          <w:lang w:eastAsia="es-ES"/>
        </w:rPr>
        <w:t>distance</w:t>
      </w:r>
      <w:proofErr w:type="spellEnd"/>
      <w:r w:rsidRPr="00DA2C59">
        <w:rPr>
          <w:rFonts w:ascii="Consolas" w:eastAsia="Times New Roman" w:hAnsi="Consolas" w:cs="Times New Roman"/>
          <w:color w:val="FFFFFF"/>
          <w:sz w:val="12"/>
          <w:szCs w:val="12"/>
          <w:lang w:eastAsia="es-ES"/>
        </w:rPr>
        <w:t>]</w:t>
      </w:r>
    </w:p>
    <w:p w14:paraId="46C8CA2B" w14:textId="77777777" w:rsidR="00CA31A2" w:rsidRPr="00DA2C59" w:rsidRDefault="00CA31A2" w:rsidP="00CA31A2">
      <w:pPr>
        <w:pStyle w:val="Prrafodelista"/>
        <w:numPr>
          <w:ilvl w:val="0"/>
          <w:numId w:val="12"/>
        </w:numPr>
        <w:shd w:val="clear" w:color="auto" w:fill="000000"/>
        <w:spacing w:after="0" w:line="285" w:lineRule="atLeast"/>
        <w:rPr>
          <w:rFonts w:ascii="Consolas" w:eastAsia="Times New Roman" w:hAnsi="Consolas" w:cs="Times New Roman"/>
          <w:color w:val="FFFFFF"/>
          <w:sz w:val="12"/>
          <w:szCs w:val="12"/>
          <w:lang w:eastAsia="es-ES"/>
        </w:rPr>
      </w:pPr>
    </w:p>
    <w:p w14:paraId="2000AB11" w14:textId="77777777" w:rsidR="00CA31A2" w:rsidRPr="005F57FC" w:rsidRDefault="00CA31A2" w:rsidP="00CA31A2">
      <w:pPr>
        <w:pStyle w:val="Prrafodelista"/>
        <w:numPr>
          <w:ilvl w:val="0"/>
          <w:numId w:val="12"/>
        </w:numPr>
        <w:shd w:val="clear" w:color="auto" w:fill="000000"/>
        <w:spacing w:after="0" w:line="285" w:lineRule="atLeast"/>
        <w:rPr>
          <w:rFonts w:ascii="Consolas" w:eastAsia="Times New Roman" w:hAnsi="Consolas" w:cs="Times New Roman"/>
          <w:color w:val="FFFFFF"/>
          <w:sz w:val="12"/>
          <w:szCs w:val="12"/>
          <w:lang w:val="es-ES" w:eastAsia="es-ES"/>
        </w:rPr>
      </w:pPr>
      <w:r w:rsidRPr="00DA2C59">
        <w:rPr>
          <w:rFonts w:ascii="Consolas" w:eastAsia="Times New Roman" w:hAnsi="Consolas" w:cs="Times New Roman"/>
          <w:color w:val="FFFFFF"/>
          <w:sz w:val="12"/>
          <w:szCs w:val="12"/>
          <w:lang w:eastAsia="es-ES"/>
        </w:rPr>
        <w:t xml:space="preserve">            </w:t>
      </w:r>
      <w:r w:rsidRPr="005F57FC">
        <w:rPr>
          <w:rFonts w:ascii="Consolas" w:eastAsia="Times New Roman" w:hAnsi="Consolas" w:cs="Times New Roman"/>
          <w:color w:val="7CA668"/>
          <w:sz w:val="12"/>
          <w:szCs w:val="12"/>
          <w:lang w:val="es-ES" w:eastAsia="es-ES"/>
        </w:rPr>
        <w:t xml:space="preserve"># </w:t>
      </w:r>
      <w:proofErr w:type="spellStart"/>
      <w:proofErr w:type="gramStart"/>
      <w:r w:rsidRPr="005F57FC">
        <w:rPr>
          <w:rFonts w:ascii="Consolas" w:eastAsia="Times New Roman" w:hAnsi="Consolas" w:cs="Times New Roman"/>
          <w:color w:val="7CA668"/>
          <w:sz w:val="12"/>
          <w:szCs w:val="12"/>
          <w:lang w:val="es-ES" w:eastAsia="es-ES"/>
        </w:rPr>
        <w:t>Add</w:t>
      </w:r>
      <w:proofErr w:type="spellEnd"/>
      <w:r w:rsidRPr="005F57FC">
        <w:rPr>
          <w:rFonts w:ascii="Consolas" w:eastAsia="Times New Roman" w:hAnsi="Consolas" w:cs="Times New Roman"/>
          <w:color w:val="7CA668"/>
          <w:sz w:val="12"/>
          <w:szCs w:val="12"/>
          <w:lang w:val="es-ES" w:eastAsia="es-ES"/>
        </w:rPr>
        <w:t xml:space="preserve">  </w:t>
      </w:r>
      <w:proofErr w:type="spellStart"/>
      <w:r w:rsidRPr="005F57FC">
        <w:rPr>
          <w:rFonts w:ascii="Consolas" w:eastAsia="Times New Roman" w:hAnsi="Consolas" w:cs="Times New Roman"/>
          <w:color w:val="7CA668"/>
          <w:sz w:val="12"/>
          <w:szCs w:val="12"/>
          <w:lang w:val="es-ES" w:eastAsia="es-ES"/>
        </w:rPr>
        <w:t>command</w:t>
      </w:r>
      <w:proofErr w:type="spellEnd"/>
      <w:proofErr w:type="gramEnd"/>
    </w:p>
    <w:p w14:paraId="54AF5DAD" w14:textId="77777777" w:rsidR="00CA31A2" w:rsidRPr="008F63B9" w:rsidRDefault="00CA31A2" w:rsidP="00CA31A2">
      <w:pPr>
        <w:pStyle w:val="Prrafodelista"/>
        <w:numPr>
          <w:ilvl w:val="0"/>
          <w:numId w:val="12"/>
        </w:numPr>
        <w:shd w:val="clear" w:color="auto" w:fill="000000"/>
        <w:spacing w:after="0" w:line="285" w:lineRule="atLeast"/>
        <w:rPr>
          <w:rFonts w:ascii="Consolas" w:eastAsia="Times New Roman" w:hAnsi="Consolas" w:cs="Times New Roman"/>
          <w:color w:val="FFFFFF"/>
          <w:sz w:val="12"/>
          <w:szCs w:val="12"/>
          <w:lang w:val="es-ES" w:eastAsia="es-ES"/>
        </w:rPr>
      </w:pPr>
      <w:r w:rsidRPr="008F63B9">
        <w:rPr>
          <w:rFonts w:ascii="Consolas" w:eastAsia="Times New Roman" w:hAnsi="Consolas" w:cs="Times New Roman"/>
          <w:color w:val="FFFFFF"/>
          <w:sz w:val="12"/>
          <w:szCs w:val="12"/>
          <w:lang w:val="es-ES" w:eastAsia="es-ES"/>
        </w:rPr>
        <w:t xml:space="preserve">            </w:t>
      </w:r>
      <w:proofErr w:type="spellStart"/>
      <w:proofErr w:type="gramStart"/>
      <w:r w:rsidRPr="008F63B9">
        <w:rPr>
          <w:rFonts w:ascii="Consolas" w:eastAsia="Times New Roman" w:hAnsi="Consolas" w:cs="Times New Roman"/>
          <w:color w:val="9CDCFE"/>
          <w:sz w:val="12"/>
          <w:szCs w:val="12"/>
          <w:lang w:val="es-ES" w:eastAsia="es-ES"/>
        </w:rPr>
        <w:t>self</w:t>
      </w:r>
      <w:r w:rsidRPr="008F63B9">
        <w:rPr>
          <w:rFonts w:ascii="Consolas" w:eastAsia="Times New Roman" w:hAnsi="Consolas" w:cs="Times New Roman"/>
          <w:color w:val="FFFFFF"/>
          <w:sz w:val="12"/>
          <w:szCs w:val="12"/>
          <w:lang w:val="es-ES" w:eastAsia="es-ES"/>
        </w:rPr>
        <w:t>.</w:t>
      </w:r>
      <w:r w:rsidRPr="008F63B9">
        <w:rPr>
          <w:rFonts w:ascii="Consolas" w:eastAsia="Times New Roman" w:hAnsi="Consolas" w:cs="Times New Roman"/>
          <w:color w:val="9CDCFE"/>
          <w:sz w:val="12"/>
          <w:szCs w:val="12"/>
          <w:lang w:val="es-ES" w:eastAsia="es-ES"/>
        </w:rPr>
        <w:t>Sequencer</w:t>
      </w:r>
      <w:r w:rsidRPr="008F63B9">
        <w:rPr>
          <w:rFonts w:ascii="Consolas" w:eastAsia="Times New Roman" w:hAnsi="Consolas" w:cs="Times New Roman"/>
          <w:color w:val="FFFFFF"/>
          <w:sz w:val="12"/>
          <w:szCs w:val="12"/>
          <w:lang w:val="es-ES" w:eastAsia="es-ES"/>
        </w:rPr>
        <w:t>.</w:t>
      </w:r>
      <w:r w:rsidRPr="008F63B9">
        <w:rPr>
          <w:rFonts w:ascii="Consolas" w:eastAsia="Times New Roman" w:hAnsi="Consolas" w:cs="Times New Roman"/>
          <w:color w:val="DCDCAA"/>
          <w:sz w:val="12"/>
          <w:szCs w:val="12"/>
          <w:lang w:val="es-ES" w:eastAsia="es-ES"/>
        </w:rPr>
        <w:t>insert</w:t>
      </w:r>
      <w:proofErr w:type="spellEnd"/>
      <w:proofErr w:type="gramEnd"/>
      <w:r w:rsidRPr="008F63B9">
        <w:rPr>
          <w:rFonts w:ascii="Consolas" w:eastAsia="Times New Roman" w:hAnsi="Consolas" w:cs="Times New Roman"/>
          <w:color w:val="FFFFFF"/>
          <w:sz w:val="12"/>
          <w:szCs w:val="12"/>
          <w:lang w:val="es-ES" w:eastAsia="es-ES"/>
        </w:rPr>
        <w:t>(</w:t>
      </w:r>
      <w:proofErr w:type="spellStart"/>
      <w:r w:rsidRPr="008F63B9">
        <w:rPr>
          <w:rFonts w:ascii="Consolas" w:eastAsia="Times New Roman" w:hAnsi="Consolas" w:cs="Times New Roman"/>
          <w:color w:val="9CDCFE"/>
          <w:sz w:val="12"/>
          <w:szCs w:val="12"/>
          <w:lang w:val="es-ES" w:eastAsia="es-ES"/>
        </w:rPr>
        <w:t>newindex</w:t>
      </w:r>
      <w:r w:rsidRPr="008F63B9">
        <w:rPr>
          <w:rFonts w:ascii="Consolas" w:eastAsia="Times New Roman" w:hAnsi="Consolas" w:cs="Times New Roman"/>
          <w:color w:val="FFFFFF"/>
          <w:sz w:val="12"/>
          <w:szCs w:val="12"/>
          <w:lang w:val="es-ES" w:eastAsia="es-ES"/>
        </w:rPr>
        <w:t>,</w:t>
      </w:r>
      <w:r w:rsidRPr="008F63B9">
        <w:rPr>
          <w:rFonts w:ascii="Consolas" w:eastAsia="Times New Roman" w:hAnsi="Consolas" w:cs="Times New Roman"/>
          <w:color w:val="9CDCFE"/>
          <w:sz w:val="12"/>
          <w:szCs w:val="12"/>
          <w:lang w:val="es-ES" w:eastAsia="es-ES"/>
        </w:rPr>
        <w:t>command</w:t>
      </w:r>
      <w:proofErr w:type="spellEnd"/>
      <w:r w:rsidRPr="008F63B9">
        <w:rPr>
          <w:rFonts w:ascii="Consolas" w:eastAsia="Times New Roman" w:hAnsi="Consolas" w:cs="Times New Roman"/>
          <w:color w:val="FFFFFF"/>
          <w:sz w:val="12"/>
          <w:szCs w:val="12"/>
          <w:lang w:val="es-ES" w:eastAsia="es-ES"/>
        </w:rPr>
        <w:t>)</w:t>
      </w:r>
    </w:p>
    <w:p w14:paraId="66A9A005" w14:textId="77777777" w:rsidR="00CA31A2" w:rsidRPr="008F63B9" w:rsidRDefault="00CA31A2" w:rsidP="00CA31A2">
      <w:pPr>
        <w:pStyle w:val="Prrafodelista"/>
        <w:numPr>
          <w:ilvl w:val="0"/>
          <w:numId w:val="12"/>
        </w:numPr>
        <w:shd w:val="clear" w:color="auto" w:fill="000000"/>
        <w:spacing w:after="0" w:line="285" w:lineRule="atLeast"/>
        <w:rPr>
          <w:rFonts w:ascii="Consolas" w:eastAsia="Times New Roman" w:hAnsi="Consolas" w:cs="Times New Roman"/>
          <w:color w:val="FFFFFF"/>
          <w:sz w:val="12"/>
          <w:szCs w:val="12"/>
          <w:lang w:val="es-ES" w:eastAsia="es-ES"/>
        </w:rPr>
      </w:pPr>
    </w:p>
    <w:p w14:paraId="146CC86B" w14:textId="77777777" w:rsidR="00CA31A2" w:rsidRPr="005F57FC" w:rsidRDefault="00CA31A2" w:rsidP="00CA31A2">
      <w:pPr>
        <w:pStyle w:val="Prrafodelista"/>
        <w:numPr>
          <w:ilvl w:val="0"/>
          <w:numId w:val="12"/>
        </w:numPr>
        <w:shd w:val="clear" w:color="auto" w:fill="000000"/>
        <w:spacing w:after="0" w:line="285" w:lineRule="atLeast"/>
        <w:rPr>
          <w:rFonts w:ascii="Consolas" w:eastAsia="Times New Roman" w:hAnsi="Consolas" w:cs="Times New Roman"/>
          <w:color w:val="FFFFFF"/>
          <w:sz w:val="12"/>
          <w:szCs w:val="12"/>
          <w:lang w:val="es-ES" w:eastAsia="es-ES"/>
        </w:rPr>
      </w:pPr>
      <w:r w:rsidRPr="008F63B9">
        <w:rPr>
          <w:rFonts w:ascii="Consolas" w:eastAsia="Times New Roman" w:hAnsi="Consolas" w:cs="Times New Roman"/>
          <w:color w:val="FFFFFF"/>
          <w:sz w:val="12"/>
          <w:szCs w:val="12"/>
          <w:lang w:val="es-ES" w:eastAsia="es-ES"/>
        </w:rPr>
        <w:t xml:space="preserve">            </w:t>
      </w:r>
      <w:r w:rsidRPr="005F57FC">
        <w:rPr>
          <w:rFonts w:ascii="Consolas" w:eastAsia="Times New Roman" w:hAnsi="Consolas" w:cs="Times New Roman"/>
          <w:color w:val="7CA668"/>
          <w:sz w:val="12"/>
          <w:szCs w:val="12"/>
          <w:lang w:val="es-ES" w:eastAsia="es-ES"/>
        </w:rPr>
        <w:t xml:space="preserve"># </w:t>
      </w:r>
      <w:proofErr w:type="spellStart"/>
      <w:r w:rsidRPr="005F57FC">
        <w:rPr>
          <w:rFonts w:ascii="Consolas" w:eastAsia="Times New Roman" w:hAnsi="Consolas" w:cs="Times New Roman"/>
          <w:color w:val="7CA668"/>
          <w:sz w:val="12"/>
          <w:szCs w:val="12"/>
          <w:lang w:val="es-ES" w:eastAsia="es-ES"/>
        </w:rPr>
        <w:t>Update</w:t>
      </w:r>
      <w:proofErr w:type="spellEnd"/>
      <w:r w:rsidRPr="005F57FC">
        <w:rPr>
          <w:rFonts w:ascii="Consolas" w:eastAsia="Times New Roman" w:hAnsi="Consolas" w:cs="Times New Roman"/>
          <w:color w:val="7CA668"/>
          <w:sz w:val="12"/>
          <w:szCs w:val="12"/>
          <w:lang w:val="es-ES" w:eastAsia="es-ES"/>
        </w:rPr>
        <w:t xml:space="preserve"> </w:t>
      </w:r>
      <w:proofErr w:type="spellStart"/>
      <w:r w:rsidRPr="005F57FC">
        <w:rPr>
          <w:rFonts w:ascii="Consolas" w:eastAsia="Times New Roman" w:hAnsi="Consolas" w:cs="Times New Roman"/>
          <w:color w:val="7CA668"/>
          <w:sz w:val="12"/>
          <w:szCs w:val="12"/>
          <w:lang w:val="es-ES" w:eastAsia="es-ES"/>
        </w:rPr>
        <w:t>priority</w:t>
      </w:r>
      <w:proofErr w:type="spellEnd"/>
    </w:p>
    <w:p w14:paraId="2C517A3A" w14:textId="77777777" w:rsidR="00CA31A2" w:rsidRPr="00DA2C59" w:rsidRDefault="00CA31A2" w:rsidP="00CA31A2">
      <w:pPr>
        <w:pStyle w:val="Prrafodelista"/>
        <w:numPr>
          <w:ilvl w:val="0"/>
          <w:numId w:val="12"/>
        </w:numPr>
        <w:shd w:val="clear" w:color="auto" w:fill="000000"/>
        <w:spacing w:after="0" w:line="285" w:lineRule="atLeast"/>
        <w:rPr>
          <w:rFonts w:ascii="Consolas" w:eastAsia="Times New Roman" w:hAnsi="Consolas" w:cs="Times New Roman"/>
          <w:color w:val="FFFFFF"/>
          <w:sz w:val="12"/>
          <w:szCs w:val="12"/>
          <w:lang w:eastAsia="es-ES"/>
        </w:rPr>
      </w:pPr>
      <w:r w:rsidRPr="00DA2C59">
        <w:rPr>
          <w:rFonts w:ascii="Consolas" w:eastAsia="Times New Roman" w:hAnsi="Consolas" w:cs="Times New Roman"/>
          <w:color w:val="FFFFFF"/>
          <w:sz w:val="12"/>
          <w:szCs w:val="12"/>
          <w:lang w:eastAsia="es-ES"/>
        </w:rPr>
        <w:t xml:space="preserve">            </w:t>
      </w:r>
      <w:proofErr w:type="spellStart"/>
      <w:proofErr w:type="gramStart"/>
      <w:r w:rsidRPr="00DA2C59">
        <w:rPr>
          <w:rFonts w:ascii="Consolas" w:eastAsia="Times New Roman" w:hAnsi="Consolas" w:cs="Times New Roman"/>
          <w:color w:val="9CDCFE"/>
          <w:sz w:val="12"/>
          <w:szCs w:val="12"/>
          <w:lang w:eastAsia="es-ES"/>
        </w:rPr>
        <w:t>self</w:t>
      </w:r>
      <w:r w:rsidRPr="00DA2C59">
        <w:rPr>
          <w:rFonts w:ascii="Consolas" w:eastAsia="Times New Roman" w:hAnsi="Consolas" w:cs="Times New Roman"/>
          <w:color w:val="FFFFFF"/>
          <w:sz w:val="12"/>
          <w:szCs w:val="12"/>
          <w:lang w:eastAsia="es-ES"/>
        </w:rPr>
        <w:t>.</w:t>
      </w:r>
      <w:r w:rsidRPr="00DA2C59">
        <w:rPr>
          <w:rFonts w:ascii="Consolas" w:eastAsia="Times New Roman" w:hAnsi="Consolas" w:cs="Times New Roman"/>
          <w:color w:val="DCDCAA"/>
          <w:sz w:val="12"/>
          <w:szCs w:val="12"/>
          <w:lang w:eastAsia="es-ES"/>
        </w:rPr>
        <w:t>update</w:t>
      </w:r>
      <w:proofErr w:type="gramEnd"/>
      <w:r w:rsidRPr="00DA2C59">
        <w:rPr>
          <w:rFonts w:ascii="Consolas" w:eastAsia="Times New Roman" w:hAnsi="Consolas" w:cs="Times New Roman"/>
          <w:color w:val="DCDCAA"/>
          <w:sz w:val="12"/>
          <w:szCs w:val="12"/>
          <w:lang w:eastAsia="es-ES"/>
        </w:rPr>
        <w:t>_priority</w:t>
      </w:r>
      <w:proofErr w:type="spellEnd"/>
      <w:r w:rsidRPr="00DA2C59">
        <w:rPr>
          <w:rFonts w:ascii="Consolas" w:eastAsia="Times New Roman" w:hAnsi="Consolas" w:cs="Times New Roman"/>
          <w:color w:val="FFFFFF"/>
          <w:sz w:val="12"/>
          <w:szCs w:val="12"/>
          <w:lang w:eastAsia="es-ES"/>
        </w:rPr>
        <w:t>(</w:t>
      </w:r>
      <w:proofErr w:type="spellStart"/>
      <w:r w:rsidRPr="00DA2C59">
        <w:rPr>
          <w:rFonts w:ascii="Consolas" w:eastAsia="Times New Roman" w:hAnsi="Consolas" w:cs="Times New Roman"/>
          <w:color w:val="9CDCFE"/>
          <w:sz w:val="12"/>
          <w:szCs w:val="12"/>
          <w:lang w:eastAsia="es-ES"/>
        </w:rPr>
        <w:t>roverid</w:t>
      </w:r>
      <w:r w:rsidRPr="00DA2C59">
        <w:rPr>
          <w:rFonts w:ascii="Consolas" w:eastAsia="Times New Roman" w:hAnsi="Consolas" w:cs="Times New Roman"/>
          <w:color w:val="FFFFFF"/>
          <w:sz w:val="12"/>
          <w:szCs w:val="12"/>
          <w:lang w:eastAsia="es-ES"/>
        </w:rPr>
        <w:t>,</w:t>
      </w:r>
      <w:r w:rsidRPr="00DA2C59">
        <w:rPr>
          <w:rFonts w:ascii="Consolas" w:eastAsia="Times New Roman" w:hAnsi="Consolas" w:cs="Times New Roman"/>
          <w:color w:val="9CDCFE"/>
          <w:sz w:val="12"/>
          <w:szCs w:val="12"/>
          <w:lang w:eastAsia="es-ES"/>
        </w:rPr>
        <w:t>priority</w:t>
      </w:r>
      <w:r w:rsidRPr="00DA2C59">
        <w:rPr>
          <w:rFonts w:ascii="Consolas" w:eastAsia="Times New Roman" w:hAnsi="Consolas" w:cs="Times New Roman"/>
          <w:color w:val="FFFFFF"/>
          <w:sz w:val="12"/>
          <w:szCs w:val="12"/>
          <w:lang w:eastAsia="es-ES"/>
        </w:rPr>
        <w:t>,</w:t>
      </w:r>
      <w:r w:rsidRPr="00DA2C59">
        <w:rPr>
          <w:rFonts w:ascii="Consolas" w:eastAsia="Times New Roman" w:hAnsi="Consolas" w:cs="Times New Roman"/>
          <w:color w:val="9CDCFE"/>
          <w:sz w:val="12"/>
          <w:szCs w:val="12"/>
          <w:lang w:eastAsia="es-ES"/>
        </w:rPr>
        <w:t>delete</w:t>
      </w:r>
      <w:proofErr w:type="spellEnd"/>
      <w:r w:rsidRPr="00DA2C59">
        <w:rPr>
          <w:rFonts w:ascii="Consolas" w:eastAsia="Times New Roman" w:hAnsi="Consolas" w:cs="Times New Roman"/>
          <w:color w:val="D4D4D4"/>
          <w:sz w:val="12"/>
          <w:szCs w:val="12"/>
          <w:lang w:eastAsia="es-ES"/>
        </w:rPr>
        <w:t>=</w:t>
      </w:r>
      <w:r w:rsidRPr="00DA2C59">
        <w:rPr>
          <w:rFonts w:ascii="Consolas" w:eastAsia="Times New Roman" w:hAnsi="Consolas" w:cs="Times New Roman"/>
          <w:color w:val="569CD6"/>
          <w:sz w:val="12"/>
          <w:szCs w:val="12"/>
          <w:lang w:eastAsia="es-ES"/>
        </w:rPr>
        <w:t>False</w:t>
      </w:r>
      <w:r w:rsidRPr="00DA2C59">
        <w:rPr>
          <w:rFonts w:ascii="Consolas" w:eastAsia="Times New Roman" w:hAnsi="Consolas" w:cs="Times New Roman"/>
          <w:color w:val="FFFFFF"/>
          <w:sz w:val="12"/>
          <w:szCs w:val="12"/>
          <w:lang w:eastAsia="es-ES"/>
        </w:rPr>
        <w:t>)</w:t>
      </w:r>
    </w:p>
    <w:p w14:paraId="4CCAD63E" w14:textId="77777777" w:rsidR="00CA31A2" w:rsidRPr="00DA2C59" w:rsidRDefault="00CA31A2" w:rsidP="00CA31A2">
      <w:pPr>
        <w:pStyle w:val="Prrafodelista"/>
        <w:numPr>
          <w:ilvl w:val="0"/>
          <w:numId w:val="12"/>
        </w:numPr>
        <w:shd w:val="clear" w:color="auto" w:fill="000000"/>
        <w:spacing w:after="0" w:line="285" w:lineRule="atLeast"/>
        <w:rPr>
          <w:rFonts w:ascii="Consolas" w:eastAsia="Times New Roman" w:hAnsi="Consolas" w:cs="Times New Roman"/>
          <w:color w:val="FFFFFF"/>
          <w:sz w:val="12"/>
          <w:szCs w:val="12"/>
          <w:lang w:eastAsia="es-ES"/>
        </w:rPr>
      </w:pPr>
    </w:p>
    <w:p w14:paraId="1C89D3D4" w14:textId="77777777" w:rsidR="00CA31A2" w:rsidRPr="005F57FC" w:rsidRDefault="00CA31A2" w:rsidP="00CA31A2">
      <w:pPr>
        <w:pStyle w:val="Prrafodelista"/>
        <w:numPr>
          <w:ilvl w:val="0"/>
          <w:numId w:val="12"/>
        </w:numPr>
        <w:shd w:val="clear" w:color="auto" w:fill="000000"/>
        <w:spacing w:after="0" w:line="285" w:lineRule="atLeast"/>
        <w:rPr>
          <w:rFonts w:ascii="Consolas" w:eastAsia="Times New Roman" w:hAnsi="Consolas" w:cs="Times New Roman"/>
          <w:color w:val="FFFFFF"/>
          <w:sz w:val="12"/>
          <w:szCs w:val="12"/>
          <w:lang w:val="es-ES" w:eastAsia="es-ES"/>
        </w:rPr>
      </w:pPr>
      <w:r w:rsidRPr="00DA2C59">
        <w:rPr>
          <w:rFonts w:ascii="Consolas" w:eastAsia="Times New Roman" w:hAnsi="Consolas" w:cs="Times New Roman"/>
          <w:color w:val="FFFFFF"/>
          <w:sz w:val="12"/>
          <w:szCs w:val="12"/>
          <w:lang w:eastAsia="es-ES"/>
        </w:rPr>
        <w:t xml:space="preserve">            </w:t>
      </w:r>
      <w:r w:rsidRPr="005F57FC">
        <w:rPr>
          <w:rFonts w:ascii="Consolas" w:eastAsia="Times New Roman" w:hAnsi="Consolas" w:cs="Times New Roman"/>
          <w:color w:val="7CA668"/>
          <w:sz w:val="12"/>
          <w:szCs w:val="12"/>
          <w:lang w:val="es-ES" w:eastAsia="es-ES"/>
        </w:rPr>
        <w:t xml:space="preserve"># </w:t>
      </w:r>
      <w:proofErr w:type="spellStart"/>
      <w:r w:rsidRPr="005F57FC">
        <w:rPr>
          <w:rFonts w:ascii="Consolas" w:eastAsia="Times New Roman" w:hAnsi="Consolas" w:cs="Times New Roman"/>
          <w:color w:val="7CA668"/>
          <w:sz w:val="12"/>
          <w:szCs w:val="12"/>
          <w:lang w:val="es-ES" w:eastAsia="es-ES"/>
        </w:rPr>
        <w:t>Reset</w:t>
      </w:r>
      <w:proofErr w:type="spellEnd"/>
      <w:r w:rsidRPr="005F57FC">
        <w:rPr>
          <w:rFonts w:ascii="Consolas" w:eastAsia="Times New Roman" w:hAnsi="Consolas" w:cs="Times New Roman"/>
          <w:color w:val="7CA668"/>
          <w:sz w:val="12"/>
          <w:szCs w:val="12"/>
          <w:lang w:val="es-ES" w:eastAsia="es-ES"/>
        </w:rPr>
        <w:t xml:space="preserve"> </w:t>
      </w:r>
      <w:proofErr w:type="spellStart"/>
      <w:r w:rsidRPr="005F57FC">
        <w:rPr>
          <w:rFonts w:ascii="Consolas" w:eastAsia="Times New Roman" w:hAnsi="Consolas" w:cs="Times New Roman"/>
          <w:color w:val="7CA668"/>
          <w:sz w:val="12"/>
          <w:szCs w:val="12"/>
          <w:lang w:val="es-ES" w:eastAsia="es-ES"/>
        </w:rPr>
        <w:t>usercmd</w:t>
      </w:r>
      <w:proofErr w:type="spellEnd"/>
    </w:p>
    <w:p w14:paraId="6E90348B" w14:textId="77777777" w:rsidR="00CA31A2" w:rsidRPr="005F57FC" w:rsidRDefault="00CA31A2" w:rsidP="00CA31A2">
      <w:pPr>
        <w:pStyle w:val="Prrafodelista"/>
        <w:numPr>
          <w:ilvl w:val="0"/>
          <w:numId w:val="12"/>
        </w:numPr>
        <w:shd w:val="clear" w:color="auto" w:fill="000000"/>
        <w:spacing w:after="0" w:line="285" w:lineRule="atLeast"/>
        <w:rPr>
          <w:rFonts w:ascii="Consolas" w:eastAsia="Times New Roman" w:hAnsi="Consolas" w:cs="Times New Roman"/>
          <w:color w:val="FFFFFF"/>
          <w:sz w:val="12"/>
          <w:szCs w:val="12"/>
          <w:lang w:val="es-ES" w:eastAsia="es-ES"/>
        </w:rPr>
      </w:pPr>
      <w:r w:rsidRPr="005F57FC">
        <w:rPr>
          <w:rFonts w:ascii="Consolas" w:eastAsia="Times New Roman" w:hAnsi="Consolas" w:cs="Times New Roman"/>
          <w:color w:val="FFFFFF"/>
          <w:sz w:val="12"/>
          <w:szCs w:val="12"/>
          <w:lang w:val="es-ES" w:eastAsia="es-ES"/>
        </w:rPr>
        <w:t xml:space="preserve">            </w:t>
      </w:r>
      <w:proofErr w:type="spellStart"/>
      <w:r w:rsidRPr="005F57FC">
        <w:rPr>
          <w:rFonts w:ascii="Consolas" w:eastAsia="Times New Roman" w:hAnsi="Consolas" w:cs="Times New Roman"/>
          <w:color w:val="9CDCFE"/>
          <w:sz w:val="12"/>
          <w:szCs w:val="12"/>
          <w:lang w:val="es-ES" w:eastAsia="es-ES"/>
        </w:rPr>
        <w:t>self</w:t>
      </w:r>
      <w:r w:rsidRPr="005F57FC">
        <w:rPr>
          <w:rFonts w:ascii="Consolas" w:eastAsia="Times New Roman" w:hAnsi="Consolas" w:cs="Times New Roman"/>
          <w:color w:val="FFFFFF"/>
          <w:sz w:val="12"/>
          <w:szCs w:val="12"/>
          <w:lang w:val="es-ES" w:eastAsia="es-ES"/>
        </w:rPr>
        <w:t>.</w:t>
      </w:r>
      <w:r w:rsidRPr="005F57FC">
        <w:rPr>
          <w:rFonts w:ascii="Consolas" w:eastAsia="Times New Roman" w:hAnsi="Consolas" w:cs="Times New Roman"/>
          <w:color w:val="9CDCFE"/>
          <w:sz w:val="12"/>
          <w:szCs w:val="12"/>
          <w:lang w:val="es-ES" w:eastAsia="es-ES"/>
        </w:rPr>
        <w:t>new_usercmd</w:t>
      </w:r>
      <w:proofErr w:type="spellEnd"/>
      <w:r w:rsidRPr="005F57FC">
        <w:rPr>
          <w:rFonts w:ascii="Consolas" w:eastAsia="Times New Roman" w:hAnsi="Consolas" w:cs="Times New Roman"/>
          <w:color w:val="FFFFFF"/>
          <w:sz w:val="12"/>
          <w:szCs w:val="12"/>
          <w:lang w:val="es-ES" w:eastAsia="es-ES"/>
        </w:rPr>
        <w:t xml:space="preserve"> </w:t>
      </w:r>
      <w:r w:rsidRPr="005F57FC">
        <w:rPr>
          <w:rFonts w:ascii="Consolas" w:eastAsia="Times New Roman" w:hAnsi="Consolas" w:cs="Times New Roman"/>
          <w:color w:val="D4D4D4"/>
          <w:sz w:val="12"/>
          <w:szCs w:val="12"/>
          <w:lang w:val="es-ES" w:eastAsia="es-ES"/>
        </w:rPr>
        <w:t>=</w:t>
      </w:r>
      <w:r w:rsidRPr="005F57FC">
        <w:rPr>
          <w:rFonts w:ascii="Consolas" w:eastAsia="Times New Roman" w:hAnsi="Consolas" w:cs="Times New Roman"/>
          <w:color w:val="FFFFFF"/>
          <w:sz w:val="12"/>
          <w:szCs w:val="12"/>
          <w:lang w:val="es-ES" w:eastAsia="es-ES"/>
        </w:rPr>
        <w:t xml:space="preserve"> </w:t>
      </w:r>
      <w:r w:rsidRPr="005F57FC">
        <w:rPr>
          <w:rFonts w:ascii="Consolas" w:eastAsia="Times New Roman" w:hAnsi="Consolas" w:cs="Times New Roman"/>
          <w:color w:val="569CD6"/>
          <w:sz w:val="12"/>
          <w:szCs w:val="12"/>
          <w:lang w:val="es-ES" w:eastAsia="es-ES"/>
        </w:rPr>
        <w:t>False</w:t>
      </w:r>
    </w:p>
    <w:p w14:paraId="2D3CB21B" w14:textId="77777777" w:rsidR="00CA31A2" w:rsidRPr="005F57FC" w:rsidRDefault="00CA31A2" w:rsidP="00CA31A2">
      <w:pPr>
        <w:pStyle w:val="Prrafodelista"/>
        <w:numPr>
          <w:ilvl w:val="0"/>
          <w:numId w:val="12"/>
        </w:numPr>
        <w:shd w:val="clear" w:color="auto" w:fill="000000"/>
        <w:spacing w:after="240" w:line="285" w:lineRule="atLeast"/>
        <w:rPr>
          <w:rFonts w:ascii="Consolas" w:eastAsia="Times New Roman" w:hAnsi="Consolas" w:cs="Times New Roman"/>
          <w:color w:val="FFFFFF"/>
          <w:sz w:val="12"/>
          <w:szCs w:val="12"/>
          <w:lang w:val="es-ES" w:eastAsia="es-ES"/>
        </w:rPr>
      </w:pPr>
    </w:p>
    <w:p w14:paraId="0C898829" w14:textId="77777777" w:rsidR="00CA31A2" w:rsidRPr="005F57FC" w:rsidRDefault="00CA31A2" w:rsidP="00CA31A2">
      <w:pPr>
        <w:pStyle w:val="Prrafodelista"/>
        <w:numPr>
          <w:ilvl w:val="0"/>
          <w:numId w:val="12"/>
        </w:numPr>
        <w:shd w:val="clear" w:color="auto" w:fill="000000"/>
        <w:spacing w:after="0" w:line="285" w:lineRule="atLeast"/>
        <w:rPr>
          <w:rFonts w:ascii="Consolas" w:eastAsia="Times New Roman" w:hAnsi="Consolas" w:cs="Times New Roman"/>
          <w:color w:val="FFFFFF"/>
          <w:sz w:val="12"/>
          <w:szCs w:val="12"/>
          <w:lang w:val="es-ES" w:eastAsia="es-ES"/>
        </w:rPr>
      </w:pPr>
      <w:r w:rsidRPr="005F57FC">
        <w:rPr>
          <w:rFonts w:ascii="Consolas" w:eastAsia="Times New Roman" w:hAnsi="Consolas" w:cs="Times New Roman"/>
          <w:color w:val="FFFFFF"/>
          <w:sz w:val="12"/>
          <w:szCs w:val="12"/>
          <w:lang w:val="es-ES" w:eastAsia="es-ES"/>
        </w:rPr>
        <w:t xml:space="preserve">        </w:t>
      </w:r>
      <w:r w:rsidRPr="005F57FC">
        <w:rPr>
          <w:rFonts w:ascii="Consolas" w:eastAsia="Times New Roman" w:hAnsi="Consolas" w:cs="Times New Roman"/>
          <w:color w:val="7CA668"/>
          <w:sz w:val="12"/>
          <w:szCs w:val="12"/>
          <w:lang w:val="es-ES" w:eastAsia="es-ES"/>
        </w:rPr>
        <w:t># -------------------------------------------------------------------------------------------------------------------</w:t>
      </w:r>
    </w:p>
    <w:p w14:paraId="133931EA" w14:textId="77777777" w:rsidR="00CA31A2" w:rsidRPr="005F57FC" w:rsidRDefault="00CA31A2" w:rsidP="00CA31A2">
      <w:pPr>
        <w:pStyle w:val="Prrafodelista"/>
        <w:numPr>
          <w:ilvl w:val="0"/>
          <w:numId w:val="12"/>
        </w:numPr>
        <w:shd w:val="clear" w:color="auto" w:fill="000000"/>
        <w:spacing w:after="0" w:line="285" w:lineRule="atLeast"/>
        <w:rPr>
          <w:rFonts w:ascii="Consolas" w:eastAsia="Times New Roman" w:hAnsi="Consolas" w:cs="Times New Roman"/>
          <w:color w:val="FFFFFF"/>
          <w:sz w:val="12"/>
          <w:szCs w:val="12"/>
          <w:lang w:val="es-ES" w:eastAsia="es-ES"/>
        </w:rPr>
      </w:pPr>
      <w:r w:rsidRPr="005F57FC">
        <w:rPr>
          <w:rFonts w:ascii="Consolas" w:eastAsia="Times New Roman" w:hAnsi="Consolas" w:cs="Times New Roman"/>
          <w:color w:val="FFFFFF"/>
          <w:sz w:val="12"/>
          <w:szCs w:val="12"/>
          <w:lang w:val="es-ES" w:eastAsia="es-ES"/>
        </w:rPr>
        <w:t xml:space="preserve">        </w:t>
      </w:r>
    </w:p>
    <w:p w14:paraId="143C8725" w14:textId="77777777" w:rsidR="00CA31A2" w:rsidRPr="005F57FC" w:rsidRDefault="00CA31A2" w:rsidP="00CA31A2">
      <w:pPr>
        <w:pStyle w:val="Prrafodelista"/>
        <w:numPr>
          <w:ilvl w:val="0"/>
          <w:numId w:val="12"/>
        </w:numPr>
        <w:shd w:val="clear" w:color="auto" w:fill="000000"/>
        <w:spacing w:after="0" w:line="285" w:lineRule="atLeast"/>
        <w:rPr>
          <w:rFonts w:ascii="Consolas" w:eastAsia="Times New Roman" w:hAnsi="Consolas" w:cs="Times New Roman"/>
          <w:color w:val="FFFFFF"/>
          <w:sz w:val="12"/>
          <w:szCs w:val="12"/>
          <w:lang w:val="es-ES" w:eastAsia="es-ES"/>
        </w:rPr>
      </w:pPr>
    </w:p>
    <w:p w14:paraId="71196590" w14:textId="77777777" w:rsidR="00CA31A2" w:rsidRPr="005F57FC" w:rsidRDefault="00CA31A2" w:rsidP="00CA31A2">
      <w:pPr>
        <w:pStyle w:val="Prrafodelista"/>
        <w:numPr>
          <w:ilvl w:val="0"/>
          <w:numId w:val="12"/>
        </w:numPr>
        <w:shd w:val="clear" w:color="auto" w:fill="000000"/>
        <w:spacing w:after="0" w:line="285" w:lineRule="atLeast"/>
        <w:rPr>
          <w:rFonts w:ascii="Consolas" w:eastAsia="Times New Roman" w:hAnsi="Consolas" w:cs="Times New Roman"/>
          <w:color w:val="FFFFFF"/>
          <w:sz w:val="12"/>
          <w:szCs w:val="12"/>
          <w:lang w:val="es-ES" w:eastAsia="es-ES"/>
        </w:rPr>
      </w:pPr>
      <w:r w:rsidRPr="005F57FC">
        <w:rPr>
          <w:rFonts w:ascii="Consolas" w:eastAsia="Times New Roman" w:hAnsi="Consolas" w:cs="Times New Roman"/>
          <w:color w:val="FFFFFF"/>
          <w:sz w:val="12"/>
          <w:szCs w:val="12"/>
          <w:lang w:val="es-ES" w:eastAsia="es-ES"/>
        </w:rPr>
        <w:t xml:space="preserve">        </w:t>
      </w:r>
      <w:r w:rsidRPr="005F57FC">
        <w:rPr>
          <w:rFonts w:ascii="Consolas" w:eastAsia="Times New Roman" w:hAnsi="Consolas" w:cs="Times New Roman"/>
          <w:color w:val="7CA668"/>
          <w:sz w:val="12"/>
          <w:szCs w:val="12"/>
          <w:lang w:val="es-ES" w:eastAsia="es-ES"/>
        </w:rPr>
        <w:t xml:space="preserve"># ------------------------------------------ PRIORITY 3: SENSOR COMMAND (CMD) --------------------------------------- </w:t>
      </w:r>
    </w:p>
    <w:p w14:paraId="765A3E52" w14:textId="77777777" w:rsidR="00CA31A2" w:rsidRPr="005F57FC" w:rsidRDefault="00CA31A2" w:rsidP="00CA31A2">
      <w:pPr>
        <w:pStyle w:val="Prrafodelista"/>
        <w:numPr>
          <w:ilvl w:val="0"/>
          <w:numId w:val="12"/>
        </w:numPr>
        <w:shd w:val="clear" w:color="auto" w:fill="000000"/>
        <w:spacing w:after="0" w:line="285" w:lineRule="atLeast"/>
        <w:rPr>
          <w:rFonts w:ascii="Consolas" w:eastAsia="Times New Roman" w:hAnsi="Consolas" w:cs="Times New Roman"/>
          <w:color w:val="FFFFFF"/>
          <w:sz w:val="12"/>
          <w:szCs w:val="12"/>
          <w:lang w:val="es-ES" w:eastAsia="es-ES"/>
        </w:rPr>
      </w:pPr>
      <w:r w:rsidRPr="005F57FC">
        <w:rPr>
          <w:rFonts w:ascii="Consolas" w:eastAsia="Times New Roman" w:hAnsi="Consolas" w:cs="Times New Roman"/>
          <w:color w:val="FFFFFF"/>
          <w:sz w:val="12"/>
          <w:szCs w:val="12"/>
          <w:lang w:val="es-ES" w:eastAsia="es-ES"/>
        </w:rPr>
        <w:t xml:space="preserve">        </w:t>
      </w:r>
    </w:p>
    <w:p w14:paraId="7F15B71D" w14:textId="77777777" w:rsidR="00CA31A2" w:rsidRPr="00C17551" w:rsidRDefault="00CA31A2" w:rsidP="00CA31A2">
      <w:pPr>
        <w:pStyle w:val="Prrafodelista"/>
        <w:numPr>
          <w:ilvl w:val="0"/>
          <w:numId w:val="12"/>
        </w:numPr>
        <w:shd w:val="clear" w:color="auto" w:fill="000000"/>
        <w:spacing w:after="0" w:line="285" w:lineRule="atLeast"/>
        <w:rPr>
          <w:rFonts w:ascii="Consolas" w:eastAsia="Times New Roman" w:hAnsi="Consolas" w:cs="Times New Roman"/>
          <w:color w:val="FFFFFF"/>
          <w:sz w:val="12"/>
          <w:szCs w:val="12"/>
          <w:lang w:eastAsia="es-ES"/>
        </w:rPr>
      </w:pPr>
      <w:r w:rsidRPr="00C17551">
        <w:rPr>
          <w:rFonts w:ascii="Consolas" w:eastAsia="Times New Roman" w:hAnsi="Consolas" w:cs="Times New Roman"/>
          <w:color w:val="FFFFFF"/>
          <w:sz w:val="12"/>
          <w:szCs w:val="12"/>
          <w:lang w:eastAsia="es-ES"/>
        </w:rPr>
        <w:t xml:space="preserve">        </w:t>
      </w:r>
      <w:r w:rsidRPr="00C17551">
        <w:rPr>
          <w:rFonts w:ascii="Consolas" w:eastAsia="Times New Roman" w:hAnsi="Consolas" w:cs="Times New Roman"/>
          <w:color w:val="7CA668"/>
          <w:sz w:val="12"/>
          <w:szCs w:val="12"/>
          <w:lang w:eastAsia="es-ES"/>
        </w:rPr>
        <w:t># Check if new sensor data is received</w:t>
      </w:r>
    </w:p>
    <w:p w14:paraId="7F1EBFF4" w14:textId="77777777" w:rsidR="00CA31A2" w:rsidRPr="005F57FC" w:rsidRDefault="00CA31A2" w:rsidP="00CA31A2">
      <w:pPr>
        <w:pStyle w:val="Prrafodelista"/>
        <w:numPr>
          <w:ilvl w:val="0"/>
          <w:numId w:val="12"/>
        </w:numPr>
        <w:shd w:val="clear" w:color="auto" w:fill="000000"/>
        <w:spacing w:after="0" w:line="285" w:lineRule="atLeast"/>
        <w:rPr>
          <w:rFonts w:ascii="Consolas" w:eastAsia="Times New Roman" w:hAnsi="Consolas" w:cs="Times New Roman"/>
          <w:color w:val="FFFFFF"/>
          <w:sz w:val="12"/>
          <w:szCs w:val="12"/>
          <w:lang w:val="es-ES" w:eastAsia="es-ES"/>
        </w:rPr>
      </w:pPr>
      <w:r w:rsidRPr="00C17551">
        <w:rPr>
          <w:rFonts w:ascii="Consolas" w:eastAsia="Times New Roman" w:hAnsi="Consolas" w:cs="Times New Roman"/>
          <w:color w:val="FFFFFF"/>
          <w:sz w:val="12"/>
          <w:szCs w:val="12"/>
          <w:lang w:eastAsia="es-ES"/>
        </w:rPr>
        <w:t xml:space="preserve">        </w:t>
      </w:r>
      <w:proofErr w:type="spellStart"/>
      <w:r w:rsidRPr="005F57FC">
        <w:rPr>
          <w:rFonts w:ascii="Consolas" w:eastAsia="Times New Roman" w:hAnsi="Consolas" w:cs="Times New Roman"/>
          <w:color w:val="C586C0"/>
          <w:sz w:val="12"/>
          <w:szCs w:val="12"/>
          <w:lang w:val="es-ES" w:eastAsia="es-ES"/>
        </w:rPr>
        <w:t>if</w:t>
      </w:r>
      <w:proofErr w:type="spellEnd"/>
      <w:r w:rsidRPr="005F57FC">
        <w:rPr>
          <w:rFonts w:ascii="Consolas" w:eastAsia="Times New Roman" w:hAnsi="Consolas" w:cs="Times New Roman"/>
          <w:color w:val="FFFFFF"/>
          <w:sz w:val="12"/>
          <w:szCs w:val="12"/>
          <w:lang w:val="es-ES" w:eastAsia="es-ES"/>
        </w:rPr>
        <w:t xml:space="preserve"> (</w:t>
      </w:r>
      <w:proofErr w:type="spellStart"/>
      <w:r w:rsidRPr="005F57FC">
        <w:rPr>
          <w:rFonts w:ascii="Consolas" w:eastAsia="Times New Roman" w:hAnsi="Consolas" w:cs="Times New Roman"/>
          <w:color w:val="9CDCFE"/>
          <w:sz w:val="12"/>
          <w:szCs w:val="12"/>
          <w:lang w:val="es-ES" w:eastAsia="es-ES"/>
        </w:rPr>
        <w:t>self</w:t>
      </w:r>
      <w:r w:rsidRPr="005F57FC">
        <w:rPr>
          <w:rFonts w:ascii="Consolas" w:eastAsia="Times New Roman" w:hAnsi="Consolas" w:cs="Times New Roman"/>
          <w:color w:val="FFFFFF"/>
          <w:sz w:val="12"/>
          <w:szCs w:val="12"/>
          <w:lang w:val="es-ES" w:eastAsia="es-ES"/>
        </w:rPr>
        <w:t>.</w:t>
      </w:r>
      <w:r w:rsidRPr="005F57FC">
        <w:rPr>
          <w:rFonts w:ascii="Consolas" w:eastAsia="Times New Roman" w:hAnsi="Consolas" w:cs="Times New Roman"/>
          <w:color w:val="9CDCFE"/>
          <w:sz w:val="12"/>
          <w:szCs w:val="12"/>
          <w:lang w:val="es-ES" w:eastAsia="es-ES"/>
        </w:rPr>
        <w:t>new_sensorcmd</w:t>
      </w:r>
      <w:proofErr w:type="spellEnd"/>
      <w:r w:rsidRPr="005F57FC">
        <w:rPr>
          <w:rFonts w:ascii="Consolas" w:eastAsia="Times New Roman" w:hAnsi="Consolas" w:cs="Times New Roman"/>
          <w:color w:val="FFFFFF"/>
          <w:sz w:val="12"/>
          <w:szCs w:val="12"/>
          <w:lang w:val="es-ES" w:eastAsia="es-ES"/>
        </w:rPr>
        <w:t>):</w:t>
      </w:r>
    </w:p>
    <w:p w14:paraId="59B6ED8C" w14:textId="77777777" w:rsidR="00CA31A2" w:rsidRPr="005F57FC" w:rsidRDefault="00CA31A2" w:rsidP="00CA31A2">
      <w:pPr>
        <w:pStyle w:val="Prrafodelista"/>
        <w:numPr>
          <w:ilvl w:val="0"/>
          <w:numId w:val="12"/>
        </w:numPr>
        <w:shd w:val="clear" w:color="auto" w:fill="000000"/>
        <w:spacing w:after="0" w:line="285" w:lineRule="atLeast"/>
        <w:rPr>
          <w:rFonts w:ascii="Consolas" w:eastAsia="Times New Roman" w:hAnsi="Consolas" w:cs="Times New Roman"/>
          <w:color w:val="FFFFFF"/>
          <w:sz w:val="12"/>
          <w:szCs w:val="12"/>
          <w:lang w:val="es-ES" w:eastAsia="es-ES"/>
        </w:rPr>
      </w:pPr>
      <w:r w:rsidRPr="005F57FC">
        <w:rPr>
          <w:rFonts w:ascii="Consolas" w:eastAsia="Times New Roman" w:hAnsi="Consolas" w:cs="Times New Roman"/>
          <w:color w:val="FFFFFF"/>
          <w:sz w:val="12"/>
          <w:szCs w:val="12"/>
          <w:lang w:val="es-ES" w:eastAsia="es-ES"/>
        </w:rPr>
        <w:t xml:space="preserve">            </w:t>
      </w:r>
    </w:p>
    <w:p w14:paraId="59C40214" w14:textId="77777777" w:rsidR="00CA31A2" w:rsidRPr="005F57FC" w:rsidRDefault="00CA31A2" w:rsidP="00CA31A2">
      <w:pPr>
        <w:pStyle w:val="Prrafodelista"/>
        <w:numPr>
          <w:ilvl w:val="0"/>
          <w:numId w:val="12"/>
        </w:numPr>
        <w:shd w:val="clear" w:color="auto" w:fill="000000"/>
        <w:spacing w:after="0" w:line="285" w:lineRule="atLeast"/>
        <w:rPr>
          <w:rFonts w:ascii="Consolas" w:eastAsia="Times New Roman" w:hAnsi="Consolas" w:cs="Times New Roman"/>
          <w:color w:val="FFFFFF"/>
          <w:sz w:val="12"/>
          <w:szCs w:val="12"/>
          <w:lang w:val="es-ES" w:eastAsia="es-ES"/>
        </w:rPr>
      </w:pPr>
      <w:r w:rsidRPr="00C17551">
        <w:rPr>
          <w:rFonts w:ascii="Consolas" w:eastAsia="Times New Roman" w:hAnsi="Consolas" w:cs="Times New Roman"/>
          <w:color w:val="FFFFFF"/>
          <w:sz w:val="12"/>
          <w:szCs w:val="12"/>
          <w:lang w:eastAsia="es-ES"/>
        </w:rPr>
        <w:t xml:space="preserve">            </w:t>
      </w:r>
      <w:proofErr w:type="gramStart"/>
      <w:r w:rsidRPr="00C17551">
        <w:rPr>
          <w:rFonts w:ascii="Consolas" w:eastAsia="Times New Roman" w:hAnsi="Consolas" w:cs="Times New Roman"/>
          <w:color w:val="DCDCAA"/>
          <w:sz w:val="12"/>
          <w:szCs w:val="12"/>
          <w:lang w:eastAsia="es-ES"/>
        </w:rPr>
        <w:t>print</w:t>
      </w:r>
      <w:r w:rsidRPr="00C17551">
        <w:rPr>
          <w:rFonts w:ascii="Consolas" w:eastAsia="Times New Roman" w:hAnsi="Consolas" w:cs="Times New Roman"/>
          <w:color w:val="FFFFFF"/>
          <w:sz w:val="12"/>
          <w:szCs w:val="12"/>
          <w:lang w:eastAsia="es-ES"/>
        </w:rPr>
        <w:t>(</w:t>
      </w:r>
      <w:proofErr w:type="gramEnd"/>
      <w:r w:rsidRPr="00C17551">
        <w:rPr>
          <w:rFonts w:ascii="Consolas" w:eastAsia="Times New Roman" w:hAnsi="Consolas" w:cs="Times New Roman"/>
          <w:color w:val="CE9178"/>
          <w:sz w:val="12"/>
          <w:szCs w:val="12"/>
          <w:lang w:eastAsia="es-ES"/>
        </w:rPr>
        <w:t>"Rover "</w:t>
      </w:r>
      <w:r w:rsidRPr="00C17551">
        <w:rPr>
          <w:rFonts w:ascii="Consolas" w:eastAsia="Times New Roman" w:hAnsi="Consolas" w:cs="Times New Roman"/>
          <w:color w:val="FFFFFF"/>
          <w:sz w:val="12"/>
          <w:szCs w:val="12"/>
          <w:lang w:eastAsia="es-ES"/>
        </w:rPr>
        <w:t xml:space="preserve"> </w:t>
      </w:r>
      <w:r w:rsidRPr="00C17551">
        <w:rPr>
          <w:rFonts w:ascii="Consolas" w:eastAsia="Times New Roman" w:hAnsi="Consolas" w:cs="Times New Roman"/>
          <w:color w:val="D4D4D4"/>
          <w:sz w:val="12"/>
          <w:szCs w:val="12"/>
          <w:lang w:eastAsia="es-ES"/>
        </w:rPr>
        <w:t>+</w:t>
      </w:r>
      <w:r w:rsidRPr="00C17551">
        <w:rPr>
          <w:rFonts w:ascii="Consolas" w:eastAsia="Times New Roman" w:hAnsi="Consolas" w:cs="Times New Roman"/>
          <w:color w:val="FFFFFF"/>
          <w:sz w:val="12"/>
          <w:szCs w:val="12"/>
          <w:lang w:eastAsia="es-ES"/>
        </w:rPr>
        <w:t xml:space="preserve"> </w:t>
      </w:r>
      <w:r w:rsidRPr="00C17551">
        <w:rPr>
          <w:rFonts w:ascii="Consolas" w:eastAsia="Times New Roman" w:hAnsi="Consolas" w:cs="Times New Roman"/>
          <w:color w:val="4EC9B0"/>
          <w:sz w:val="12"/>
          <w:szCs w:val="12"/>
          <w:lang w:eastAsia="es-ES"/>
        </w:rPr>
        <w:t>str</w:t>
      </w:r>
      <w:r w:rsidRPr="00C17551">
        <w:rPr>
          <w:rFonts w:ascii="Consolas" w:eastAsia="Times New Roman" w:hAnsi="Consolas" w:cs="Times New Roman"/>
          <w:color w:val="FFFFFF"/>
          <w:sz w:val="12"/>
          <w:szCs w:val="12"/>
          <w:lang w:eastAsia="es-ES"/>
        </w:rPr>
        <w:t>(</w:t>
      </w:r>
      <w:proofErr w:type="spellStart"/>
      <w:r w:rsidRPr="00C17551">
        <w:rPr>
          <w:rFonts w:ascii="Consolas" w:eastAsia="Times New Roman" w:hAnsi="Consolas" w:cs="Times New Roman"/>
          <w:color w:val="9CDCFE"/>
          <w:sz w:val="12"/>
          <w:szCs w:val="12"/>
          <w:lang w:eastAsia="es-ES"/>
        </w:rPr>
        <w:t>self</w:t>
      </w:r>
      <w:r w:rsidRPr="00C17551">
        <w:rPr>
          <w:rFonts w:ascii="Consolas" w:eastAsia="Times New Roman" w:hAnsi="Consolas" w:cs="Times New Roman"/>
          <w:color w:val="FFFFFF"/>
          <w:sz w:val="12"/>
          <w:szCs w:val="12"/>
          <w:lang w:eastAsia="es-ES"/>
        </w:rPr>
        <w:t>.</w:t>
      </w:r>
      <w:r w:rsidRPr="00C17551">
        <w:rPr>
          <w:rFonts w:ascii="Consolas" w:eastAsia="Times New Roman" w:hAnsi="Consolas" w:cs="Times New Roman"/>
          <w:color w:val="9CDCFE"/>
          <w:sz w:val="12"/>
          <w:szCs w:val="12"/>
          <w:lang w:eastAsia="es-ES"/>
        </w:rPr>
        <w:t>sensorcmd</w:t>
      </w:r>
      <w:proofErr w:type="spellEnd"/>
      <w:r w:rsidRPr="00C17551">
        <w:rPr>
          <w:rFonts w:ascii="Consolas" w:eastAsia="Times New Roman" w:hAnsi="Consolas" w:cs="Times New Roman"/>
          <w:color w:val="FFFFFF"/>
          <w:sz w:val="12"/>
          <w:szCs w:val="12"/>
          <w:lang w:eastAsia="es-ES"/>
        </w:rPr>
        <w:t>[</w:t>
      </w:r>
      <w:r w:rsidRPr="00C17551">
        <w:rPr>
          <w:rFonts w:ascii="Consolas" w:eastAsia="Times New Roman" w:hAnsi="Consolas" w:cs="Times New Roman"/>
          <w:color w:val="CE9178"/>
          <w:sz w:val="12"/>
          <w:szCs w:val="12"/>
          <w:lang w:eastAsia="es-ES"/>
        </w:rPr>
        <w:t>'Sender'</w:t>
      </w:r>
      <w:r w:rsidRPr="00C17551">
        <w:rPr>
          <w:rFonts w:ascii="Consolas" w:eastAsia="Times New Roman" w:hAnsi="Consolas" w:cs="Times New Roman"/>
          <w:color w:val="FFFFFF"/>
          <w:sz w:val="12"/>
          <w:szCs w:val="12"/>
          <w:lang w:eastAsia="es-ES"/>
        </w:rPr>
        <w:t xml:space="preserve">]) </w:t>
      </w:r>
      <w:r w:rsidRPr="00C17551">
        <w:rPr>
          <w:rFonts w:ascii="Consolas" w:eastAsia="Times New Roman" w:hAnsi="Consolas" w:cs="Times New Roman"/>
          <w:color w:val="D4D4D4"/>
          <w:sz w:val="12"/>
          <w:szCs w:val="12"/>
          <w:lang w:eastAsia="es-ES"/>
        </w:rPr>
        <w:t>+</w:t>
      </w:r>
      <w:r w:rsidRPr="00C17551">
        <w:rPr>
          <w:rFonts w:ascii="Consolas" w:eastAsia="Times New Roman" w:hAnsi="Consolas" w:cs="Times New Roman"/>
          <w:color w:val="FFFFFF"/>
          <w:sz w:val="12"/>
          <w:szCs w:val="12"/>
          <w:lang w:eastAsia="es-ES"/>
        </w:rPr>
        <w:t xml:space="preserve"> </w:t>
      </w:r>
      <w:r w:rsidRPr="00C17551">
        <w:rPr>
          <w:rFonts w:ascii="Consolas" w:eastAsia="Times New Roman" w:hAnsi="Consolas" w:cs="Times New Roman"/>
          <w:color w:val="CE9178"/>
          <w:sz w:val="12"/>
          <w:szCs w:val="12"/>
          <w:lang w:eastAsia="es-ES"/>
        </w:rPr>
        <w:t xml:space="preserve">" found an interesting location. </w:t>
      </w:r>
      <w:r w:rsidRPr="005F57FC">
        <w:rPr>
          <w:rFonts w:ascii="Consolas" w:eastAsia="Times New Roman" w:hAnsi="Consolas" w:cs="Times New Roman"/>
          <w:color w:val="CE9178"/>
          <w:sz w:val="12"/>
          <w:szCs w:val="12"/>
          <w:lang w:val="es-ES" w:eastAsia="es-ES"/>
        </w:rPr>
        <w:t xml:space="preserve">Computing </w:t>
      </w:r>
      <w:proofErr w:type="spellStart"/>
      <w:r w:rsidRPr="005F57FC">
        <w:rPr>
          <w:rFonts w:ascii="Consolas" w:eastAsia="Times New Roman" w:hAnsi="Consolas" w:cs="Times New Roman"/>
          <w:color w:val="CE9178"/>
          <w:sz w:val="12"/>
          <w:szCs w:val="12"/>
          <w:lang w:val="es-ES" w:eastAsia="es-ES"/>
        </w:rPr>
        <w:t>priority</w:t>
      </w:r>
      <w:proofErr w:type="spellEnd"/>
      <w:r w:rsidRPr="005F57FC">
        <w:rPr>
          <w:rFonts w:ascii="Consolas" w:eastAsia="Times New Roman" w:hAnsi="Consolas" w:cs="Times New Roman"/>
          <w:color w:val="CE9178"/>
          <w:sz w:val="12"/>
          <w:szCs w:val="12"/>
          <w:lang w:val="es-ES" w:eastAsia="es-ES"/>
        </w:rPr>
        <w:t xml:space="preserve"> </w:t>
      </w:r>
      <w:proofErr w:type="spellStart"/>
      <w:r w:rsidRPr="005F57FC">
        <w:rPr>
          <w:rFonts w:ascii="Consolas" w:eastAsia="Times New Roman" w:hAnsi="Consolas" w:cs="Times New Roman"/>
          <w:color w:val="CE9178"/>
          <w:sz w:val="12"/>
          <w:szCs w:val="12"/>
          <w:lang w:val="es-ES" w:eastAsia="es-ES"/>
        </w:rPr>
        <w:t>of</w:t>
      </w:r>
      <w:proofErr w:type="spellEnd"/>
      <w:r w:rsidRPr="005F57FC">
        <w:rPr>
          <w:rFonts w:ascii="Consolas" w:eastAsia="Times New Roman" w:hAnsi="Consolas" w:cs="Times New Roman"/>
          <w:color w:val="CE9178"/>
          <w:sz w:val="12"/>
          <w:szCs w:val="12"/>
          <w:lang w:val="es-ES" w:eastAsia="es-ES"/>
        </w:rPr>
        <w:t xml:space="preserve"> </w:t>
      </w:r>
      <w:proofErr w:type="spellStart"/>
      <w:r w:rsidRPr="005F57FC">
        <w:rPr>
          <w:rFonts w:ascii="Consolas" w:eastAsia="Times New Roman" w:hAnsi="Consolas" w:cs="Times New Roman"/>
          <w:color w:val="CE9178"/>
          <w:sz w:val="12"/>
          <w:szCs w:val="12"/>
          <w:lang w:val="es-ES" w:eastAsia="es-ES"/>
        </w:rPr>
        <w:t>task</w:t>
      </w:r>
      <w:proofErr w:type="spellEnd"/>
      <w:r w:rsidRPr="005F57FC">
        <w:rPr>
          <w:rFonts w:ascii="Consolas" w:eastAsia="Times New Roman" w:hAnsi="Consolas" w:cs="Times New Roman"/>
          <w:color w:val="CE9178"/>
          <w:sz w:val="12"/>
          <w:szCs w:val="12"/>
          <w:lang w:val="es-ES" w:eastAsia="es-ES"/>
        </w:rPr>
        <w:t xml:space="preserve"> and </w:t>
      </w:r>
      <w:proofErr w:type="spellStart"/>
      <w:r w:rsidRPr="005F57FC">
        <w:rPr>
          <w:rFonts w:ascii="Consolas" w:eastAsia="Times New Roman" w:hAnsi="Consolas" w:cs="Times New Roman"/>
          <w:color w:val="CE9178"/>
          <w:sz w:val="12"/>
          <w:szCs w:val="12"/>
          <w:lang w:val="es-ES" w:eastAsia="es-ES"/>
        </w:rPr>
        <w:t>assigning</w:t>
      </w:r>
      <w:proofErr w:type="spellEnd"/>
      <w:r w:rsidRPr="005F57FC">
        <w:rPr>
          <w:rFonts w:ascii="Consolas" w:eastAsia="Times New Roman" w:hAnsi="Consolas" w:cs="Times New Roman"/>
          <w:color w:val="CE9178"/>
          <w:sz w:val="12"/>
          <w:szCs w:val="12"/>
          <w:lang w:val="es-ES" w:eastAsia="es-ES"/>
        </w:rPr>
        <w:t xml:space="preserve"> </w:t>
      </w:r>
      <w:proofErr w:type="spellStart"/>
      <w:r w:rsidRPr="005F57FC">
        <w:rPr>
          <w:rFonts w:ascii="Consolas" w:eastAsia="Times New Roman" w:hAnsi="Consolas" w:cs="Times New Roman"/>
          <w:color w:val="CE9178"/>
          <w:sz w:val="12"/>
          <w:szCs w:val="12"/>
          <w:lang w:val="es-ES" w:eastAsia="es-ES"/>
        </w:rPr>
        <w:t>it</w:t>
      </w:r>
      <w:proofErr w:type="spellEnd"/>
      <w:r w:rsidRPr="005F57FC">
        <w:rPr>
          <w:rFonts w:ascii="Consolas" w:eastAsia="Times New Roman" w:hAnsi="Consolas" w:cs="Times New Roman"/>
          <w:color w:val="CE9178"/>
          <w:sz w:val="12"/>
          <w:szCs w:val="12"/>
          <w:lang w:val="es-ES" w:eastAsia="es-ES"/>
        </w:rPr>
        <w:t>...</w:t>
      </w:r>
      <w:r w:rsidRPr="005F57FC">
        <w:rPr>
          <w:rFonts w:ascii="Consolas" w:eastAsia="Times New Roman" w:hAnsi="Consolas" w:cs="Times New Roman"/>
          <w:color w:val="569CD6"/>
          <w:sz w:val="12"/>
          <w:szCs w:val="12"/>
          <w:lang w:val="es-ES" w:eastAsia="es-ES"/>
        </w:rPr>
        <w:t>\n</w:t>
      </w:r>
      <w:r w:rsidRPr="005F57FC">
        <w:rPr>
          <w:rFonts w:ascii="Consolas" w:eastAsia="Times New Roman" w:hAnsi="Consolas" w:cs="Times New Roman"/>
          <w:color w:val="CE9178"/>
          <w:sz w:val="12"/>
          <w:szCs w:val="12"/>
          <w:lang w:val="es-ES" w:eastAsia="es-ES"/>
        </w:rPr>
        <w:t>"</w:t>
      </w:r>
      <w:r w:rsidRPr="005F57FC">
        <w:rPr>
          <w:rFonts w:ascii="Consolas" w:eastAsia="Times New Roman" w:hAnsi="Consolas" w:cs="Times New Roman"/>
          <w:color w:val="FFFFFF"/>
          <w:sz w:val="12"/>
          <w:szCs w:val="12"/>
          <w:lang w:val="es-ES" w:eastAsia="es-ES"/>
        </w:rPr>
        <w:t xml:space="preserve">) </w:t>
      </w:r>
    </w:p>
    <w:p w14:paraId="4F909A86" w14:textId="77777777" w:rsidR="00CA31A2" w:rsidRPr="005F57FC" w:rsidRDefault="00CA31A2" w:rsidP="00CA31A2">
      <w:pPr>
        <w:pStyle w:val="Prrafodelista"/>
        <w:numPr>
          <w:ilvl w:val="0"/>
          <w:numId w:val="12"/>
        </w:numPr>
        <w:shd w:val="clear" w:color="auto" w:fill="000000"/>
        <w:spacing w:after="0" w:line="285" w:lineRule="atLeast"/>
        <w:rPr>
          <w:rFonts w:ascii="Consolas" w:eastAsia="Times New Roman" w:hAnsi="Consolas" w:cs="Times New Roman"/>
          <w:color w:val="FFFFFF"/>
          <w:sz w:val="12"/>
          <w:szCs w:val="12"/>
          <w:lang w:val="es-ES" w:eastAsia="es-ES"/>
        </w:rPr>
      </w:pPr>
    </w:p>
    <w:p w14:paraId="7984D7AD" w14:textId="77777777" w:rsidR="00CA31A2" w:rsidRPr="005F57FC" w:rsidRDefault="00CA31A2" w:rsidP="00CA31A2">
      <w:pPr>
        <w:pStyle w:val="Prrafodelista"/>
        <w:numPr>
          <w:ilvl w:val="0"/>
          <w:numId w:val="12"/>
        </w:numPr>
        <w:shd w:val="clear" w:color="auto" w:fill="000000"/>
        <w:spacing w:after="0" w:line="285" w:lineRule="atLeast"/>
        <w:rPr>
          <w:rFonts w:ascii="Consolas" w:eastAsia="Times New Roman" w:hAnsi="Consolas" w:cs="Times New Roman"/>
          <w:color w:val="FFFFFF"/>
          <w:sz w:val="12"/>
          <w:szCs w:val="12"/>
          <w:lang w:val="es-ES" w:eastAsia="es-ES"/>
        </w:rPr>
      </w:pPr>
      <w:r w:rsidRPr="005F57FC">
        <w:rPr>
          <w:rFonts w:ascii="Consolas" w:eastAsia="Times New Roman" w:hAnsi="Consolas" w:cs="Times New Roman"/>
          <w:color w:val="FFFFFF"/>
          <w:sz w:val="12"/>
          <w:szCs w:val="12"/>
          <w:lang w:val="es-ES" w:eastAsia="es-ES"/>
        </w:rPr>
        <w:t xml:space="preserve">            </w:t>
      </w:r>
      <w:r w:rsidRPr="005F57FC">
        <w:rPr>
          <w:rFonts w:ascii="Consolas" w:eastAsia="Times New Roman" w:hAnsi="Consolas" w:cs="Times New Roman"/>
          <w:color w:val="7CA668"/>
          <w:sz w:val="12"/>
          <w:szCs w:val="12"/>
          <w:lang w:val="es-ES" w:eastAsia="es-ES"/>
        </w:rPr>
        <w:t xml:space="preserve"># </w:t>
      </w:r>
      <w:proofErr w:type="spellStart"/>
      <w:r w:rsidRPr="005F57FC">
        <w:rPr>
          <w:rFonts w:ascii="Consolas" w:eastAsia="Times New Roman" w:hAnsi="Consolas" w:cs="Times New Roman"/>
          <w:color w:val="7CA668"/>
          <w:sz w:val="12"/>
          <w:szCs w:val="12"/>
          <w:lang w:val="es-ES" w:eastAsia="es-ES"/>
        </w:rPr>
        <w:t>Task</w:t>
      </w:r>
      <w:proofErr w:type="spellEnd"/>
      <w:r w:rsidRPr="005F57FC">
        <w:rPr>
          <w:rFonts w:ascii="Consolas" w:eastAsia="Times New Roman" w:hAnsi="Consolas" w:cs="Times New Roman"/>
          <w:color w:val="7CA668"/>
          <w:sz w:val="12"/>
          <w:szCs w:val="12"/>
          <w:lang w:val="es-ES" w:eastAsia="es-ES"/>
        </w:rPr>
        <w:t xml:space="preserve"> ID</w:t>
      </w:r>
    </w:p>
    <w:p w14:paraId="7852EF3F" w14:textId="77777777" w:rsidR="00CA31A2" w:rsidRPr="00C17551" w:rsidRDefault="00CA31A2" w:rsidP="00CA31A2">
      <w:pPr>
        <w:pStyle w:val="Prrafodelista"/>
        <w:numPr>
          <w:ilvl w:val="0"/>
          <w:numId w:val="12"/>
        </w:numPr>
        <w:shd w:val="clear" w:color="auto" w:fill="000000"/>
        <w:spacing w:after="0" w:line="285" w:lineRule="atLeast"/>
        <w:rPr>
          <w:rFonts w:ascii="Consolas" w:eastAsia="Times New Roman" w:hAnsi="Consolas" w:cs="Times New Roman"/>
          <w:color w:val="FFFFFF"/>
          <w:sz w:val="12"/>
          <w:szCs w:val="12"/>
          <w:lang w:eastAsia="es-ES"/>
        </w:rPr>
      </w:pPr>
      <w:r w:rsidRPr="00C17551">
        <w:rPr>
          <w:rFonts w:ascii="Consolas" w:eastAsia="Times New Roman" w:hAnsi="Consolas" w:cs="Times New Roman"/>
          <w:color w:val="FFFFFF"/>
          <w:sz w:val="12"/>
          <w:szCs w:val="12"/>
          <w:lang w:eastAsia="es-ES"/>
        </w:rPr>
        <w:t xml:space="preserve">            </w:t>
      </w:r>
      <w:proofErr w:type="spellStart"/>
      <w:proofErr w:type="gramStart"/>
      <w:r w:rsidRPr="00C17551">
        <w:rPr>
          <w:rFonts w:ascii="Consolas" w:eastAsia="Times New Roman" w:hAnsi="Consolas" w:cs="Times New Roman"/>
          <w:color w:val="9CDCFE"/>
          <w:sz w:val="12"/>
          <w:szCs w:val="12"/>
          <w:lang w:eastAsia="es-ES"/>
        </w:rPr>
        <w:t>self</w:t>
      </w:r>
      <w:r w:rsidRPr="00C17551">
        <w:rPr>
          <w:rFonts w:ascii="Consolas" w:eastAsia="Times New Roman" w:hAnsi="Consolas" w:cs="Times New Roman"/>
          <w:color w:val="FFFFFF"/>
          <w:sz w:val="12"/>
          <w:szCs w:val="12"/>
          <w:lang w:eastAsia="es-ES"/>
        </w:rPr>
        <w:t>.</w:t>
      </w:r>
      <w:r w:rsidRPr="00C17551">
        <w:rPr>
          <w:rFonts w:ascii="Consolas" w:eastAsia="Times New Roman" w:hAnsi="Consolas" w:cs="Times New Roman"/>
          <w:color w:val="9CDCFE"/>
          <w:sz w:val="12"/>
          <w:szCs w:val="12"/>
          <w:lang w:eastAsia="es-ES"/>
        </w:rPr>
        <w:t>task</w:t>
      </w:r>
      <w:proofErr w:type="gramEnd"/>
      <w:r w:rsidRPr="00C17551">
        <w:rPr>
          <w:rFonts w:ascii="Consolas" w:eastAsia="Times New Roman" w:hAnsi="Consolas" w:cs="Times New Roman"/>
          <w:color w:val="9CDCFE"/>
          <w:sz w:val="12"/>
          <w:szCs w:val="12"/>
          <w:lang w:eastAsia="es-ES"/>
        </w:rPr>
        <w:t>_id</w:t>
      </w:r>
      <w:proofErr w:type="spellEnd"/>
      <w:r w:rsidRPr="00C17551">
        <w:rPr>
          <w:rFonts w:ascii="Consolas" w:eastAsia="Times New Roman" w:hAnsi="Consolas" w:cs="Times New Roman"/>
          <w:color w:val="FFFFFF"/>
          <w:sz w:val="12"/>
          <w:szCs w:val="12"/>
          <w:lang w:eastAsia="es-ES"/>
        </w:rPr>
        <w:t xml:space="preserve"> </w:t>
      </w:r>
      <w:r w:rsidRPr="00C17551">
        <w:rPr>
          <w:rFonts w:ascii="Consolas" w:eastAsia="Times New Roman" w:hAnsi="Consolas" w:cs="Times New Roman"/>
          <w:color w:val="D4D4D4"/>
          <w:sz w:val="12"/>
          <w:szCs w:val="12"/>
          <w:lang w:eastAsia="es-ES"/>
        </w:rPr>
        <w:t>=</w:t>
      </w:r>
      <w:r w:rsidRPr="00C17551">
        <w:rPr>
          <w:rFonts w:ascii="Consolas" w:eastAsia="Times New Roman" w:hAnsi="Consolas" w:cs="Times New Roman"/>
          <w:color w:val="FFFFFF"/>
          <w:sz w:val="12"/>
          <w:szCs w:val="12"/>
          <w:lang w:eastAsia="es-ES"/>
        </w:rPr>
        <w:t xml:space="preserve">  </w:t>
      </w:r>
      <w:proofErr w:type="spellStart"/>
      <w:r w:rsidRPr="00C17551">
        <w:rPr>
          <w:rFonts w:ascii="Consolas" w:eastAsia="Times New Roman" w:hAnsi="Consolas" w:cs="Times New Roman"/>
          <w:color w:val="9CDCFE"/>
          <w:sz w:val="12"/>
          <w:szCs w:val="12"/>
          <w:lang w:eastAsia="es-ES"/>
        </w:rPr>
        <w:t>self</w:t>
      </w:r>
      <w:r w:rsidRPr="00C17551">
        <w:rPr>
          <w:rFonts w:ascii="Consolas" w:eastAsia="Times New Roman" w:hAnsi="Consolas" w:cs="Times New Roman"/>
          <w:color w:val="FFFFFF"/>
          <w:sz w:val="12"/>
          <w:szCs w:val="12"/>
          <w:lang w:eastAsia="es-ES"/>
        </w:rPr>
        <w:t>.</w:t>
      </w:r>
      <w:r w:rsidRPr="00C17551">
        <w:rPr>
          <w:rFonts w:ascii="Consolas" w:eastAsia="Times New Roman" w:hAnsi="Consolas" w:cs="Times New Roman"/>
          <w:color w:val="9CDCFE"/>
          <w:sz w:val="12"/>
          <w:szCs w:val="12"/>
          <w:lang w:eastAsia="es-ES"/>
        </w:rPr>
        <w:t>task_id</w:t>
      </w:r>
      <w:proofErr w:type="spellEnd"/>
      <w:r w:rsidRPr="00C17551">
        <w:rPr>
          <w:rFonts w:ascii="Consolas" w:eastAsia="Times New Roman" w:hAnsi="Consolas" w:cs="Times New Roman"/>
          <w:color w:val="FFFFFF"/>
          <w:sz w:val="12"/>
          <w:szCs w:val="12"/>
          <w:lang w:eastAsia="es-ES"/>
        </w:rPr>
        <w:t xml:space="preserve"> </w:t>
      </w:r>
      <w:r w:rsidRPr="00C17551">
        <w:rPr>
          <w:rFonts w:ascii="Consolas" w:eastAsia="Times New Roman" w:hAnsi="Consolas" w:cs="Times New Roman"/>
          <w:color w:val="D4D4D4"/>
          <w:sz w:val="12"/>
          <w:szCs w:val="12"/>
          <w:lang w:eastAsia="es-ES"/>
        </w:rPr>
        <w:t>+</w:t>
      </w:r>
      <w:r w:rsidRPr="00C17551">
        <w:rPr>
          <w:rFonts w:ascii="Consolas" w:eastAsia="Times New Roman" w:hAnsi="Consolas" w:cs="Times New Roman"/>
          <w:color w:val="FFFFFF"/>
          <w:sz w:val="12"/>
          <w:szCs w:val="12"/>
          <w:lang w:eastAsia="es-ES"/>
        </w:rPr>
        <w:t xml:space="preserve"> </w:t>
      </w:r>
      <w:r w:rsidRPr="00C17551">
        <w:rPr>
          <w:rFonts w:ascii="Consolas" w:eastAsia="Times New Roman" w:hAnsi="Consolas" w:cs="Times New Roman"/>
          <w:color w:val="B5CEA8"/>
          <w:sz w:val="12"/>
          <w:szCs w:val="12"/>
          <w:lang w:eastAsia="es-ES"/>
        </w:rPr>
        <w:t>1</w:t>
      </w:r>
      <w:r w:rsidRPr="00C17551">
        <w:rPr>
          <w:rFonts w:ascii="Consolas" w:eastAsia="Times New Roman" w:hAnsi="Consolas" w:cs="Times New Roman"/>
          <w:color w:val="FFFFFF"/>
          <w:sz w:val="12"/>
          <w:szCs w:val="12"/>
          <w:lang w:eastAsia="es-ES"/>
        </w:rPr>
        <w:t xml:space="preserve">     </w:t>
      </w:r>
    </w:p>
    <w:p w14:paraId="20B13734" w14:textId="77777777" w:rsidR="00CA31A2" w:rsidRPr="00C17551" w:rsidRDefault="00CA31A2" w:rsidP="00CA31A2">
      <w:pPr>
        <w:pStyle w:val="Prrafodelista"/>
        <w:numPr>
          <w:ilvl w:val="0"/>
          <w:numId w:val="12"/>
        </w:numPr>
        <w:shd w:val="clear" w:color="auto" w:fill="000000"/>
        <w:spacing w:after="0" w:line="285" w:lineRule="atLeast"/>
        <w:rPr>
          <w:rFonts w:ascii="Consolas" w:eastAsia="Times New Roman" w:hAnsi="Consolas" w:cs="Times New Roman"/>
          <w:color w:val="FFFFFF"/>
          <w:sz w:val="12"/>
          <w:szCs w:val="12"/>
          <w:lang w:eastAsia="es-ES"/>
        </w:rPr>
      </w:pPr>
      <w:r w:rsidRPr="00C17551">
        <w:rPr>
          <w:rFonts w:ascii="Consolas" w:eastAsia="Times New Roman" w:hAnsi="Consolas" w:cs="Times New Roman"/>
          <w:color w:val="FFFFFF"/>
          <w:sz w:val="12"/>
          <w:szCs w:val="12"/>
          <w:lang w:eastAsia="es-ES"/>
        </w:rPr>
        <w:t>           </w:t>
      </w:r>
    </w:p>
    <w:p w14:paraId="499F8E59" w14:textId="77777777" w:rsidR="00CA31A2" w:rsidRPr="005F57FC" w:rsidRDefault="00CA31A2" w:rsidP="00CA31A2">
      <w:pPr>
        <w:pStyle w:val="Prrafodelista"/>
        <w:numPr>
          <w:ilvl w:val="0"/>
          <w:numId w:val="12"/>
        </w:numPr>
        <w:shd w:val="clear" w:color="auto" w:fill="000000"/>
        <w:spacing w:after="0" w:line="285" w:lineRule="atLeast"/>
        <w:rPr>
          <w:rFonts w:ascii="Consolas" w:eastAsia="Times New Roman" w:hAnsi="Consolas" w:cs="Times New Roman"/>
          <w:color w:val="FFFFFF"/>
          <w:sz w:val="12"/>
          <w:szCs w:val="12"/>
          <w:lang w:val="es-ES" w:eastAsia="es-ES"/>
        </w:rPr>
      </w:pPr>
      <w:r w:rsidRPr="00C17551">
        <w:rPr>
          <w:rFonts w:ascii="Consolas" w:eastAsia="Times New Roman" w:hAnsi="Consolas" w:cs="Times New Roman"/>
          <w:color w:val="FFFFFF"/>
          <w:sz w:val="12"/>
          <w:szCs w:val="12"/>
          <w:lang w:eastAsia="es-ES"/>
        </w:rPr>
        <w:t xml:space="preserve">            </w:t>
      </w:r>
      <w:r w:rsidRPr="005F57FC">
        <w:rPr>
          <w:rFonts w:ascii="Consolas" w:eastAsia="Times New Roman" w:hAnsi="Consolas" w:cs="Times New Roman"/>
          <w:color w:val="7CA668"/>
          <w:sz w:val="12"/>
          <w:szCs w:val="12"/>
          <w:lang w:val="es-ES" w:eastAsia="es-ES"/>
        </w:rPr>
        <w:t xml:space="preserve"># Sensor </w:t>
      </w:r>
      <w:proofErr w:type="spellStart"/>
      <w:r w:rsidRPr="005F57FC">
        <w:rPr>
          <w:rFonts w:ascii="Consolas" w:eastAsia="Times New Roman" w:hAnsi="Consolas" w:cs="Times New Roman"/>
          <w:color w:val="7CA668"/>
          <w:sz w:val="12"/>
          <w:szCs w:val="12"/>
          <w:lang w:val="es-ES" w:eastAsia="es-ES"/>
        </w:rPr>
        <w:t>command</w:t>
      </w:r>
      <w:proofErr w:type="spellEnd"/>
    </w:p>
    <w:p w14:paraId="0924B89D" w14:textId="77777777" w:rsidR="00CA31A2" w:rsidRPr="00C17551" w:rsidRDefault="00CA31A2" w:rsidP="00CA31A2">
      <w:pPr>
        <w:pStyle w:val="Prrafodelista"/>
        <w:numPr>
          <w:ilvl w:val="0"/>
          <w:numId w:val="12"/>
        </w:numPr>
        <w:shd w:val="clear" w:color="auto" w:fill="000000"/>
        <w:spacing w:after="0" w:line="285" w:lineRule="atLeast"/>
        <w:rPr>
          <w:rFonts w:ascii="Consolas" w:eastAsia="Times New Roman" w:hAnsi="Consolas" w:cs="Times New Roman"/>
          <w:color w:val="FFFFFF"/>
          <w:sz w:val="12"/>
          <w:szCs w:val="12"/>
          <w:lang w:eastAsia="es-ES"/>
        </w:rPr>
      </w:pPr>
      <w:r w:rsidRPr="00C17551">
        <w:rPr>
          <w:rFonts w:ascii="Consolas" w:eastAsia="Times New Roman" w:hAnsi="Consolas" w:cs="Times New Roman"/>
          <w:color w:val="FFFFFF"/>
          <w:sz w:val="12"/>
          <w:szCs w:val="12"/>
          <w:lang w:eastAsia="es-ES"/>
        </w:rPr>
        <w:t xml:space="preserve">            </w:t>
      </w:r>
      <w:r w:rsidRPr="00C17551">
        <w:rPr>
          <w:rFonts w:ascii="Consolas" w:eastAsia="Times New Roman" w:hAnsi="Consolas" w:cs="Times New Roman"/>
          <w:color w:val="9CDCFE"/>
          <w:sz w:val="12"/>
          <w:szCs w:val="12"/>
          <w:lang w:eastAsia="es-ES"/>
        </w:rPr>
        <w:t>id</w:t>
      </w:r>
      <w:r w:rsidRPr="00C17551">
        <w:rPr>
          <w:rFonts w:ascii="Consolas" w:eastAsia="Times New Roman" w:hAnsi="Consolas" w:cs="Times New Roman"/>
          <w:color w:val="FFFFFF"/>
          <w:sz w:val="12"/>
          <w:szCs w:val="12"/>
          <w:lang w:eastAsia="es-ES"/>
        </w:rPr>
        <w:t xml:space="preserve">         </w:t>
      </w:r>
      <w:proofErr w:type="gramStart"/>
      <w:r w:rsidRPr="00C17551">
        <w:rPr>
          <w:rFonts w:ascii="Consolas" w:eastAsia="Times New Roman" w:hAnsi="Consolas" w:cs="Times New Roman"/>
          <w:color w:val="D4D4D4"/>
          <w:sz w:val="12"/>
          <w:szCs w:val="12"/>
          <w:lang w:eastAsia="es-ES"/>
        </w:rPr>
        <w:t>=</w:t>
      </w:r>
      <w:r w:rsidRPr="00C17551">
        <w:rPr>
          <w:rFonts w:ascii="Consolas" w:eastAsia="Times New Roman" w:hAnsi="Consolas" w:cs="Times New Roman"/>
          <w:color w:val="FFFFFF"/>
          <w:sz w:val="12"/>
          <w:szCs w:val="12"/>
          <w:lang w:eastAsia="es-ES"/>
        </w:rPr>
        <w:t xml:space="preserve">  </w:t>
      </w:r>
      <w:proofErr w:type="spellStart"/>
      <w:r w:rsidRPr="00C17551">
        <w:rPr>
          <w:rFonts w:ascii="Consolas" w:eastAsia="Times New Roman" w:hAnsi="Consolas" w:cs="Times New Roman"/>
          <w:color w:val="9CDCFE"/>
          <w:sz w:val="12"/>
          <w:szCs w:val="12"/>
          <w:lang w:eastAsia="es-ES"/>
        </w:rPr>
        <w:t>self</w:t>
      </w:r>
      <w:proofErr w:type="gramEnd"/>
      <w:r w:rsidRPr="00C17551">
        <w:rPr>
          <w:rFonts w:ascii="Consolas" w:eastAsia="Times New Roman" w:hAnsi="Consolas" w:cs="Times New Roman"/>
          <w:color w:val="FFFFFF"/>
          <w:sz w:val="12"/>
          <w:szCs w:val="12"/>
          <w:lang w:eastAsia="es-ES"/>
        </w:rPr>
        <w:t>.</w:t>
      </w:r>
      <w:r w:rsidRPr="00C17551">
        <w:rPr>
          <w:rFonts w:ascii="Consolas" w:eastAsia="Times New Roman" w:hAnsi="Consolas" w:cs="Times New Roman"/>
          <w:color w:val="9CDCFE"/>
          <w:sz w:val="12"/>
          <w:szCs w:val="12"/>
          <w:lang w:eastAsia="es-ES"/>
        </w:rPr>
        <w:t>task_id</w:t>
      </w:r>
      <w:proofErr w:type="spellEnd"/>
      <w:r w:rsidRPr="00C17551">
        <w:rPr>
          <w:rFonts w:ascii="Consolas" w:eastAsia="Times New Roman" w:hAnsi="Consolas" w:cs="Times New Roman"/>
          <w:color w:val="FFFFFF"/>
          <w:sz w:val="12"/>
          <w:szCs w:val="12"/>
          <w:lang w:eastAsia="es-ES"/>
        </w:rPr>
        <w:t xml:space="preserve">                                                                   </w:t>
      </w:r>
      <w:r w:rsidRPr="00C17551">
        <w:rPr>
          <w:rFonts w:ascii="Consolas" w:eastAsia="Times New Roman" w:hAnsi="Consolas" w:cs="Times New Roman"/>
          <w:color w:val="7CA668"/>
          <w:sz w:val="12"/>
          <w:szCs w:val="12"/>
          <w:lang w:eastAsia="es-ES"/>
        </w:rPr>
        <w:t># (0) Task ID</w:t>
      </w:r>
    </w:p>
    <w:p w14:paraId="60CB0F10" w14:textId="77777777" w:rsidR="00CA31A2" w:rsidRPr="005F57FC" w:rsidRDefault="00CA31A2" w:rsidP="00CA31A2">
      <w:pPr>
        <w:pStyle w:val="Prrafodelista"/>
        <w:numPr>
          <w:ilvl w:val="0"/>
          <w:numId w:val="12"/>
        </w:numPr>
        <w:shd w:val="clear" w:color="auto" w:fill="000000"/>
        <w:spacing w:after="0" w:line="285" w:lineRule="atLeast"/>
        <w:rPr>
          <w:rFonts w:ascii="Consolas" w:eastAsia="Times New Roman" w:hAnsi="Consolas" w:cs="Times New Roman"/>
          <w:color w:val="FFFFFF"/>
          <w:sz w:val="12"/>
          <w:szCs w:val="12"/>
          <w:lang w:val="es-ES" w:eastAsia="es-ES"/>
        </w:rPr>
      </w:pPr>
      <w:r w:rsidRPr="00C17551">
        <w:rPr>
          <w:rFonts w:ascii="Consolas" w:eastAsia="Times New Roman" w:hAnsi="Consolas" w:cs="Times New Roman"/>
          <w:color w:val="FFFFFF"/>
          <w:sz w:val="12"/>
          <w:szCs w:val="12"/>
          <w:lang w:eastAsia="es-ES"/>
        </w:rPr>
        <w:t xml:space="preserve">            </w:t>
      </w:r>
      <w:proofErr w:type="spellStart"/>
      <w:r w:rsidRPr="005F57FC">
        <w:rPr>
          <w:rFonts w:ascii="Consolas" w:eastAsia="Times New Roman" w:hAnsi="Consolas" w:cs="Times New Roman"/>
          <w:color w:val="9CDCFE"/>
          <w:sz w:val="12"/>
          <w:szCs w:val="12"/>
          <w:lang w:val="es-ES" w:eastAsia="es-ES"/>
        </w:rPr>
        <w:t>priority</w:t>
      </w:r>
      <w:proofErr w:type="spellEnd"/>
      <w:r w:rsidRPr="005F57FC">
        <w:rPr>
          <w:rFonts w:ascii="Consolas" w:eastAsia="Times New Roman" w:hAnsi="Consolas" w:cs="Times New Roman"/>
          <w:color w:val="FFFFFF"/>
          <w:sz w:val="12"/>
          <w:szCs w:val="12"/>
          <w:lang w:val="es-ES" w:eastAsia="es-ES"/>
        </w:rPr>
        <w:t xml:space="preserve">   </w:t>
      </w:r>
      <w:proofErr w:type="gramStart"/>
      <w:r w:rsidRPr="005F57FC">
        <w:rPr>
          <w:rFonts w:ascii="Consolas" w:eastAsia="Times New Roman" w:hAnsi="Consolas" w:cs="Times New Roman"/>
          <w:color w:val="D4D4D4"/>
          <w:sz w:val="12"/>
          <w:szCs w:val="12"/>
          <w:lang w:val="es-ES" w:eastAsia="es-ES"/>
        </w:rPr>
        <w:t>=</w:t>
      </w:r>
      <w:r w:rsidRPr="005F57FC">
        <w:rPr>
          <w:rFonts w:ascii="Consolas" w:eastAsia="Times New Roman" w:hAnsi="Consolas" w:cs="Times New Roman"/>
          <w:color w:val="FFFFFF"/>
          <w:sz w:val="12"/>
          <w:szCs w:val="12"/>
          <w:lang w:val="es-ES" w:eastAsia="es-ES"/>
        </w:rPr>
        <w:t xml:space="preserve">  </w:t>
      </w:r>
      <w:r w:rsidRPr="005F57FC">
        <w:rPr>
          <w:rFonts w:ascii="Consolas" w:eastAsia="Times New Roman" w:hAnsi="Consolas" w:cs="Times New Roman"/>
          <w:color w:val="B5CEA8"/>
          <w:sz w:val="12"/>
          <w:szCs w:val="12"/>
          <w:lang w:val="es-ES" w:eastAsia="es-ES"/>
        </w:rPr>
        <w:t>3</w:t>
      </w:r>
      <w:proofErr w:type="gramEnd"/>
      <w:r w:rsidRPr="005F57FC">
        <w:rPr>
          <w:rFonts w:ascii="Consolas" w:eastAsia="Times New Roman" w:hAnsi="Consolas" w:cs="Times New Roman"/>
          <w:color w:val="FFFFFF"/>
          <w:sz w:val="12"/>
          <w:szCs w:val="12"/>
          <w:lang w:val="es-ES" w:eastAsia="es-ES"/>
        </w:rPr>
        <w:t xml:space="preserve">                                                                              </w:t>
      </w:r>
      <w:r w:rsidRPr="005F57FC">
        <w:rPr>
          <w:rFonts w:ascii="Consolas" w:eastAsia="Times New Roman" w:hAnsi="Consolas" w:cs="Times New Roman"/>
          <w:color w:val="7CA668"/>
          <w:sz w:val="12"/>
          <w:szCs w:val="12"/>
          <w:lang w:val="es-ES" w:eastAsia="es-ES"/>
        </w:rPr>
        <w:t xml:space="preserve"># (0) </w:t>
      </w:r>
      <w:proofErr w:type="spellStart"/>
      <w:r w:rsidRPr="005F57FC">
        <w:rPr>
          <w:rFonts w:ascii="Consolas" w:eastAsia="Times New Roman" w:hAnsi="Consolas" w:cs="Times New Roman"/>
          <w:color w:val="7CA668"/>
          <w:sz w:val="12"/>
          <w:szCs w:val="12"/>
          <w:lang w:val="es-ES" w:eastAsia="es-ES"/>
        </w:rPr>
        <w:t>Priority</w:t>
      </w:r>
      <w:proofErr w:type="spellEnd"/>
    </w:p>
    <w:p w14:paraId="690DC335" w14:textId="77777777" w:rsidR="00CA31A2" w:rsidRPr="005F57FC" w:rsidRDefault="00CA31A2" w:rsidP="00CA31A2">
      <w:pPr>
        <w:pStyle w:val="Prrafodelista"/>
        <w:numPr>
          <w:ilvl w:val="0"/>
          <w:numId w:val="12"/>
        </w:numPr>
        <w:shd w:val="clear" w:color="auto" w:fill="000000"/>
        <w:spacing w:after="0" w:line="285" w:lineRule="atLeast"/>
        <w:rPr>
          <w:rFonts w:ascii="Consolas" w:eastAsia="Times New Roman" w:hAnsi="Consolas" w:cs="Times New Roman"/>
          <w:color w:val="FFFFFF"/>
          <w:sz w:val="12"/>
          <w:szCs w:val="12"/>
          <w:lang w:val="es-ES" w:eastAsia="es-ES"/>
        </w:rPr>
      </w:pPr>
      <w:r w:rsidRPr="005F57FC">
        <w:rPr>
          <w:rFonts w:ascii="Consolas" w:eastAsia="Times New Roman" w:hAnsi="Consolas" w:cs="Times New Roman"/>
          <w:color w:val="FFFFFF"/>
          <w:sz w:val="12"/>
          <w:szCs w:val="12"/>
          <w:lang w:val="es-ES" w:eastAsia="es-ES"/>
        </w:rPr>
        <w:t xml:space="preserve">            </w:t>
      </w:r>
      <w:proofErr w:type="spellStart"/>
      <w:r w:rsidRPr="005F57FC">
        <w:rPr>
          <w:rFonts w:ascii="Consolas" w:eastAsia="Times New Roman" w:hAnsi="Consolas" w:cs="Times New Roman"/>
          <w:color w:val="9CDCFE"/>
          <w:sz w:val="12"/>
          <w:szCs w:val="12"/>
          <w:lang w:val="es-ES" w:eastAsia="es-ES"/>
        </w:rPr>
        <w:t>latitude</w:t>
      </w:r>
      <w:proofErr w:type="spellEnd"/>
      <w:r w:rsidRPr="005F57FC">
        <w:rPr>
          <w:rFonts w:ascii="Consolas" w:eastAsia="Times New Roman" w:hAnsi="Consolas" w:cs="Times New Roman"/>
          <w:color w:val="FFFFFF"/>
          <w:sz w:val="12"/>
          <w:szCs w:val="12"/>
          <w:lang w:val="es-ES" w:eastAsia="es-ES"/>
        </w:rPr>
        <w:t xml:space="preserve">   </w:t>
      </w:r>
      <w:proofErr w:type="gramStart"/>
      <w:r w:rsidRPr="005F57FC">
        <w:rPr>
          <w:rFonts w:ascii="Consolas" w:eastAsia="Times New Roman" w:hAnsi="Consolas" w:cs="Times New Roman"/>
          <w:color w:val="D4D4D4"/>
          <w:sz w:val="12"/>
          <w:szCs w:val="12"/>
          <w:lang w:val="es-ES" w:eastAsia="es-ES"/>
        </w:rPr>
        <w:t>=</w:t>
      </w:r>
      <w:r w:rsidRPr="005F57FC">
        <w:rPr>
          <w:rFonts w:ascii="Consolas" w:eastAsia="Times New Roman" w:hAnsi="Consolas" w:cs="Times New Roman"/>
          <w:color w:val="FFFFFF"/>
          <w:sz w:val="12"/>
          <w:szCs w:val="12"/>
          <w:lang w:val="es-ES" w:eastAsia="es-ES"/>
        </w:rPr>
        <w:t xml:space="preserve">  </w:t>
      </w:r>
      <w:proofErr w:type="spellStart"/>
      <w:r w:rsidRPr="005F57FC">
        <w:rPr>
          <w:rFonts w:ascii="Consolas" w:eastAsia="Times New Roman" w:hAnsi="Consolas" w:cs="Times New Roman"/>
          <w:color w:val="9CDCFE"/>
          <w:sz w:val="12"/>
          <w:szCs w:val="12"/>
          <w:lang w:val="es-ES" w:eastAsia="es-ES"/>
        </w:rPr>
        <w:t>self</w:t>
      </w:r>
      <w:proofErr w:type="gramEnd"/>
      <w:r w:rsidRPr="005F57FC">
        <w:rPr>
          <w:rFonts w:ascii="Consolas" w:eastAsia="Times New Roman" w:hAnsi="Consolas" w:cs="Times New Roman"/>
          <w:color w:val="FFFFFF"/>
          <w:sz w:val="12"/>
          <w:szCs w:val="12"/>
          <w:lang w:val="es-ES" w:eastAsia="es-ES"/>
        </w:rPr>
        <w:t>.</w:t>
      </w:r>
      <w:r w:rsidRPr="005F57FC">
        <w:rPr>
          <w:rFonts w:ascii="Consolas" w:eastAsia="Times New Roman" w:hAnsi="Consolas" w:cs="Times New Roman"/>
          <w:color w:val="9CDCFE"/>
          <w:sz w:val="12"/>
          <w:szCs w:val="12"/>
          <w:lang w:val="es-ES" w:eastAsia="es-ES"/>
        </w:rPr>
        <w:t>sensorcmd</w:t>
      </w:r>
      <w:proofErr w:type="spellEnd"/>
      <w:r w:rsidRPr="005F57FC">
        <w:rPr>
          <w:rFonts w:ascii="Consolas" w:eastAsia="Times New Roman" w:hAnsi="Consolas" w:cs="Times New Roman"/>
          <w:color w:val="FFFFFF"/>
          <w:sz w:val="12"/>
          <w:szCs w:val="12"/>
          <w:lang w:val="es-ES" w:eastAsia="es-ES"/>
        </w:rPr>
        <w:t>[</w:t>
      </w:r>
      <w:r w:rsidRPr="005F57FC">
        <w:rPr>
          <w:rFonts w:ascii="Consolas" w:eastAsia="Times New Roman" w:hAnsi="Consolas" w:cs="Times New Roman"/>
          <w:color w:val="CE9178"/>
          <w:sz w:val="12"/>
          <w:szCs w:val="12"/>
          <w:lang w:val="es-ES" w:eastAsia="es-ES"/>
        </w:rPr>
        <w:t>'</w:t>
      </w:r>
      <w:proofErr w:type="spellStart"/>
      <w:r w:rsidRPr="005F57FC">
        <w:rPr>
          <w:rFonts w:ascii="Consolas" w:eastAsia="Times New Roman" w:hAnsi="Consolas" w:cs="Times New Roman"/>
          <w:color w:val="CE9178"/>
          <w:sz w:val="12"/>
          <w:szCs w:val="12"/>
          <w:lang w:val="es-ES" w:eastAsia="es-ES"/>
        </w:rPr>
        <w:t>Latitude</w:t>
      </w:r>
      <w:proofErr w:type="spellEnd"/>
      <w:r w:rsidRPr="005F57FC">
        <w:rPr>
          <w:rFonts w:ascii="Consolas" w:eastAsia="Times New Roman" w:hAnsi="Consolas" w:cs="Times New Roman"/>
          <w:color w:val="CE9178"/>
          <w:sz w:val="12"/>
          <w:szCs w:val="12"/>
          <w:lang w:val="es-ES" w:eastAsia="es-ES"/>
        </w:rPr>
        <w:t>'</w:t>
      </w:r>
      <w:r w:rsidRPr="005F57FC">
        <w:rPr>
          <w:rFonts w:ascii="Consolas" w:eastAsia="Times New Roman" w:hAnsi="Consolas" w:cs="Times New Roman"/>
          <w:color w:val="FFFFFF"/>
          <w:sz w:val="12"/>
          <w:szCs w:val="12"/>
          <w:lang w:val="es-ES" w:eastAsia="es-ES"/>
        </w:rPr>
        <w:t xml:space="preserve">]                                                     </w:t>
      </w:r>
      <w:r w:rsidRPr="005F57FC">
        <w:rPr>
          <w:rFonts w:ascii="Consolas" w:eastAsia="Times New Roman" w:hAnsi="Consolas" w:cs="Times New Roman"/>
          <w:color w:val="7CA668"/>
          <w:sz w:val="12"/>
          <w:szCs w:val="12"/>
          <w:lang w:val="es-ES" w:eastAsia="es-ES"/>
        </w:rPr>
        <w:t xml:space="preserve"># (1) </w:t>
      </w:r>
      <w:proofErr w:type="spellStart"/>
      <w:r w:rsidRPr="005F57FC">
        <w:rPr>
          <w:rFonts w:ascii="Consolas" w:eastAsia="Times New Roman" w:hAnsi="Consolas" w:cs="Times New Roman"/>
          <w:color w:val="7CA668"/>
          <w:sz w:val="12"/>
          <w:szCs w:val="12"/>
          <w:lang w:val="es-ES" w:eastAsia="es-ES"/>
        </w:rPr>
        <w:t>Latitude</w:t>
      </w:r>
      <w:proofErr w:type="spellEnd"/>
    </w:p>
    <w:p w14:paraId="5006C5C2" w14:textId="77777777" w:rsidR="00CA31A2" w:rsidRPr="005F57FC" w:rsidRDefault="00CA31A2" w:rsidP="00CA31A2">
      <w:pPr>
        <w:pStyle w:val="Prrafodelista"/>
        <w:numPr>
          <w:ilvl w:val="0"/>
          <w:numId w:val="12"/>
        </w:numPr>
        <w:shd w:val="clear" w:color="auto" w:fill="000000"/>
        <w:spacing w:after="0" w:line="285" w:lineRule="atLeast"/>
        <w:rPr>
          <w:rFonts w:ascii="Consolas" w:eastAsia="Times New Roman" w:hAnsi="Consolas" w:cs="Times New Roman"/>
          <w:color w:val="FFFFFF"/>
          <w:sz w:val="12"/>
          <w:szCs w:val="12"/>
          <w:lang w:val="es-ES" w:eastAsia="es-ES"/>
        </w:rPr>
      </w:pPr>
      <w:r w:rsidRPr="005F57FC">
        <w:rPr>
          <w:rFonts w:ascii="Consolas" w:eastAsia="Times New Roman" w:hAnsi="Consolas" w:cs="Times New Roman"/>
          <w:color w:val="FFFFFF"/>
          <w:sz w:val="12"/>
          <w:szCs w:val="12"/>
          <w:lang w:val="es-ES" w:eastAsia="es-ES"/>
        </w:rPr>
        <w:t xml:space="preserve">            </w:t>
      </w:r>
      <w:proofErr w:type="spellStart"/>
      <w:proofErr w:type="gramStart"/>
      <w:r w:rsidRPr="005F57FC">
        <w:rPr>
          <w:rFonts w:ascii="Consolas" w:eastAsia="Times New Roman" w:hAnsi="Consolas" w:cs="Times New Roman"/>
          <w:color w:val="9CDCFE"/>
          <w:sz w:val="12"/>
          <w:szCs w:val="12"/>
          <w:lang w:val="es-ES" w:eastAsia="es-ES"/>
        </w:rPr>
        <w:t>longitude</w:t>
      </w:r>
      <w:proofErr w:type="spellEnd"/>
      <w:r w:rsidRPr="005F57FC">
        <w:rPr>
          <w:rFonts w:ascii="Consolas" w:eastAsia="Times New Roman" w:hAnsi="Consolas" w:cs="Times New Roman"/>
          <w:color w:val="FFFFFF"/>
          <w:sz w:val="12"/>
          <w:szCs w:val="12"/>
          <w:lang w:val="es-ES" w:eastAsia="es-ES"/>
        </w:rPr>
        <w:t xml:space="preserve">  </w:t>
      </w:r>
      <w:r w:rsidRPr="005F57FC">
        <w:rPr>
          <w:rFonts w:ascii="Consolas" w:eastAsia="Times New Roman" w:hAnsi="Consolas" w:cs="Times New Roman"/>
          <w:color w:val="D4D4D4"/>
          <w:sz w:val="12"/>
          <w:szCs w:val="12"/>
          <w:lang w:val="es-ES" w:eastAsia="es-ES"/>
        </w:rPr>
        <w:t>=</w:t>
      </w:r>
      <w:proofErr w:type="gramEnd"/>
      <w:r w:rsidRPr="005F57FC">
        <w:rPr>
          <w:rFonts w:ascii="Consolas" w:eastAsia="Times New Roman" w:hAnsi="Consolas" w:cs="Times New Roman"/>
          <w:color w:val="FFFFFF"/>
          <w:sz w:val="12"/>
          <w:szCs w:val="12"/>
          <w:lang w:val="es-ES" w:eastAsia="es-ES"/>
        </w:rPr>
        <w:t xml:space="preserve">  </w:t>
      </w:r>
      <w:proofErr w:type="spellStart"/>
      <w:r w:rsidRPr="005F57FC">
        <w:rPr>
          <w:rFonts w:ascii="Consolas" w:eastAsia="Times New Roman" w:hAnsi="Consolas" w:cs="Times New Roman"/>
          <w:color w:val="9CDCFE"/>
          <w:sz w:val="12"/>
          <w:szCs w:val="12"/>
          <w:lang w:val="es-ES" w:eastAsia="es-ES"/>
        </w:rPr>
        <w:t>self</w:t>
      </w:r>
      <w:r w:rsidRPr="005F57FC">
        <w:rPr>
          <w:rFonts w:ascii="Consolas" w:eastAsia="Times New Roman" w:hAnsi="Consolas" w:cs="Times New Roman"/>
          <w:color w:val="FFFFFF"/>
          <w:sz w:val="12"/>
          <w:szCs w:val="12"/>
          <w:lang w:val="es-ES" w:eastAsia="es-ES"/>
        </w:rPr>
        <w:t>.</w:t>
      </w:r>
      <w:r w:rsidRPr="005F57FC">
        <w:rPr>
          <w:rFonts w:ascii="Consolas" w:eastAsia="Times New Roman" w:hAnsi="Consolas" w:cs="Times New Roman"/>
          <w:color w:val="9CDCFE"/>
          <w:sz w:val="12"/>
          <w:szCs w:val="12"/>
          <w:lang w:val="es-ES" w:eastAsia="es-ES"/>
        </w:rPr>
        <w:t>sensorcmd</w:t>
      </w:r>
      <w:proofErr w:type="spellEnd"/>
      <w:r w:rsidRPr="005F57FC">
        <w:rPr>
          <w:rFonts w:ascii="Consolas" w:eastAsia="Times New Roman" w:hAnsi="Consolas" w:cs="Times New Roman"/>
          <w:color w:val="FFFFFF"/>
          <w:sz w:val="12"/>
          <w:szCs w:val="12"/>
          <w:lang w:val="es-ES" w:eastAsia="es-ES"/>
        </w:rPr>
        <w:t>[</w:t>
      </w:r>
      <w:r w:rsidRPr="005F57FC">
        <w:rPr>
          <w:rFonts w:ascii="Consolas" w:eastAsia="Times New Roman" w:hAnsi="Consolas" w:cs="Times New Roman"/>
          <w:color w:val="CE9178"/>
          <w:sz w:val="12"/>
          <w:szCs w:val="12"/>
          <w:lang w:val="es-ES" w:eastAsia="es-ES"/>
        </w:rPr>
        <w:t>'</w:t>
      </w:r>
      <w:proofErr w:type="spellStart"/>
      <w:r w:rsidRPr="005F57FC">
        <w:rPr>
          <w:rFonts w:ascii="Consolas" w:eastAsia="Times New Roman" w:hAnsi="Consolas" w:cs="Times New Roman"/>
          <w:color w:val="CE9178"/>
          <w:sz w:val="12"/>
          <w:szCs w:val="12"/>
          <w:lang w:val="es-ES" w:eastAsia="es-ES"/>
        </w:rPr>
        <w:t>Longitude</w:t>
      </w:r>
      <w:proofErr w:type="spellEnd"/>
      <w:r w:rsidRPr="005F57FC">
        <w:rPr>
          <w:rFonts w:ascii="Consolas" w:eastAsia="Times New Roman" w:hAnsi="Consolas" w:cs="Times New Roman"/>
          <w:color w:val="CE9178"/>
          <w:sz w:val="12"/>
          <w:szCs w:val="12"/>
          <w:lang w:val="es-ES" w:eastAsia="es-ES"/>
        </w:rPr>
        <w:t>'</w:t>
      </w:r>
      <w:r w:rsidRPr="005F57FC">
        <w:rPr>
          <w:rFonts w:ascii="Consolas" w:eastAsia="Times New Roman" w:hAnsi="Consolas" w:cs="Times New Roman"/>
          <w:color w:val="FFFFFF"/>
          <w:sz w:val="12"/>
          <w:szCs w:val="12"/>
          <w:lang w:val="es-ES" w:eastAsia="es-ES"/>
        </w:rPr>
        <w:t>]                                                    </w:t>
      </w:r>
      <w:r w:rsidRPr="005F57FC">
        <w:rPr>
          <w:rFonts w:ascii="Consolas" w:eastAsia="Times New Roman" w:hAnsi="Consolas" w:cs="Times New Roman"/>
          <w:color w:val="7CA668"/>
          <w:sz w:val="12"/>
          <w:szCs w:val="12"/>
          <w:lang w:val="es-ES" w:eastAsia="es-ES"/>
        </w:rPr>
        <w:t xml:space="preserve"># (2) </w:t>
      </w:r>
      <w:proofErr w:type="spellStart"/>
      <w:r w:rsidRPr="005F57FC">
        <w:rPr>
          <w:rFonts w:ascii="Consolas" w:eastAsia="Times New Roman" w:hAnsi="Consolas" w:cs="Times New Roman"/>
          <w:color w:val="7CA668"/>
          <w:sz w:val="12"/>
          <w:szCs w:val="12"/>
          <w:lang w:val="es-ES" w:eastAsia="es-ES"/>
        </w:rPr>
        <w:t>Longitude</w:t>
      </w:r>
      <w:proofErr w:type="spellEnd"/>
    </w:p>
    <w:p w14:paraId="2EDD86D5" w14:textId="77777777" w:rsidR="00CA31A2" w:rsidRPr="00C17551" w:rsidRDefault="00CA31A2" w:rsidP="00CA31A2">
      <w:pPr>
        <w:pStyle w:val="Prrafodelista"/>
        <w:numPr>
          <w:ilvl w:val="0"/>
          <w:numId w:val="12"/>
        </w:numPr>
        <w:shd w:val="clear" w:color="auto" w:fill="000000"/>
        <w:spacing w:after="0" w:line="285" w:lineRule="atLeast"/>
        <w:rPr>
          <w:rFonts w:ascii="Consolas" w:eastAsia="Times New Roman" w:hAnsi="Consolas" w:cs="Times New Roman"/>
          <w:color w:val="FFFFFF"/>
          <w:sz w:val="12"/>
          <w:szCs w:val="12"/>
          <w:lang w:eastAsia="es-ES"/>
        </w:rPr>
      </w:pPr>
      <w:r w:rsidRPr="00C17551">
        <w:rPr>
          <w:rFonts w:ascii="Consolas" w:eastAsia="Times New Roman" w:hAnsi="Consolas" w:cs="Times New Roman"/>
          <w:color w:val="FFFFFF"/>
          <w:sz w:val="12"/>
          <w:szCs w:val="12"/>
          <w:lang w:eastAsia="es-ES"/>
        </w:rPr>
        <w:t xml:space="preserve">            </w:t>
      </w:r>
      <w:proofErr w:type="spellStart"/>
      <w:r w:rsidRPr="00C17551">
        <w:rPr>
          <w:rFonts w:ascii="Consolas" w:eastAsia="Times New Roman" w:hAnsi="Consolas" w:cs="Times New Roman"/>
          <w:color w:val="9CDCFE"/>
          <w:sz w:val="12"/>
          <w:szCs w:val="12"/>
          <w:lang w:eastAsia="es-ES"/>
        </w:rPr>
        <w:t>roverid</w:t>
      </w:r>
      <w:proofErr w:type="spellEnd"/>
      <w:r w:rsidRPr="00C17551">
        <w:rPr>
          <w:rFonts w:ascii="Consolas" w:eastAsia="Times New Roman" w:hAnsi="Consolas" w:cs="Times New Roman"/>
          <w:color w:val="FFFFFF"/>
          <w:sz w:val="12"/>
          <w:szCs w:val="12"/>
          <w:lang w:eastAsia="es-ES"/>
        </w:rPr>
        <w:t xml:space="preserve">    </w:t>
      </w:r>
      <w:proofErr w:type="gramStart"/>
      <w:r w:rsidRPr="00C17551">
        <w:rPr>
          <w:rFonts w:ascii="Consolas" w:eastAsia="Times New Roman" w:hAnsi="Consolas" w:cs="Times New Roman"/>
          <w:color w:val="D4D4D4"/>
          <w:sz w:val="12"/>
          <w:szCs w:val="12"/>
          <w:lang w:eastAsia="es-ES"/>
        </w:rPr>
        <w:t>=</w:t>
      </w:r>
      <w:r w:rsidRPr="00C17551">
        <w:rPr>
          <w:rFonts w:ascii="Consolas" w:eastAsia="Times New Roman" w:hAnsi="Consolas" w:cs="Times New Roman"/>
          <w:color w:val="FFFFFF"/>
          <w:sz w:val="12"/>
          <w:szCs w:val="12"/>
          <w:lang w:eastAsia="es-ES"/>
        </w:rPr>
        <w:t xml:space="preserve">  </w:t>
      </w:r>
      <w:proofErr w:type="spellStart"/>
      <w:r w:rsidRPr="00C17551">
        <w:rPr>
          <w:rFonts w:ascii="Consolas" w:eastAsia="Times New Roman" w:hAnsi="Consolas" w:cs="Times New Roman"/>
          <w:color w:val="9CDCFE"/>
          <w:sz w:val="12"/>
          <w:szCs w:val="12"/>
          <w:lang w:eastAsia="es-ES"/>
        </w:rPr>
        <w:t>self</w:t>
      </w:r>
      <w:proofErr w:type="gramEnd"/>
      <w:r w:rsidRPr="00C17551">
        <w:rPr>
          <w:rFonts w:ascii="Consolas" w:eastAsia="Times New Roman" w:hAnsi="Consolas" w:cs="Times New Roman"/>
          <w:color w:val="FFFFFF"/>
          <w:sz w:val="12"/>
          <w:szCs w:val="12"/>
          <w:lang w:eastAsia="es-ES"/>
        </w:rPr>
        <w:t>.</w:t>
      </w:r>
      <w:r w:rsidRPr="00C17551">
        <w:rPr>
          <w:rFonts w:ascii="Consolas" w:eastAsia="Times New Roman" w:hAnsi="Consolas" w:cs="Times New Roman"/>
          <w:color w:val="DCDCAA"/>
          <w:sz w:val="12"/>
          <w:szCs w:val="12"/>
          <w:lang w:eastAsia="es-ES"/>
        </w:rPr>
        <w:t>compute_roverid</w:t>
      </w:r>
      <w:proofErr w:type="spellEnd"/>
      <w:r w:rsidRPr="00C17551">
        <w:rPr>
          <w:rFonts w:ascii="Consolas" w:eastAsia="Times New Roman" w:hAnsi="Consolas" w:cs="Times New Roman"/>
          <w:color w:val="FFFFFF"/>
          <w:sz w:val="12"/>
          <w:szCs w:val="12"/>
          <w:lang w:eastAsia="es-ES"/>
        </w:rPr>
        <w:t>(</w:t>
      </w:r>
      <w:proofErr w:type="spellStart"/>
      <w:r w:rsidRPr="00C17551">
        <w:rPr>
          <w:rFonts w:ascii="Consolas" w:eastAsia="Times New Roman" w:hAnsi="Consolas" w:cs="Times New Roman"/>
          <w:color w:val="9CDCFE"/>
          <w:sz w:val="12"/>
          <w:szCs w:val="12"/>
          <w:lang w:eastAsia="es-ES"/>
        </w:rPr>
        <w:t>self</w:t>
      </w:r>
      <w:r w:rsidRPr="00C17551">
        <w:rPr>
          <w:rFonts w:ascii="Consolas" w:eastAsia="Times New Roman" w:hAnsi="Consolas" w:cs="Times New Roman"/>
          <w:color w:val="FFFFFF"/>
          <w:sz w:val="12"/>
          <w:szCs w:val="12"/>
          <w:lang w:eastAsia="es-ES"/>
        </w:rPr>
        <w:t>.</w:t>
      </w:r>
      <w:r w:rsidRPr="00C17551">
        <w:rPr>
          <w:rFonts w:ascii="Consolas" w:eastAsia="Times New Roman" w:hAnsi="Consolas" w:cs="Times New Roman"/>
          <w:color w:val="9CDCFE"/>
          <w:sz w:val="12"/>
          <w:szCs w:val="12"/>
          <w:lang w:eastAsia="es-ES"/>
        </w:rPr>
        <w:t>sensorcmd</w:t>
      </w:r>
      <w:proofErr w:type="spellEnd"/>
      <w:r w:rsidRPr="00C17551">
        <w:rPr>
          <w:rFonts w:ascii="Consolas" w:eastAsia="Times New Roman" w:hAnsi="Consolas" w:cs="Times New Roman"/>
          <w:color w:val="FFFFFF"/>
          <w:sz w:val="12"/>
          <w:szCs w:val="12"/>
          <w:lang w:eastAsia="es-ES"/>
        </w:rPr>
        <w:t>[</w:t>
      </w:r>
      <w:r w:rsidRPr="00C17551">
        <w:rPr>
          <w:rFonts w:ascii="Consolas" w:eastAsia="Times New Roman" w:hAnsi="Consolas" w:cs="Times New Roman"/>
          <w:color w:val="CE9178"/>
          <w:sz w:val="12"/>
          <w:szCs w:val="12"/>
          <w:lang w:eastAsia="es-ES"/>
        </w:rPr>
        <w:t>'Status'</w:t>
      </w:r>
      <w:r w:rsidRPr="00C17551">
        <w:rPr>
          <w:rFonts w:ascii="Consolas" w:eastAsia="Times New Roman" w:hAnsi="Consolas" w:cs="Times New Roman"/>
          <w:color w:val="FFFFFF"/>
          <w:sz w:val="12"/>
          <w:szCs w:val="12"/>
          <w:lang w:eastAsia="es-ES"/>
        </w:rPr>
        <w:t xml:space="preserve">])                                 </w:t>
      </w:r>
      <w:r w:rsidRPr="00C17551">
        <w:rPr>
          <w:rFonts w:ascii="Consolas" w:eastAsia="Times New Roman" w:hAnsi="Consolas" w:cs="Times New Roman"/>
          <w:color w:val="7CA668"/>
          <w:sz w:val="12"/>
          <w:szCs w:val="12"/>
          <w:lang w:eastAsia="es-ES"/>
        </w:rPr>
        <w:t># (3) Rover ID</w:t>
      </w:r>
    </w:p>
    <w:p w14:paraId="038A6DAD" w14:textId="77777777" w:rsidR="00CA31A2" w:rsidRPr="005F57FC" w:rsidRDefault="00CA31A2" w:rsidP="00CA31A2">
      <w:pPr>
        <w:pStyle w:val="Prrafodelista"/>
        <w:numPr>
          <w:ilvl w:val="0"/>
          <w:numId w:val="12"/>
        </w:numPr>
        <w:shd w:val="clear" w:color="auto" w:fill="000000"/>
        <w:spacing w:after="0" w:line="285" w:lineRule="atLeast"/>
        <w:rPr>
          <w:rFonts w:ascii="Consolas" w:eastAsia="Times New Roman" w:hAnsi="Consolas" w:cs="Times New Roman"/>
          <w:color w:val="FFFFFF"/>
          <w:sz w:val="12"/>
          <w:szCs w:val="12"/>
          <w:lang w:val="es-ES" w:eastAsia="es-ES"/>
        </w:rPr>
      </w:pPr>
      <w:r w:rsidRPr="00C17551">
        <w:rPr>
          <w:rFonts w:ascii="Consolas" w:eastAsia="Times New Roman" w:hAnsi="Consolas" w:cs="Times New Roman"/>
          <w:color w:val="FFFFFF"/>
          <w:sz w:val="12"/>
          <w:szCs w:val="12"/>
          <w:lang w:eastAsia="es-ES"/>
        </w:rPr>
        <w:t xml:space="preserve">            </w:t>
      </w:r>
      <w:proofErr w:type="spellStart"/>
      <w:r w:rsidRPr="005F57FC">
        <w:rPr>
          <w:rFonts w:ascii="Consolas" w:eastAsia="Times New Roman" w:hAnsi="Consolas" w:cs="Times New Roman"/>
          <w:color w:val="9CDCFE"/>
          <w:sz w:val="12"/>
          <w:szCs w:val="12"/>
          <w:lang w:val="es-ES" w:eastAsia="es-ES"/>
        </w:rPr>
        <w:t>sender</w:t>
      </w:r>
      <w:proofErr w:type="spellEnd"/>
      <w:r w:rsidRPr="005F57FC">
        <w:rPr>
          <w:rFonts w:ascii="Consolas" w:eastAsia="Times New Roman" w:hAnsi="Consolas" w:cs="Times New Roman"/>
          <w:color w:val="FFFFFF"/>
          <w:sz w:val="12"/>
          <w:szCs w:val="12"/>
          <w:lang w:val="es-ES" w:eastAsia="es-ES"/>
        </w:rPr>
        <w:t xml:space="preserve">     </w:t>
      </w:r>
      <w:proofErr w:type="gramStart"/>
      <w:r w:rsidRPr="005F57FC">
        <w:rPr>
          <w:rFonts w:ascii="Consolas" w:eastAsia="Times New Roman" w:hAnsi="Consolas" w:cs="Times New Roman"/>
          <w:color w:val="D4D4D4"/>
          <w:sz w:val="12"/>
          <w:szCs w:val="12"/>
          <w:lang w:val="es-ES" w:eastAsia="es-ES"/>
        </w:rPr>
        <w:t>=</w:t>
      </w:r>
      <w:r w:rsidRPr="005F57FC">
        <w:rPr>
          <w:rFonts w:ascii="Consolas" w:eastAsia="Times New Roman" w:hAnsi="Consolas" w:cs="Times New Roman"/>
          <w:color w:val="FFFFFF"/>
          <w:sz w:val="12"/>
          <w:szCs w:val="12"/>
          <w:lang w:val="es-ES" w:eastAsia="es-ES"/>
        </w:rPr>
        <w:t xml:space="preserve">  </w:t>
      </w:r>
      <w:proofErr w:type="spellStart"/>
      <w:r w:rsidRPr="005F57FC">
        <w:rPr>
          <w:rFonts w:ascii="Consolas" w:eastAsia="Times New Roman" w:hAnsi="Consolas" w:cs="Times New Roman"/>
          <w:color w:val="9CDCFE"/>
          <w:sz w:val="12"/>
          <w:szCs w:val="12"/>
          <w:lang w:val="es-ES" w:eastAsia="es-ES"/>
        </w:rPr>
        <w:t>self</w:t>
      </w:r>
      <w:proofErr w:type="gramEnd"/>
      <w:r w:rsidRPr="005F57FC">
        <w:rPr>
          <w:rFonts w:ascii="Consolas" w:eastAsia="Times New Roman" w:hAnsi="Consolas" w:cs="Times New Roman"/>
          <w:color w:val="FFFFFF"/>
          <w:sz w:val="12"/>
          <w:szCs w:val="12"/>
          <w:lang w:val="es-ES" w:eastAsia="es-ES"/>
        </w:rPr>
        <w:t>.</w:t>
      </w:r>
      <w:r w:rsidRPr="005F57FC">
        <w:rPr>
          <w:rFonts w:ascii="Consolas" w:eastAsia="Times New Roman" w:hAnsi="Consolas" w:cs="Times New Roman"/>
          <w:color w:val="9CDCFE"/>
          <w:sz w:val="12"/>
          <w:szCs w:val="12"/>
          <w:lang w:val="es-ES" w:eastAsia="es-ES"/>
        </w:rPr>
        <w:t>sensorcmd</w:t>
      </w:r>
      <w:proofErr w:type="spellEnd"/>
      <w:r w:rsidRPr="005F57FC">
        <w:rPr>
          <w:rFonts w:ascii="Consolas" w:eastAsia="Times New Roman" w:hAnsi="Consolas" w:cs="Times New Roman"/>
          <w:color w:val="FFFFFF"/>
          <w:sz w:val="12"/>
          <w:szCs w:val="12"/>
          <w:lang w:val="es-ES" w:eastAsia="es-ES"/>
        </w:rPr>
        <w:t>[</w:t>
      </w:r>
      <w:r w:rsidRPr="005F57FC">
        <w:rPr>
          <w:rFonts w:ascii="Consolas" w:eastAsia="Times New Roman" w:hAnsi="Consolas" w:cs="Times New Roman"/>
          <w:color w:val="CE9178"/>
          <w:sz w:val="12"/>
          <w:szCs w:val="12"/>
          <w:lang w:val="es-ES" w:eastAsia="es-ES"/>
        </w:rPr>
        <w:t>'Sender'</w:t>
      </w:r>
      <w:r w:rsidRPr="005F57FC">
        <w:rPr>
          <w:rFonts w:ascii="Consolas" w:eastAsia="Times New Roman" w:hAnsi="Consolas" w:cs="Times New Roman"/>
          <w:color w:val="FFFFFF"/>
          <w:sz w:val="12"/>
          <w:szCs w:val="12"/>
          <w:lang w:val="es-ES" w:eastAsia="es-ES"/>
        </w:rPr>
        <w:t xml:space="preserve">]                                                       </w:t>
      </w:r>
      <w:r w:rsidRPr="005F57FC">
        <w:rPr>
          <w:rFonts w:ascii="Consolas" w:eastAsia="Times New Roman" w:hAnsi="Consolas" w:cs="Times New Roman"/>
          <w:color w:val="7CA668"/>
          <w:sz w:val="12"/>
          <w:szCs w:val="12"/>
          <w:lang w:val="es-ES" w:eastAsia="es-ES"/>
        </w:rPr>
        <w:t># (4) Sender</w:t>
      </w:r>
    </w:p>
    <w:p w14:paraId="709E4695" w14:textId="77777777" w:rsidR="00CA31A2" w:rsidRPr="00C17551" w:rsidRDefault="00CA31A2" w:rsidP="00CA31A2">
      <w:pPr>
        <w:pStyle w:val="Prrafodelista"/>
        <w:numPr>
          <w:ilvl w:val="0"/>
          <w:numId w:val="12"/>
        </w:numPr>
        <w:shd w:val="clear" w:color="auto" w:fill="000000"/>
        <w:spacing w:after="0" w:line="285" w:lineRule="atLeast"/>
        <w:rPr>
          <w:rFonts w:ascii="Consolas" w:eastAsia="Times New Roman" w:hAnsi="Consolas" w:cs="Times New Roman"/>
          <w:color w:val="FFFFFF"/>
          <w:sz w:val="12"/>
          <w:szCs w:val="12"/>
          <w:lang w:eastAsia="es-ES"/>
        </w:rPr>
      </w:pPr>
      <w:r w:rsidRPr="00C17551">
        <w:rPr>
          <w:rFonts w:ascii="Consolas" w:eastAsia="Times New Roman" w:hAnsi="Consolas" w:cs="Times New Roman"/>
          <w:color w:val="FFFFFF"/>
          <w:sz w:val="12"/>
          <w:szCs w:val="12"/>
          <w:lang w:eastAsia="es-ES"/>
        </w:rPr>
        <w:t xml:space="preserve">            </w:t>
      </w:r>
      <w:r w:rsidRPr="00C17551">
        <w:rPr>
          <w:rFonts w:ascii="Consolas" w:eastAsia="Times New Roman" w:hAnsi="Consolas" w:cs="Times New Roman"/>
          <w:color w:val="9CDCFE"/>
          <w:sz w:val="12"/>
          <w:szCs w:val="12"/>
          <w:lang w:eastAsia="es-ES"/>
        </w:rPr>
        <w:t>timeout</w:t>
      </w:r>
      <w:r w:rsidRPr="00C17551">
        <w:rPr>
          <w:rFonts w:ascii="Consolas" w:eastAsia="Times New Roman" w:hAnsi="Consolas" w:cs="Times New Roman"/>
          <w:color w:val="FFFFFF"/>
          <w:sz w:val="12"/>
          <w:szCs w:val="12"/>
          <w:lang w:eastAsia="es-ES"/>
        </w:rPr>
        <w:t xml:space="preserve">    </w:t>
      </w:r>
      <w:proofErr w:type="gramStart"/>
      <w:r w:rsidRPr="00C17551">
        <w:rPr>
          <w:rFonts w:ascii="Consolas" w:eastAsia="Times New Roman" w:hAnsi="Consolas" w:cs="Times New Roman"/>
          <w:color w:val="D4D4D4"/>
          <w:sz w:val="12"/>
          <w:szCs w:val="12"/>
          <w:lang w:eastAsia="es-ES"/>
        </w:rPr>
        <w:t>=</w:t>
      </w:r>
      <w:r w:rsidRPr="00C17551">
        <w:rPr>
          <w:rFonts w:ascii="Consolas" w:eastAsia="Times New Roman" w:hAnsi="Consolas" w:cs="Times New Roman"/>
          <w:color w:val="FFFFFF"/>
          <w:sz w:val="12"/>
          <w:szCs w:val="12"/>
          <w:lang w:eastAsia="es-ES"/>
        </w:rPr>
        <w:t xml:space="preserve">  </w:t>
      </w:r>
      <w:r w:rsidRPr="00C17551">
        <w:rPr>
          <w:rFonts w:ascii="Consolas" w:eastAsia="Times New Roman" w:hAnsi="Consolas" w:cs="Times New Roman"/>
          <w:color w:val="569CD6"/>
          <w:sz w:val="12"/>
          <w:szCs w:val="12"/>
          <w:lang w:eastAsia="es-ES"/>
        </w:rPr>
        <w:t>None</w:t>
      </w:r>
      <w:proofErr w:type="gramEnd"/>
      <w:r w:rsidRPr="00C17551">
        <w:rPr>
          <w:rFonts w:ascii="Consolas" w:eastAsia="Times New Roman" w:hAnsi="Consolas" w:cs="Times New Roman"/>
          <w:color w:val="FFFFFF"/>
          <w:sz w:val="12"/>
          <w:szCs w:val="12"/>
          <w:lang w:eastAsia="es-ES"/>
        </w:rPr>
        <w:t xml:space="preserve">                                                                           </w:t>
      </w:r>
      <w:r w:rsidRPr="00C17551">
        <w:rPr>
          <w:rFonts w:ascii="Consolas" w:eastAsia="Times New Roman" w:hAnsi="Consolas" w:cs="Times New Roman"/>
          <w:color w:val="7CA668"/>
          <w:sz w:val="12"/>
          <w:szCs w:val="12"/>
          <w:lang w:eastAsia="es-ES"/>
        </w:rPr>
        <w:t># (5) Timeout (Compute later)</w:t>
      </w:r>
    </w:p>
    <w:p w14:paraId="0306BFF0" w14:textId="77777777" w:rsidR="00CA31A2" w:rsidRPr="005F57FC" w:rsidRDefault="00CA31A2" w:rsidP="00CA31A2">
      <w:pPr>
        <w:pStyle w:val="Prrafodelista"/>
        <w:numPr>
          <w:ilvl w:val="0"/>
          <w:numId w:val="12"/>
        </w:numPr>
        <w:shd w:val="clear" w:color="auto" w:fill="000000"/>
        <w:spacing w:after="0" w:line="285" w:lineRule="atLeast"/>
        <w:rPr>
          <w:rFonts w:ascii="Consolas" w:eastAsia="Times New Roman" w:hAnsi="Consolas" w:cs="Times New Roman"/>
          <w:color w:val="FFFFFF"/>
          <w:sz w:val="12"/>
          <w:szCs w:val="12"/>
          <w:lang w:val="es-ES" w:eastAsia="es-ES"/>
        </w:rPr>
      </w:pPr>
      <w:r w:rsidRPr="00C17551">
        <w:rPr>
          <w:rFonts w:ascii="Consolas" w:eastAsia="Times New Roman" w:hAnsi="Consolas" w:cs="Times New Roman"/>
          <w:color w:val="FFFFFF"/>
          <w:sz w:val="12"/>
          <w:szCs w:val="12"/>
          <w:lang w:eastAsia="es-ES"/>
        </w:rPr>
        <w:t xml:space="preserve">            </w:t>
      </w:r>
      <w:proofErr w:type="spellStart"/>
      <w:proofErr w:type="gramStart"/>
      <w:r w:rsidRPr="005F57FC">
        <w:rPr>
          <w:rFonts w:ascii="Consolas" w:eastAsia="Times New Roman" w:hAnsi="Consolas" w:cs="Times New Roman"/>
          <w:color w:val="9CDCFE"/>
          <w:sz w:val="12"/>
          <w:szCs w:val="12"/>
          <w:lang w:val="es-ES" w:eastAsia="es-ES"/>
        </w:rPr>
        <w:t>timestamp</w:t>
      </w:r>
      <w:proofErr w:type="spellEnd"/>
      <w:r w:rsidRPr="005F57FC">
        <w:rPr>
          <w:rFonts w:ascii="Consolas" w:eastAsia="Times New Roman" w:hAnsi="Consolas" w:cs="Times New Roman"/>
          <w:color w:val="FFFFFF"/>
          <w:sz w:val="12"/>
          <w:szCs w:val="12"/>
          <w:lang w:val="es-ES" w:eastAsia="es-ES"/>
        </w:rPr>
        <w:t xml:space="preserve">  </w:t>
      </w:r>
      <w:r w:rsidRPr="005F57FC">
        <w:rPr>
          <w:rFonts w:ascii="Consolas" w:eastAsia="Times New Roman" w:hAnsi="Consolas" w:cs="Times New Roman"/>
          <w:color w:val="D4D4D4"/>
          <w:sz w:val="12"/>
          <w:szCs w:val="12"/>
          <w:lang w:val="es-ES" w:eastAsia="es-ES"/>
        </w:rPr>
        <w:t>=</w:t>
      </w:r>
      <w:proofErr w:type="gramEnd"/>
      <w:r w:rsidRPr="005F57FC">
        <w:rPr>
          <w:rFonts w:ascii="Consolas" w:eastAsia="Times New Roman" w:hAnsi="Consolas" w:cs="Times New Roman"/>
          <w:color w:val="FFFFFF"/>
          <w:sz w:val="12"/>
          <w:szCs w:val="12"/>
          <w:lang w:val="es-ES" w:eastAsia="es-ES"/>
        </w:rPr>
        <w:t xml:space="preserve">  </w:t>
      </w:r>
      <w:proofErr w:type="spellStart"/>
      <w:r w:rsidRPr="005F57FC">
        <w:rPr>
          <w:rFonts w:ascii="Consolas" w:eastAsia="Times New Roman" w:hAnsi="Consolas" w:cs="Times New Roman"/>
          <w:color w:val="9CDCFE"/>
          <w:sz w:val="12"/>
          <w:szCs w:val="12"/>
          <w:lang w:val="es-ES" w:eastAsia="es-ES"/>
        </w:rPr>
        <w:t>self</w:t>
      </w:r>
      <w:r w:rsidRPr="005F57FC">
        <w:rPr>
          <w:rFonts w:ascii="Consolas" w:eastAsia="Times New Roman" w:hAnsi="Consolas" w:cs="Times New Roman"/>
          <w:color w:val="FFFFFF"/>
          <w:sz w:val="12"/>
          <w:szCs w:val="12"/>
          <w:lang w:val="es-ES" w:eastAsia="es-ES"/>
        </w:rPr>
        <w:t>.</w:t>
      </w:r>
      <w:r w:rsidRPr="005F57FC">
        <w:rPr>
          <w:rFonts w:ascii="Consolas" w:eastAsia="Times New Roman" w:hAnsi="Consolas" w:cs="Times New Roman"/>
          <w:color w:val="9CDCFE"/>
          <w:sz w:val="12"/>
          <w:szCs w:val="12"/>
          <w:lang w:val="es-ES" w:eastAsia="es-ES"/>
        </w:rPr>
        <w:t>sensorcmd</w:t>
      </w:r>
      <w:proofErr w:type="spellEnd"/>
      <w:r w:rsidRPr="005F57FC">
        <w:rPr>
          <w:rFonts w:ascii="Consolas" w:eastAsia="Times New Roman" w:hAnsi="Consolas" w:cs="Times New Roman"/>
          <w:color w:val="FFFFFF"/>
          <w:sz w:val="12"/>
          <w:szCs w:val="12"/>
          <w:lang w:val="es-ES" w:eastAsia="es-ES"/>
        </w:rPr>
        <w:t>[</w:t>
      </w:r>
      <w:r w:rsidRPr="005F57FC">
        <w:rPr>
          <w:rFonts w:ascii="Consolas" w:eastAsia="Times New Roman" w:hAnsi="Consolas" w:cs="Times New Roman"/>
          <w:color w:val="CE9178"/>
          <w:sz w:val="12"/>
          <w:szCs w:val="12"/>
          <w:lang w:val="es-ES" w:eastAsia="es-ES"/>
        </w:rPr>
        <w:t>'</w:t>
      </w:r>
      <w:proofErr w:type="spellStart"/>
      <w:r w:rsidRPr="005F57FC">
        <w:rPr>
          <w:rFonts w:ascii="Consolas" w:eastAsia="Times New Roman" w:hAnsi="Consolas" w:cs="Times New Roman"/>
          <w:color w:val="CE9178"/>
          <w:sz w:val="12"/>
          <w:szCs w:val="12"/>
          <w:lang w:val="es-ES" w:eastAsia="es-ES"/>
        </w:rPr>
        <w:t>Timestamp</w:t>
      </w:r>
      <w:proofErr w:type="spellEnd"/>
      <w:r w:rsidRPr="005F57FC">
        <w:rPr>
          <w:rFonts w:ascii="Consolas" w:eastAsia="Times New Roman" w:hAnsi="Consolas" w:cs="Times New Roman"/>
          <w:color w:val="CE9178"/>
          <w:sz w:val="12"/>
          <w:szCs w:val="12"/>
          <w:lang w:val="es-ES" w:eastAsia="es-ES"/>
        </w:rPr>
        <w:t>'</w:t>
      </w:r>
      <w:r w:rsidRPr="005F57FC">
        <w:rPr>
          <w:rFonts w:ascii="Consolas" w:eastAsia="Times New Roman" w:hAnsi="Consolas" w:cs="Times New Roman"/>
          <w:color w:val="FFFFFF"/>
          <w:sz w:val="12"/>
          <w:szCs w:val="12"/>
          <w:lang w:val="es-ES" w:eastAsia="es-ES"/>
        </w:rPr>
        <w:t>]                                                    </w:t>
      </w:r>
      <w:r w:rsidRPr="005F57FC">
        <w:rPr>
          <w:rFonts w:ascii="Consolas" w:eastAsia="Times New Roman" w:hAnsi="Consolas" w:cs="Times New Roman"/>
          <w:color w:val="7CA668"/>
          <w:sz w:val="12"/>
          <w:szCs w:val="12"/>
          <w:lang w:val="es-ES" w:eastAsia="es-ES"/>
        </w:rPr>
        <w:t xml:space="preserve"># (6) </w:t>
      </w:r>
      <w:proofErr w:type="spellStart"/>
      <w:r w:rsidRPr="005F57FC">
        <w:rPr>
          <w:rFonts w:ascii="Consolas" w:eastAsia="Times New Roman" w:hAnsi="Consolas" w:cs="Times New Roman"/>
          <w:color w:val="7CA668"/>
          <w:sz w:val="12"/>
          <w:szCs w:val="12"/>
          <w:lang w:val="es-ES" w:eastAsia="es-ES"/>
        </w:rPr>
        <w:t>Timestamp</w:t>
      </w:r>
      <w:proofErr w:type="spellEnd"/>
    </w:p>
    <w:p w14:paraId="34FE0CC4" w14:textId="77777777" w:rsidR="00CA31A2" w:rsidRPr="005F57FC" w:rsidRDefault="00CA31A2" w:rsidP="00CA31A2">
      <w:pPr>
        <w:pStyle w:val="Prrafodelista"/>
        <w:numPr>
          <w:ilvl w:val="0"/>
          <w:numId w:val="12"/>
        </w:numPr>
        <w:shd w:val="clear" w:color="auto" w:fill="000000"/>
        <w:spacing w:after="0" w:line="285" w:lineRule="atLeast"/>
        <w:rPr>
          <w:rFonts w:ascii="Consolas" w:eastAsia="Times New Roman" w:hAnsi="Consolas" w:cs="Times New Roman"/>
          <w:color w:val="FFFFFF"/>
          <w:sz w:val="12"/>
          <w:szCs w:val="12"/>
          <w:lang w:val="es-ES" w:eastAsia="es-ES"/>
        </w:rPr>
      </w:pPr>
    </w:p>
    <w:p w14:paraId="113C85FD" w14:textId="77777777" w:rsidR="00CA31A2" w:rsidRPr="005F57FC" w:rsidRDefault="00CA31A2" w:rsidP="00CA31A2">
      <w:pPr>
        <w:pStyle w:val="Prrafodelista"/>
        <w:numPr>
          <w:ilvl w:val="0"/>
          <w:numId w:val="12"/>
        </w:numPr>
        <w:shd w:val="clear" w:color="auto" w:fill="000000"/>
        <w:spacing w:after="0" w:line="285" w:lineRule="atLeast"/>
        <w:rPr>
          <w:rFonts w:ascii="Consolas" w:eastAsia="Times New Roman" w:hAnsi="Consolas" w:cs="Times New Roman"/>
          <w:color w:val="FFFFFF"/>
          <w:sz w:val="12"/>
          <w:szCs w:val="12"/>
          <w:lang w:val="es-ES" w:eastAsia="es-ES"/>
        </w:rPr>
      </w:pPr>
      <w:r w:rsidRPr="005F57FC">
        <w:rPr>
          <w:rFonts w:ascii="Consolas" w:eastAsia="Times New Roman" w:hAnsi="Consolas" w:cs="Times New Roman"/>
          <w:color w:val="FFFFFF"/>
          <w:sz w:val="12"/>
          <w:szCs w:val="12"/>
          <w:lang w:val="es-ES" w:eastAsia="es-ES"/>
        </w:rPr>
        <w:t xml:space="preserve">            </w:t>
      </w:r>
      <w:r w:rsidRPr="005F57FC">
        <w:rPr>
          <w:rFonts w:ascii="Consolas" w:eastAsia="Times New Roman" w:hAnsi="Consolas" w:cs="Times New Roman"/>
          <w:color w:val="C586C0"/>
          <w:sz w:val="12"/>
          <w:szCs w:val="12"/>
          <w:lang w:val="es-ES" w:eastAsia="es-ES"/>
        </w:rPr>
        <w:t>try</w:t>
      </w:r>
      <w:r w:rsidRPr="005F57FC">
        <w:rPr>
          <w:rFonts w:ascii="Consolas" w:eastAsia="Times New Roman" w:hAnsi="Consolas" w:cs="Times New Roman"/>
          <w:color w:val="FFFFFF"/>
          <w:sz w:val="12"/>
          <w:szCs w:val="12"/>
          <w:lang w:val="es-ES" w:eastAsia="es-ES"/>
        </w:rPr>
        <w:t>:</w:t>
      </w:r>
    </w:p>
    <w:p w14:paraId="59ECE9AA" w14:textId="77777777" w:rsidR="00CA31A2" w:rsidRPr="005F57FC" w:rsidRDefault="00CA31A2" w:rsidP="00CA31A2">
      <w:pPr>
        <w:pStyle w:val="Prrafodelista"/>
        <w:numPr>
          <w:ilvl w:val="0"/>
          <w:numId w:val="12"/>
        </w:numPr>
        <w:shd w:val="clear" w:color="auto" w:fill="000000"/>
        <w:spacing w:after="0" w:line="285" w:lineRule="atLeast"/>
        <w:rPr>
          <w:rFonts w:ascii="Consolas" w:eastAsia="Times New Roman" w:hAnsi="Consolas" w:cs="Times New Roman"/>
          <w:color w:val="FFFFFF"/>
          <w:sz w:val="12"/>
          <w:szCs w:val="12"/>
          <w:lang w:val="es-ES" w:eastAsia="es-ES"/>
        </w:rPr>
      </w:pPr>
    </w:p>
    <w:p w14:paraId="70CD05C8" w14:textId="77777777" w:rsidR="00CA31A2" w:rsidRPr="005F57FC" w:rsidRDefault="00CA31A2" w:rsidP="00CA31A2">
      <w:pPr>
        <w:pStyle w:val="Prrafodelista"/>
        <w:numPr>
          <w:ilvl w:val="0"/>
          <w:numId w:val="12"/>
        </w:numPr>
        <w:shd w:val="clear" w:color="auto" w:fill="000000"/>
        <w:spacing w:after="0" w:line="285" w:lineRule="atLeast"/>
        <w:rPr>
          <w:rFonts w:ascii="Consolas" w:eastAsia="Times New Roman" w:hAnsi="Consolas" w:cs="Times New Roman"/>
          <w:color w:val="FFFFFF"/>
          <w:sz w:val="12"/>
          <w:szCs w:val="12"/>
          <w:lang w:val="es-ES" w:eastAsia="es-ES"/>
        </w:rPr>
      </w:pPr>
      <w:r w:rsidRPr="005F57FC">
        <w:rPr>
          <w:rFonts w:ascii="Consolas" w:eastAsia="Times New Roman" w:hAnsi="Consolas" w:cs="Times New Roman"/>
          <w:color w:val="FFFFFF"/>
          <w:sz w:val="12"/>
          <w:szCs w:val="12"/>
          <w:lang w:val="es-ES" w:eastAsia="es-ES"/>
        </w:rPr>
        <w:t xml:space="preserve">                </w:t>
      </w:r>
      <w:r w:rsidRPr="005F57FC">
        <w:rPr>
          <w:rFonts w:ascii="Consolas" w:eastAsia="Times New Roman" w:hAnsi="Consolas" w:cs="Times New Roman"/>
          <w:color w:val="7CA668"/>
          <w:sz w:val="12"/>
          <w:szCs w:val="12"/>
          <w:lang w:val="es-ES" w:eastAsia="es-ES"/>
        </w:rPr>
        <w:t xml:space="preserve"># ID </w:t>
      </w:r>
      <w:proofErr w:type="spellStart"/>
      <w:r w:rsidRPr="005F57FC">
        <w:rPr>
          <w:rFonts w:ascii="Consolas" w:eastAsia="Times New Roman" w:hAnsi="Consolas" w:cs="Times New Roman"/>
          <w:color w:val="7CA668"/>
          <w:sz w:val="12"/>
          <w:szCs w:val="12"/>
          <w:lang w:val="es-ES" w:eastAsia="es-ES"/>
        </w:rPr>
        <w:t>of</w:t>
      </w:r>
      <w:proofErr w:type="spellEnd"/>
      <w:r w:rsidRPr="005F57FC">
        <w:rPr>
          <w:rFonts w:ascii="Consolas" w:eastAsia="Times New Roman" w:hAnsi="Consolas" w:cs="Times New Roman"/>
          <w:color w:val="7CA668"/>
          <w:sz w:val="12"/>
          <w:szCs w:val="12"/>
          <w:lang w:val="es-ES" w:eastAsia="es-ES"/>
        </w:rPr>
        <w:t xml:space="preserve"> </w:t>
      </w:r>
      <w:proofErr w:type="spellStart"/>
      <w:r w:rsidRPr="005F57FC">
        <w:rPr>
          <w:rFonts w:ascii="Consolas" w:eastAsia="Times New Roman" w:hAnsi="Consolas" w:cs="Times New Roman"/>
          <w:color w:val="7CA668"/>
          <w:sz w:val="12"/>
          <w:szCs w:val="12"/>
          <w:lang w:val="es-ES" w:eastAsia="es-ES"/>
        </w:rPr>
        <w:t>current</w:t>
      </w:r>
      <w:proofErr w:type="spellEnd"/>
      <w:r w:rsidRPr="005F57FC">
        <w:rPr>
          <w:rFonts w:ascii="Consolas" w:eastAsia="Times New Roman" w:hAnsi="Consolas" w:cs="Times New Roman"/>
          <w:color w:val="7CA668"/>
          <w:sz w:val="12"/>
          <w:szCs w:val="12"/>
          <w:lang w:val="es-ES" w:eastAsia="es-ES"/>
        </w:rPr>
        <w:t xml:space="preserve"> </w:t>
      </w:r>
      <w:proofErr w:type="spellStart"/>
      <w:r w:rsidRPr="005F57FC">
        <w:rPr>
          <w:rFonts w:ascii="Consolas" w:eastAsia="Times New Roman" w:hAnsi="Consolas" w:cs="Times New Roman"/>
          <w:color w:val="7CA668"/>
          <w:sz w:val="12"/>
          <w:szCs w:val="12"/>
          <w:lang w:val="es-ES" w:eastAsia="es-ES"/>
        </w:rPr>
        <w:t>rover</w:t>
      </w:r>
      <w:proofErr w:type="spellEnd"/>
      <w:r w:rsidRPr="005F57FC">
        <w:rPr>
          <w:rFonts w:ascii="Consolas" w:eastAsia="Times New Roman" w:hAnsi="Consolas" w:cs="Times New Roman"/>
          <w:color w:val="7CA668"/>
          <w:sz w:val="12"/>
          <w:szCs w:val="12"/>
          <w:lang w:val="es-ES" w:eastAsia="es-ES"/>
        </w:rPr>
        <w:t xml:space="preserve"> </w:t>
      </w:r>
      <w:proofErr w:type="spellStart"/>
      <w:r w:rsidRPr="005F57FC">
        <w:rPr>
          <w:rFonts w:ascii="Consolas" w:eastAsia="Times New Roman" w:hAnsi="Consolas" w:cs="Times New Roman"/>
          <w:color w:val="7CA668"/>
          <w:sz w:val="12"/>
          <w:szCs w:val="12"/>
          <w:lang w:val="es-ES" w:eastAsia="es-ES"/>
        </w:rPr>
        <w:t>task</w:t>
      </w:r>
      <w:proofErr w:type="spellEnd"/>
    </w:p>
    <w:p w14:paraId="0463C07F" w14:textId="77777777" w:rsidR="00CA31A2" w:rsidRPr="00C17551" w:rsidRDefault="00CA31A2" w:rsidP="00CA31A2">
      <w:pPr>
        <w:pStyle w:val="Prrafodelista"/>
        <w:numPr>
          <w:ilvl w:val="0"/>
          <w:numId w:val="12"/>
        </w:numPr>
        <w:shd w:val="clear" w:color="auto" w:fill="000000"/>
        <w:spacing w:after="0" w:line="285" w:lineRule="atLeast"/>
        <w:rPr>
          <w:rFonts w:ascii="Consolas" w:eastAsia="Times New Roman" w:hAnsi="Consolas" w:cs="Times New Roman"/>
          <w:color w:val="FFFFFF"/>
          <w:sz w:val="12"/>
          <w:szCs w:val="12"/>
          <w:lang w:eastAsia="es-ES"/>
        </w:rPr>
      </w:pPr>
      <w:r w:rsidRPr="00C17551">
        <w:rPr>
          <w:rFonts w:ascii="Consolas" w:eastAsia="Times New Roman" w:hAnsi="Consolas" w:cs="Times New Roman"/>
          <w:color w:val="FFFFFF"/>
          <w:sz w:val="12"/>
          <w:szCs w:val="12"/>
          <w:lang w:eastAsia="es-ES"/>
        </w:rPr>
        <w:t xml:space="preserve">                </w:t>
      </w:r>
      <w:proofErr w:type="spellStart"/>
      <w:r w:rsidRPr="00C17551">
        <w:rPr>
          <w:rFonts w:ascii="Consolas" w:eastAsia="Times New Roman" w:hAnsi="Consolas" w:cs="Times New Roman"/>
          <w:color w:val="9CDCFE"/>
          <w:sz w:val="12"/>
          <w:szCs w:val="12"/>
          <w:lang w:eastAsia="es-ES"/>
        </w:rPr>
        <w:t>current_</w:t>
      </w:r>
      <w:proofErr w:type="gramStart"/>
      <w:r w:rsidRPr="00C17551">
        <w:rPr>
          <w:rFonts w:ascii="Consolas" w:eastAsia="Times New Roman" w:hAnsi="Consolas" w:cs="Times New Roman"/>
          <w:color w:val="9CDCFE"/>
          <w:sz w:val="12"/>
          <w:szCs w:val="12"/>
          <w:lang w:eastAsia="es-ES"/>
        </w:rPr>
        <w:t>id</w:t>
      </w:r>
      <w:proofErr w:type="spellEnd"/>
      <w:r w:rsidRPr="00C17551">
        <w:rPr>
          <w:rFonts w:ascii="Consolas" w:eastAsia="Times New Roman" w:hAnsi="Consolas" w:cs="Times New Roman"/>
          <w:color w:val="FFFFFF"/>
          <w:sz w:val="12"/>
          <w:szCs w:val="12"/>
          <w:lang w:eastAsia="es-ES"/>
        </w:rPr>
        <w:t xml:space="preserve">  </w:t>
      </w:r>
      <w:r w:rsidRPr="00C17551">
        <w:rPr>
          <w:rFonts w:ascii="Consolas" w:eastAsia="Times New Roman" w:hAnsi="Consolas" w:cs="Times New Roman"/>
          <w:color w:val="D4D4D4"/>
          <w:sz w:val="12"/>
          <w:szCs w:val="12"/>
          <w:lang w:eastAsia="es-ES"/>
        </w:rPr>
        <w:t>=</w:t>
      </w:r>
      <w:proofErr w:type="gramEnd"/>
      <w:r w:rsidRPr="00C17551">
        <w:rPr>
          <w:rFonts w:ascii="Consolas" w:eastAsia="Times New Roman" w:hAnsi="Consolas" w:cs="Times New Roman"/>
          <w:color w:val="FFFFFF"/>
          <w:sz w:val="12"/>
          <w:szCs w:val="12"/>
          <w:lang w:eastAsia="es-ES"/>
        </w:rPr>
        <w:t xml:space="preserve"> [</w:t>
      </w:r>
      <w:r w:rsidRPr="00C17551">
        <w:rPr>
          <w:rFonts w:ascii="Consolas" w:eastAsia="Times New Roman" w:hAnsi="Consolas" w:cs="Times New Roman"/>
          <w:color w:val="9CDCFE"/>
          <w:sz w:val="12"/>
          <w:szCs w:val="12"/>
          <w:lang w:eastAsia="es-ES"/>
        </w:rPr>
        <w:t>d</w:t>
      </w:r>
      <w:r w:rsidRPr="00C17551">
        <w:rPr>
          <w:rFonts w:ascii="Consolas" w:eastAsia="Times New Roman" w:hAnsi="Consolas" w:cs="Times New Roman"/>
          <w:color w:val="FFFFFF"/>
          <w:sz w:val="12"/>
          <w:szCs w:val="12"/>
          <w:lang w:eastAsia="es-ES"/>
        </w:rPr>
        <w:t xml:space="preserve"> </w:t>
      </w:r>
      <w:proofErr w:type="spellStart"/>
      <w:r w:rsidRPr="00C17551">
        <w:rPr>
          <w:rFonts w:ascii="Consolas" w:eastAsia="Times New Roman" w:hAnsi="Consolas" w:cs="Times New Roman"/>
          <w:color w:val="C586C0"/>
          <w:sz w:val="12"/>
          <w:szCs w:val="12"/>
          <w:lang w:eastAsia="es-ES"/>
        </w:rPr>
        <w:t>for</w:t>
      </w:r>
      <w:r w:rsidRPr="00C17551">
        <w:rPr>
          <w:rFonts w:ascii="Consolas" w:eastAsia="Times New Roman" w:hAnsi="Consolas" w:cs="Times New Roman"/>
          <w:color w:val="FFFFFF"/>
          <w:sz w:val="12"/>
          <w:szCs w:val="12"/>
          <w:lang w:eastAsia="es-ES"/>
        </w:rPr>
        <w:t xml:space="preserve"> </w:t>
      </w:r>
      <w:r w:rsidRPr="00C17551">
        <w:rPr>
          <w:rFonts w:ascii="Consolas" w:eastAsia="Times New Roman" w:hAnsi="Consolas" w:cs="Times New Roman"/>
          <w:color w:val="9CDCFE"/>
          <w:sz w:val="12"/>
          <w:szCs w:val="12"/>
          <w:lang w:eastAsia="es-ES"/>
        </w:rPr>
        <w:t>d</w:t>
      </w:r>
      <w:proofErr w:type="spellEnd"/>
      <w:r w:rsidRPr="00C17551">
        <w:rPr>
          <w:rFonts w:ascii="Consolas" w:eastAsia="Times New Roman" w:hAnsi="Consolas" w:cs="Times New Roman"/>
          <w:color w:val="FFFFFF"/>
          <w:sz w:val="12"/>
          <w:szCs w:val="12"/>
          <w:lang w:eastAsia="es-ES"/>
        </w:rPr>
        <w:t xml:space="preserve"> </w:t>
      </w:r>
      <w:r w:rsidRPr="00C17551">
        <w:rPr>
          <w:rFonts w:ascii="Consolas" w:eastAsia="Times New Roman" w:hAnsi="Consolas" w:cs="Times New Roman"/>
          <w:color w:val="C586C0"/>
          <w:sz w:val="12"/>
          <w:szCs w:val="12"/>
          <w:lang w:eastAsia="es-ES"/>
        </w:rPr>
        <w:t>in</w:t>
      </w:r>
      <w:r w:rsidRPr="00C17551">
        <w:rPr>
          <w:rFonts w:ascii="Consolas" w:eastAsia="Times New Roman" w:hAnsi="Consolas" w:cs="Times New Roman"/>
          <w:color w:val="FFFFFF"/>
          <w:sz w:val="12"/>
          <w:szCs w:val="12"/>
          <w:lang w:eastAsia="es-ES"/>
        </w:rPr>
        <w:t xml:space="preserve"> </w:t>
      </w:r>
      <w:proofErr w:type="spellStart"/>
      <w:r w:rsidRPr="00C17551">
        <w:rPr>
          <w:rFonts w:ascii="Consolas" w:eastAsia="Times New Roman" w:hAnsi="Consolas" w:cs="Times New Roman"/>
          <w:color w:val="9CDCFE"/>
          <w:sz w:val="12"/>
          <w:szCs w:val="12"/>
          <w:lang w:eastAsia="es-ES"/>
        </w:rPr>
        <w:t>self</w:t>
      </w:r>
      <w:r w:rsidRPr="00C17551">
        <w:rPr>
          <w:rFonts w:ascii="Consolas" w:eastAsia="Times New Roman" w:hAnsi="Consolas" w:cs="Times New Roman"/>
          <w:color w:val="FFFFFF"/>
          <w:sz w:val="12"/>
          <w:szCs w:val="12"/>
          <w:lang w:eastAsia="es-ES"/>
        </w:rPr>
        <w:t>.</w:t>
      </w:r>
      <w:r w:rsidRPr="00C17551">
        <w:rPr>
          <w:rFonts w:ascii="Consolas" w:eastAsia="Times New Roman" w:hAnsi="Consolas" w:cs="Times New Roman"/>
          <w:color w:val="9CDCFE"/>
          <w:sz w:val="12"/>
          <w:szCs w:val="12"/>
          <w:lang w:eastAsia="es-ES"/>
        </w:rPr>
        <w:t>RoversTask</w:t>
      </w:r>
      <w:proofErr w:type="spellEnd"/>
      <w:r w:rsidRPr="00C17551">
        <w:rPr>
          <w:rFonts w:ascii="Consolas" w:eastAsia="Times New Roman" w:hAnsi="Consolas" w:cs="Times New Roman"/>
          <w:color w:val="FFFFFF"/>
          <w:sz w:val="12"/>
          <w:szCs w:val="12"/>
          <w:lang w:eastAsia="es-ES"/>
        </w:rPr>
        <w:t xml:space="preserve"> </w:t>
      </w:r>
      <w:r w:rsidRPr="00C17551">
        <w:rPr>
          <w:rFonts w:ascii="Consolas" w:eastAsia="Times New Roman" w:hAnsi="Consolas" w:cs="Times New Roman"/>
          <w:color w:val="C586C0"/>
          <w:sz w:val="12"/>
          <w:szCs w:val="12"/>
          <w:lang w:eastAsia="es-ES"/>
        </w:rPr>
        <w:t>if</w:t>
      </w:r>
      <w:r w:rsidRPr="00C17551">
        <w:rPr>
          <w:rFonts w:ascii="Consolas" w:eastAsia="Times New Roman" w:hAnsi="Consolas" w:cs="Times New Roman"/>
          <w:color w:val="FFFFFF"/>
          <w:sz w:val="12"/>
          <w:szCs w:val="12"/>
          <w:lang w:eastAsia="es-ES"/>
        </w:rPr>
        <w:t xml:space="preserve"> (</w:t>
      </w:r>
      <w:r w:rsidRPr="00C17551">
        <w:rPr>
          <w:rFonts w:ascii="Consolas" w:eastAsia="Times New Roman" w:hAnsi="Consolas" w:cs="Times New Roman"/>
          <w:color w:val="9CDCFE"/>
          <w:sz w:val="12"/>
          <w:szCs w:val="12"/>
          <w:lang w:eastAsia="es-ES"/>
        </w:rPr>
        <w:t>d</w:t>
      </w:r>
      <w:r w:rsidRPr="00C17551">
        <w:rPr>
          <w:rFonts w:ascii="Consolas" w:eastAsia="Times New Roman" w:hAnsi="Consolas" w:cs="Times New Roman"/>
          <w:color w:val="FFFFFF"/>
          <w:sz w:val="12"/>
          <w:szCs w:val="12"/>
          <w:lang w:eastAsia="es-ES"/>
        </w:rPr>
        <w:t>[</w:t>
      </w:r>
      <w:r w:rsidRPr="00C17551">
        <w:rPr>
          <w:rFonts w:ascii="Consolas" w:eastAsia="Times New Roman" w:hAnsi="Consolas" w:cs="Times New Roman"/>
          <w:color w:val="B5CEA8"/>
          <w:sz w:val="12"/>
          <w:szCs w:val="12"/>
          <w:lang w:eastAsia="es-ES"/>
        </w:rPr>
        <w:t>0</w:t>
      </w:r>
      <w:r w:rsidRPr="00C17551">
        <w:rPr>
          <w:rFonts w:ascii="Consolas" w:eastAsia="Times New Roman" w:hAnsi="Consolas" w:cs="Times New Roman"/>
          <w:color w:val="FFFFFF"/>
          <w:sz w:val="12"/>
          <w:szCs w:val="12"/>
          <w:lang w:eastAsia="es-ES"/>
        </w:rPr>
        <w:t xml:space="preserve">] </w:t>
      </w:r>
      <w:r w:rsidRPr="00C17551">
        <w:rPr>
          <w:rFonts w:ascii="Consolas" w:eastAsia="Times New Roman" w:hAnsi="Consolas" w:cs="Times New Roman"/>
          <w:color w:val="D4D4D4"/>
          <w:sz w:val="12"/>
          <w:szCs w:val="12"/>
          <w:lang w:eastAsia="es-ES"/>
        </w:rPr>
        <w:t>==</w:t>
      </w:r>
      <w:r w:rsidRPr="00C17551">
        <w:rPr>
          <w:rFonts w:ascii="Consolas" w:eastAsia="Times New Roman" w:hAnsi="Consolas" w:cs="Times New Roman"/>
          <w:color w:val="FFFFFF"/>
          <w:sz w:val="12"/>
          <w:szCs w:val="12"/>
          <w:lang w:eastAsia="es-ES"/>
        </w:rPr>
        <w:t xml:space="preserve"> </w:t>
      </w:r>
      <w:proofErr w:type="spellStart"/>
      <w:r w:rsidRPr="00C17551">
        <w:rPr>
          <w:rFonts w:ascii="Consolas" w:eastAsia="Times New Roman" w:hAnsi="Consolas" w:cs="Times New Roman"/>
          <w:color w:val="9CDCFE"/>
          <w:sz w:val="12"/>
          <w:szCs w:val="12"/>
          <w:lang w:eastAsia="es-ES"/>
        </w:rPr>
        <w:t>self</w:t>
      </w:r>
      <w:r w:rsidRPr="00C17551">
        <w:rPr>
          <w:rFonts w:ascii="Consolas" w:eastAsia="Times New Roman" w:hAnsi="Consolas" w:cs="Times New Roman"/>
          <w:color w:val="FFFFFF"/>
          <w:sz w:val="12"/>
          <w:szCs w:val="12"/>
          <w:lang w:eastAsia="es-ES"/>
        </w:rPr>
        <w:t>.</w:t>
      </w:r>
      <w:r w:rsidRPr="00C17551">
        <w:rPr>
          <w:rFonts w:ascii="Consolas" w:eastAsia="Times New Roman" w:hAnsi="Consolas" w:cs="Times New Roman"/>
          <w:color w:val="9CDCFE"/>
          <w:sz w:val="12"/>
          <w:szCs w:val="12"/>
          <w:lang w:eastAsia="es-ES"/>
        </w:rPr>
        <w:t>sensorcmd</w:t>
      </w:r>
      <w:proofErr w:type="spellEnd"/>
      <w:r w:rsidRPr="00C17551">
        <w:rPr>
          <w:rFonts w:ascii="Consolas" w:eastAsia="Times New Roman" w:hAnsi="Consolas" w:cs="Times New Roman"/>
          <w:color w:val="FFFFFF"/>
          <w:sz w:val="12"/>
          <w:szCs w:val="12"/>
          <w:lang w:eastAsia="es-ES"/>
        </w:rPr>
        <w:t>[</w:t>
      </w:r>
      <w:r w:rsidRPr="00C17551">
        <w:rPr>
          <w:rFonts w:ascii="Consolas" w:eastAsia="Times New Roman" w:hAnsi="Consolas" w:cs="Times New Roman"/>
          <w:color w:val="CE9178"/>
          <w:sz w:val="12"/>
          <w:szCs w:val="12"/>
          <w:lang w:eastAsia="es-ES"/>
        </w:rPr>
        <w:t>'</w:t>
      </w:r>
      <w:proofErr w:type="spellStart"/>
      <w:r w:rsidRPr="00C17551">
        <w:rPr>
          <w:rFonts w:ascii="Consolas" w:eastAsia="Times New Roman" w:hAnsi="Consolas" w:cs="Times New Roman"/>
          <w:color w:val="CE9178"/>
          <w:sz w:val="12"/>
          <w:szCs w:val="12"/>
          <w:lang w:eastAsia="es-ES"/>
        </w:rPr>
        <w:t>RoverId</w:t>
      </w:r>
      <w:proofErr w:type="spellEnd"/>
      <w:r w:rsidRPr="00C17551">
        <w:rPr>
          <w:rFonts w:ascii="Consolas" w:eastAsia="Times New Roman" w:hAnsi="Consolas" w:cs="Times New Roman"/>
          <w:color w:val="CE9178"/>
          <w:sz w:val="12"/>
          <w:szCs w:val="12"/>
          <w:lang w:eastAsia="es-ES"/>
        </w:rPr>
        <w:t>'</w:t>
      </w:r>
      <w:r w:rsidRPr="00C17551">
        <w:rPr>
          <w:rFonts w:ascii="Consolas" w:eastAsia="Times New Roman" w:hAnsi="Consolas" w:cs="Times New Roman"/>
          <w:color w:val="FFFFFF"/>
          <w:sz w:val="12"/>
          <w:szCs w:val="12"/>
          <w:lang w:eastAsia="es-ES"/>
        </w:rPr>
        <w:t>])][</w:t>
      </w:r>
      <w:r w:rsidRPr="00C17551">
        <w:rPr>
          <w:rFonts w:ascii="Consolas" w:eastAsia="Times New Roman" w:hAnsi="Consolas" w:cs="Times New Roman"/>
          <w:color w:val="B5CEA8"/>
          <w:sz w:val="12"/>
          <w:szCs w:val="12"/>
          <w:lang w:eastAsia="es-ES"/>
        </w:rPr>
        <w:t>0</w:t>
      </w:r>
      <w:r w:rsidRPr="00C17551">
        <w:rPr>
          <w:rFonts w:ascii="Consolas" w:eastAsia="Times New Roman" w:hAnsi="Consolas" w:cs="Times New Roman"/>
          <w:color w:val="FFFFFF"/>
          <w:sz w:val="12"/>
          <w:szCs w:val="12"/>
          <w:lang w:eastAsia="es-ES"/>
        </w:rPr>
        <w:t>][</w:t>
      </w:r>
      <w:r w:rsidRPr="00C17551">
        <w:rPr>
          <w:rFonts w:ascii="Consolas" w:eastAsia="Times New Roman" w:hAnsi="Consolas" w:cs="Times New Roman"/>
          <w:color w:val="B5CEA8"/>
          <w:sz w:val="12"/>
          <w:szCs w:val="12"/>
          <w:lang w:eastAsia="es-ES"/>
        </w:rPr>
        <w:t>1</w:t>
      </w:r>
      <w:r w:rsidRPr="00C17551">
        <w:rPr>
          <w:rFonts w:ascii="Consolas" w:eastAsia="Times New Roman" w:hAnsi="Consolas" w:cs="Times New Roman"/>
          <w:color w:val="FFFFFF"/>
          <w:sz w:val="12"/>
          <w:szCs w:val="12"/>
          <w:lang w:eastAsia="es-ES"/>
        </w:rPr>
        <w:t>]</w:t>
      </w:r>
    </w:p>
    <w:p w14:paraId="01DC7EEA" w14:textId="77777777" w:rsidR="00CA31A2" w:rsidRPr="00C17551" w:rsidRDefault="00CA31A2" w:rsidP="00CA31A2">
      <w:pPr>
        <w:pStyle w:val="Prrafodelista"/>
        <w:numPr>
          <w:ilvl w:val="0"/>
          <w:numId w:val="12"/>
        </w:numPr>
        <w:shd w:val="clear" w:color="auto" w:fill="000000"/>
        <w:spacing w:after="0" w:line="285" w:lineRule="atLeast"/>
        <w:rPr>
          <w:rFonts w:ascii="Consolas" w:eastAsia="Times New Roman" w:hAnsi="Consolas" w:cs="Times New Roman"/>
          <w:color w:val="FFFFFF"/>
          <w:sz w:val="12"/>
          <w:szCs w:val="12"/>
          <w:lang w:eastAsia="es-ES"/>
        </w:rPr>
      </w:pPr>
    </w:p>
    <w:p w14:paraId="02FD8205" w14:textId="77777777" w:rsidR="00CA31A2" w:rsidRPr="00C17551" w:rsidRDefault="00CA31A2" w:rsidP="00CA31A2">
      <w:pPr>
        <w:pStyle w:val="Prrafodelista"/>
        <w:numPr>
          <w:ilvl w:val="0"/>
          <w:numId w:val="12"/>
        </w:numPr>
        <w:shd w:val="clear" w:color="auto" w:fill="000000"/>
        <w:spacing w:after="0" w:line="285" w:lineRule="atLeast"/>
        <w:rPr>
          <w:rFonts w:ascii="Consolas" w:eastAsia="Times New Roman" w:hAnsi="Consolas" w:cs="Times New Roman"/>
          <w:color w:val="FFFFFF"/>
          <w:sz w:val="12"/>
          <w:szCs w:val="12"/>
          <w:lang w:eastAsia="es-ES"/>
        </w:rPr>
      </w:pPr>
      <w:r w:rsidRPr="00C17551">
        <w:rPr>
          <w:rFonts w:ascii="Consolas" w:eastAsia="Times New Roman" w:hAnsi="Consolas" w:cs="Times New Roman"/>
          <w:color w:val="FFFFFF"/>
          <w:sz w:val="12"/>
          <w:szCs w:val="12"/>
          <w:lang w:eastAsia="es-ES"/>
        </w:rPr>
        <w:t xml:space="preserve">                </w:t>
      </w:r>
      <w:r w:rsidRPr="00C17551">
        <w:rPr>
          <w:rFonts w:ascii="Consolas" w:eastAsia="Times New Roman" w:hAnsi="Consolas" w:cs="Times New Roman"/>
          <w:color w:val="7CA668"/>
          <w:sz w:val="12"/>
          <w:szCs w:val="12"/>
          <w:lang w:eastAsia="es-ES"/>
        </w:rPr>
        <w:t># Index of current task in Sequencer</w:t>
      </w:r>
    </w:p>
    <w:p w14:paraId="5271B756" w14:textId="77777777" w:rsidR="00CA31A2" w:rsidRPr="00C17551" w:rsidRDefault="00CA31A2" w:rsidP="00CA31A2">
      <w:pPr>
        <w:pStyle w:val="Prrafodelista"/>
        <w:numPr>
          <w:ilvl w:val="0"/>
          <w:numId w:val="12"/>
        </w:numPr>
        <w:shd w:val="clear" w:color="auto" w:fill="000000"/>
        <w:spacing w:after="0" w:line="285" w:lineRule="atLeast"/>
        <w:rPr>
          <w:rFonts w:ascii="Consolas" w:eastAsia="Times New Roman" w:hAnsi="Consolas" w:cs="Times New Roman"/>
          <w:color w:val="FFFFFF"/>
          <w:sz w:val="12"/>
          <w:szCs w:val="12"/>
          <w:lang w:eastAsia="es-ES"/>
        </w:rPr>
      </w:pPr>
      <w:r w:rsidRPr="00C17551">
        <w:rPr>
          <w:rFonts w:ascii="Consolas" w:eastAsia="Times New Roman" w:hAnsi="Consolas" w:cs="Times New Roman"/>
          <w:color w:val="FFFFFF"/>
          <w:sz w:val="12"/>
          <w:szCs w:val="12"/>
          <w:lang w:eastAsia="es-ES"/>
        </w:rPr>
        <w:t xml:space="preserve">                </w:t>
      </w:r>
      <w:r w:rsidRPr="00C17551">
        <w:rPr>
          <w:rFonts w:ascii="Consolas" w:eastAsia="Times New Roman" w:hAnsi="Consolas" w:cs="Times New Roman"/>
          <w:color w:val="9CDCFE"/>
          <w:sz w:val="12"/>
          <w:szCs w:val="12"/>
          <w:lang w:eastAsia="es-ES"/>
        </w:rPr>
        <w:t>index</w:t>
      </w:r>
      <w:r w:rsidRPr="00C17551">
        <w:rPr>
          <w:rFonts w:ascii="Consolas" w:eastAsia="Times New Roman" w:hAnsi="Consolas" w:cs="Times New Roman"/>
          <w:color w:val="FFFFFF"/>
          <w:sz w:val="12"/>
          <w:szCs w:val="12"/>
          <w:lang w:eastAsia="es-ES"/>
        </w:rPr>
        <w:t xml:space="preserve"> </w:t>
      </w:r>
      <w:r w:rsidRPr="00C17551">
        <w:rPr>
          <w:rFonts w:ascii="Consolas" w:eastAsia="Times New Roman" w:hAnsi="Consolas" w:cs="Times New Roman"/>
          <w:color w:val="D4D4D4"/>
          <w:sz w:val="12"/>
          <w:szCs w:val="12"/>
          <w:lang w:eastAsia="es-ES"/>
        </w:rPr>
        <w:t>=</w:t>
      </w:r>
      <w:r w:rsidRPr="00C17551">
        <w:rPr>
          <w:rFonts w:ascii="Consolas" w:eastAsia="Times New Roman" w:hAnsi="Consolas" w:cs="Times New Roman"/>
          <w:color w:val="FFFFFF"/>
          <w:sz w:val="12"/>
          <w:szCs w:val="12"/>
          <w:lang w:eastAsia="es-ES"/>
        </w:rPr>
        <w:t xml:space="preserve"> [</w:t>
      </w:r>
      <w:proofErr w:type="spellStart"/>
      <w:r w:rsidRPr="00C17551">
        <w:rPr>
          <w:rFonts w:ascii="Consolas" w:eastAsia="Times New Roman" w:hAnsi="Consolas" w:cs="Times New Roman"/>
          <w:color w:val="9CDCFE"/>
          <w:sz w:val="12"/>
          <w:szCs w:val="12"/>
          <w:lang w:eastAsia="es-ES"/>
        </w:rPr>
        <w:t>i</w:t>
      </w:r>
      <w:proofErr w:type="spellEnd"/>
      <w:r w:rsidRPr="00C17551">
        <w:rPr>
          <w:rFonts w:ascii="Consolas" w:eastAsia="Times New Roman" w:hAnsi="Consolas" w:cs="Times New Roman"/>
          <w:color w:val="FFFFFF"/>
          <w:sz w:val="12"/>
          <w:szCs w:val="12"/>
          <w:lang w:eastAsia="es-ES"/>
        </w:rPr>
        <w:t xml:space="preserve"> </w:t>
      </w:r>
      <w:r w:rsidRPr="00C17551">
        <w:rPr>
          <w:rFonts w:ascii="Consolas" w:eastAsia="Times New Roman" w:hAnsi="Consolas" w:cs="Times New Roman"/>
          <w:color w:val="C586C0"/>
          <w:sz w:val="12"/>
          <w:szCs w:val="12"/>
          <w:lang w:eastAsia="es-ES"/>
        </w:rPr>
        <w:t>for</w:t>
      </w:r>
      <w:r w:rsidRPr="00C17551">
        <w:rPr>
          <w:rFonts w:ascii="Consolas" w:eastAsia="Times New Roman" w:hAnsi="Consolas" w:cs="Times New Roman"/>
          <w:color w:val="FFFFFF"/>
          <w:sz w:val="12"/>
          <w:szCs w:val="12"/>
          <w:lang w:eastAsia="es-ES"/>
        </w:rPr>
        <w:t xml:space="preserve"> </w:t>
      </w:r>
      <w:proofErr w:type="spellStart"/>
      <w:proofErr w:type="gramStart"/>
      <w:r w:rsidRPr="00C17551">
        <w:rPr>
          <w:rFonts w:ascii="Consolas" w:eastAsia="Times New Roman" w:hAnsi="Consolas" w:cs="Times New Roman"/>
          <w:color w:val="9CDCFE"/>
          <w:sz w:val="12"/>
          <w:szCs w:val="12"/>
          <w:lang w:eastAsia="es-ES"/>
        </w:rPr>
        <w:t>i</w:t>
      </w:r>
      <w:r w:rsidRPr="00C17551">
        <w:rPr>
          <w:rFonts w:ascii="Consolas" w:eastAsia="Times New Roman" w:hAnsi="Consolas" w:cs="Times New Roman"/>
          <w:color w:val="FFFFFF"/>
          <w:sz w:val="12"/>
          <w:szCs w:val="12"/>
          <w:lang w:eastAsia="es-ES"/>
        </w:rPr>
        <w:t>,</w:t>
      </w:r>
      <w:r w:rsidRPr="00C17551">
        <w:rPr>
          <w:rFonts w:ascii="Consolas" w:eastAsia="Times New Roman" w:hAnsi="Consolas" w:cs="Times New Roman"/>
          <w:color w:val="9CDCFE"/>
          <w:sz w:val="12"/>
          <w:szCs w:val="12"/>
          <w:lang w:eastAsia="es-ES"/>
        </w:rPr>
        <w:t>x</w:t>
      </w:r>
      <w:proofErr w:type="spellEnd"/>
      <w:proofErr w:type="gramEnd"/>
      <w:r w:rsidRPr="00C17551">
        <w:rPr>
          <w:rFonts w:ascii="Consolas" w:eastAsia="Times New Roman" w:hAnsi="Consolas" w:cs="Times New Roman"/>
          <w:color w:val="FFFFFF"/>
          <w:sz w:val="12"/>
          <w:szCs w:val="12"/>
          <w:lang w:eastAsia="es-ES"/>
        </w:rPr>
        <w:t xml:space="preserve"> </w:t>
      </w:r>
      <w:r w:rsidRPr="00C17551">
        <w:rPr>
          <w:rFonts w:ascii="Consolas" w:eastAsia="Times New Roman" w:hAnsi="Consolas" w:cs="Times New Roman"/>
          <w:color w:val="C586C0"/>
          <w:sz w:val="12"/>
          <w:szCs w:val="12"/>
          <w:lang w:eastAsia="es-ES"/>
        </w:rPr>
        <w:t>in</w:t>
      </w:r>
      <w:r w:rsidRPr="00C17551">
        <w:rPr>
          <w:rFonts w:ascii="Consolas" w:eastAsia="Times New Roman" w:hAnsi="Consolas" w:cs="Times New Roman"/>
          <w:color w:val="FFFFFF"/>
          <w:sz w:val="12"/>
          <w:szCs w:val="12"/>
          <w:lang w:eastAsia="es-ES"/>
        </w:rPr>
        <w:t xml:space="preserve"> </w:t>
      </w:r>
      <w:r w:rsidRPr="00C17551">
        <w:rPr>
          <w:rFonts w:ascii="Consolas" w:eastAsia="Times New Roman" w:hAnsi="Consolas" w:cs="Times New Roman"/>
          <w:color w:val="4EC9B0"/>
          <w:sz w:val="12"/>
          <w:szCs w:val="12"/>
          <w:lang w:eastAsia="es-ES"/>
        </w:rPr>
        <w:t>enumerate</w:t>
      </w:r>
      <w:r w:rsidRPr="00C17551">
        <w:rPr>
          <w:rFonts w:ascii="Consolas" w:eastAsia="Times New Roman" w:hAnsi="Consolas" w:cs="Times New Roman"/>
          <w:color w:val="FFFFFF"/>
          <w:sz w:val="12"/>
          <w:szCs w:val="12"/>
          <w:lang w:eastAsia="es-ES"/>
        </w:rPr>
        <w:t>(</w:t>
      </w:r>
      <w:proofErr w:type="spellStart"/>
      <w:r w:rsidRPr="00C17551">
        <w:rPr>
          <w:rFonts w:ascii="Consolas" w:eastAsia="Times New Roman" w:hAnsi="Consolas" w:cs="Times New Roman"/>
          <w:color w:val="9CDCFE"/>
          <w:sz w:val="12"/>
          <w:szCs w:val="12"/>
          <w:lang w:eastAsia="es-ES"/>
        </w:rPr>
        <w:t>self</w:t>
      </w:r>
      <w:r w:rsidRPr="00C17551">
        <w:rPr>
          <w:rFonts w:ascii="Consolas" w:eastAsia="Times New Roman" w:hAnsi="Consolas" w:cs="Times New Roman"/>
          <w:color w:val="FFFFFF"/>
          <w:sz w:val="12"/>
          <w:szCs w:val="12"/>
          <w:lang w:eastAsia="es-ES"/>
        </w:rPr>
        <w:t>.</w:t>
      </w:r>
      <w:r w:rsidRPr="00C17551">
        <w:rPr>
          <w:rFonts w:ascii="Consolas" w:eastAsia="Times New Roman" w:hAnsi="Consolas" w:cs="Times New Roman"/>
          <w:color w:val="9CDCFE"/>
          <w:sz w:val="12"/>
          <w:szCs w:val="12"/>
          <w:lang w:eastAsia="es-ES"/>
        </w:rPr>
        <w:t>Sequencer</w:t>
      </w:r>
      <w:proofErr w:type="spellEnd"/>
      <w:r w:rsidRPr="00C17551">
        <w:rPr>
          <w:rFonts w:ascii="Consolas" w:eastAsia="Times New Roman" w:hAnsi="Consolas" w:cs="Times New Roman"/>
          <w:color w:val="FFFFFF"/>
          <w:sz w:val="12"/>
          <w:szCs w:val="12"/>
          <w:lang w:eastAsia="es-ES"/>
        </w:rPr>
        <w:t xml:space="preserve">) </w:t>
      </w:r>
      <w:r w:rsidRPr="00C17551">
        <w:rPr>
          <w:rFonts w:ascii="Consolas" w:eastAsia="Times New Roman" w:hAnsi="Consolas" w:cs="Times New Roman"/>
          <w:color w:val="C586C0"/>
          <w:sz w:val="12"/>
          <w:szCs w:val="12"/>
          <w:lang w:eastAsia="es-ES"/>
        </w:rPr>
        <w:t>if</w:t>
      </w:r>
      <w:r w:rsidRPr="00C17551">
        <w:rPr>
          <w:rFonts w:ascii="Consolas" w:eastAsia="Times New Roman" w:hAnsi="Consolas" w:cs="Times New Roman"/>
          <w:color w:val="FFFFFF"/>
          <w:sz w:val="12"/>
          <w:szCs w:val="12"/>
          <w:lang w:eastAsia="es-ES"/>
        </w:rPr>
        <w:t xml:space="preserve"> (</w:t>
      </w:r>
      <w:r w:rsidRPr="00C17551">
        <w:rPr>
          <w:rFonts w:ascii="Consolas" w:eastAsia="Times New Roman" w:hAnsi="Consolas" w:cs="Times New Roman"/>
          <w:color w:val="9CDCFE"/>
          <w:sz w:val="12"/>
          <w:szCs w:val="12"/>
          <w:lang w:eastAsia="es-ES"/>
        </w:rPr>
        <w:t>x</w:t>
      </w:r>
      <w:r w:rsidRPr="00C17551">
        <w:rPr>
          <w:rFonts w:ascii="Consolas" w:eastAsia="Times New Roman" w:hAnsi="Consolas" w:cs="Times New Roman"/>
          <w:color w:val="FFFFFF"/>
          <w:sz w:val="12"/>
          <w:szCs w:val="12"/>
          <w:lang w:eastAsia="es-ES"/>
        </w:rPr>
        <w:t>[</w:t>
      </w:r>
      <w:r w:rsidRPr="00C17551">
        <w:rPr>
          <w:rFonts w:ascii="Consolas" w:eastAsia="Times New Roman" w:hAnsi="Consolas" w:cs="Times New Roman"/>
          <w:color w:val="B5CEA8"/>
          <w:sz w:val="12"/>
          <w:szCs w:val="12"/>
          <w:lang w:eastAsia="es-ES"/>
        </w:rPr>
        <w:t>0</w:t>
      </w:r>
      <w:r w:rsidRPr="00C17551">
        <w:rPr>
          <w:rFonts w:ascii="Consolas" w:eastAsia="Times New Roman" w:hAnsi="Consolas" w:cs="Times New Roman"/>
          <w:color w:val="FFFFFF"/>
          <w:sz w:val="12"/>
          <w:szCs w:val="12"/>
          <w:lang w:eastAsia="es-ES"/>
        </w:rPr>
        <w:t xml:space="preserve">] </w:t>
      </w:r>
      <w:r w:rsidRPr="00C17551">
        <w:rPr>
          <w:rFonts w:ascii="Consolas" w:eastAsia="Times New Roman" w:hAnsi="Consolas" w:cs="Times New Roman"/>
          <w:color w:val="D4D4D4"/>
          <w:sz w:val="12"/>
          <w:szCs w:val="12"/>
          <w:lang w:eastAsia="es-ES"/>
        </w:rPr>
        <w:t>==</w:t>
      </w:r>
      <w:r w:rsidRPr="00C17551">
        <w:rPr>
          <w:rFonts w:ascii="Consolas" w:eastAsia="Times New Roman" w:hAnsi="Consolas" w:cs="Times New Roman"/>
          <w:color w:val="FFFFFF"/>
          <w:sz w:val="12"/>
          <w:szCs w:val="12"/>
          <w:lang w:eastAsia="es-ES"/>
        </w:rPr>
        <w:t xml:space="preserve"> </w:t>
      </w:r>
      <w:proofErr w:type="spellStart"/>
      <w:r w:rsidRPr="00C17551">
        <w:rPr>
          <w:rFonts w:ascii="Consolas" w:eastAsia="Times New Roman" w:hAnsi="Consolas" w:cs="Times New Roman"/>
          <w:color w:val="9CDCFE"/>
          <w:sz w:val="12"/>
          <w:szCs w:val="12"/>
          <w:lang w:eastAsia="es-ES"/>
        </w:rPr>
        <w:t>current_id</w:t>
      </w:r>
      <w:proofErr w:type="spellEnd"/>
      <w:r w:rsidRPr="00C17551">
        <w:rPr>
          <w:rFonts w:ascii="Consolas" w:eastAsia="Times New Roman" w:hAnsi="Consolas" w:cs="Times New Roman"/>
          <w:color w:val="FFFFFF"/>
          <w:sz w:val="12"/>
          <w:szCs w:val="12"/>
          <w:lang w:eastAsia="es-ES"/>
        </w:rPr>
        <w:t>)][</w:t>
      </w:r>
      <w:r w:rsidRPr="00C17551">
        <w:rPr>
          <w:rFonts w:ascii="Consolas" w:eastAsia="Times New Roman" w:hAnsi="Consolas" w:cs="Times New Roman"/>
          <w:color w:val="B5CEA8"/>
          <w:sz w:val="12"/>
          <w:szCs w:val="12"/>
          <w:lang w:eastAsia="es-ES"/>
        </w:rPr>
        <w:t>0</w:t>
      </w:r>
      <w:r w:rsidRPr="00C17551">
        <w:rPr>
          <w:rFonts w:ascii="Consolas" w:eastAsia="Times New Roman" w:hAnsi="Consolas" w:cs="Times New Roman"/>
          <w:color w:val="FFFFFF"/>
          <w:sz w:val="12"/>
          <w:szCs w:val="12"/>
          <w:lang w:eastAsia="es-ES"/>
        </w:rPr>
        <w:t>]</w:t>
      </w:r>
    </w:p>
    <w:p w14:paraId="6F932D96" w14:textId="77777777" w:rsidR="00CA31A2" w:rsidRPr="00C17551" w:rsidRDefault="00CA31A2" w:rsidP="00CA31A2">
      <w:pPr>
        <w:pStyle w:val="Prrafodelista"/>
        <w:numPr>
          <w:ilvl w:val="0"/>
          <w:numId w:val="12"/>
        </w:numPr>
        <w:shd w:val="clear" w:color="auto" w:fill="000000"/>
        <w:spacing w:after="0" w:line="285" w:lineRule="atLeast"/>
        <w:rPr>
          <w:rFonts w:ascii="Consolas" w:eastAsia="Times New Roman" w:hAnsi="Consolas" w:cs="Times New Roman"/>
          <w:color w:val="FFFFFF"/>
          <w:sz w:val="12"/>
          <w:szCs w:val="12"/>
          <w:lang w:eastAsia="es-ES"/>
        </w:rPr>
      </w:pPr>
    </w:p>
    <w:p w14:paraId="7C48B366" w14:textId="77777777" w:rsidR="00CA31A2" w:rsidRPr="00C17551" w:rsidRDefault="00CA31A2" w:rsidP="00CA31A2">
      <w:pPr>
        <w:pStyle w:val="Prrafodelista"/>
        <w:numPr>
          <w:ilvl w:val="0"/>
          <w:numId w:val="12"/>
        </w:numPr>
        <w:shd w:val="clear" w:color="auto" w:fill="000000"/>
        <w:spacing w:after="0" w:line="285" w:lineRule="atLeast"/>
        <w:rPr>
          <w:rFonts w:ascii="Consolas" w:eastAsia="Times New Roman" w:hAnsi="Consolas" w:cs="Times New Roman"/>
          <w:color w:val="FFFFFF"/>
          <w:sz w:val="12"/>
          <w:szCs w:val="12"/>
          <w:lang w:eastAsia="es-ES"/>
        </w:rPr>
      </w:pPr>
      <w:r w:rsidRPr="00C17551">
        <w:rPr>
          <w:rFonts w:ascii="Consolas" w:eastAsia="Times New Roman" w:hAnsi="Consolas" w:cs="Times New Roman"/>
          <w:color w:val="FFFFFF"/>
          <w:sz w:val="12"/>
          <w:szCs w:val="12"/>
          <w:lang w:eastAsia="es-ES"/>
        </w:rPr>
        <w:t xml:space="preserve">                </w:t>
      </w:r>
      <w:r w:rsidRPr="00C17551">
        <w:rPr>
          <w:rFonts w:ascii="Consolas" w:eastAsia="Times New Roman" w:hAnsi="Consolas" w:cs="Times New Roman"/>
          <w:color w:val="7CA668"/>
          <w:sz w:val="12"/>
          <w:szCs w:val="12"/>
          <w:lang w:eastAsia="es-ES"/>
        </w:rPr>
        <w:t># Compute distance to current task location</w:t>
      </w:r>
    </w:p>
    <w:p w14:paraId="0C173D14" w14:textId="77777777" w:rsidR="00CA31A2" w:rsidRPr="00C17551" w:rsidRDefault="00CA31A2" w:rsidP="00CA31A2">
      <w:pPr>
        <w:pStyle w:val="Prrafodelista"/>
        <w:numPr>
          <w:ilvl w:val="0"/>
          <w:numId w:val="12"/>
        </w:numPr>
        <w:shd w:val="clear" w:color="auto" w:fill="000000"/>
        <w:spacing w:after="0" w:line="285" w:lineRule="atLeast"/>
        <w:rPr>
          <w:rFonts w:ascii="Consolas" w:eastAsia="Times New Roman" w:hAnsi="Consolas" w:cs="Times New Roman"/>
          <w:color w:val="FFFFFF"/>
          <w:sz w:val="12"/>
          <w:szCs w:val="12"/>
          <w:lang w:eastAsia="es-ES"/>
        </w:rPr>
      </w:pPr>
      <w:r w:rsidRPr="00C17551">
        <w:rPr>
          <w:rFonts w:ascii="Consolas" w:eastAsia="Times New Roman" w:hAnsi="Consolas" w:cs="Times New Roman"/>
          <w:color w:val="FFFFFF"/>
          <w:sz w:val="12"/>
          <w:szCs w:val="12"/>
          <w:lang w:eastAsia="es-ES"/>
        </w:rPr>
        <w:t xml:space="preserve">                </w:t>
      </w:r>
      <w:proofErr w:type="spellStart"/>
      <w:r w:rsidRPr="00C17551">
        <w:rPr>
          <w:rFonts w:ascii="Consolas" w:eastAsia="Times New Roman" w:hAnsi="Consolas" w:cs="Times New Roman"/>
          <w:color w:val="9CDCFE"/>
          <w:sz w:val="12"/>
          <w:szCs w:val="12"/>
          <w:lang w:eastAsia="es-ES"/>
        </w:rPr>
        <w:t>lat_now</w:t>
      </w:r>
      <w:proofErr w:type="spellEnd"/>
      <w:r w:rsidRPr="00C17551">
        <w:rPr>
          <w:rFonts w:ascii="Consolas" w:eastAsia="Times New Roman" w:hAnsi="Consolas" w:cs="Times New Roman"/>
          <w:color w:val="FFFFFF"/>
          <w:sz w:val="12"/>
          <w:szCs w:val="12"/>
          <w:lang w:eastAsia="es-ES"/>
        </w:rPr>
        <w:t xml:space="preserve">    </w:t>
      </w:r>
      <w:proofErr w:type="gramStart"/>
      <w:r w:rsidRPr="00C17551">
        <w:rPr>
          <w:rFonts w:ascii="Consolas" w:eastAsia="Times New Roman" w:hAnsi="Consolas" w:cs="Times New Roman"/>
          <w:color w:val="D4D4D4"/>
          <w:sz w:val="12"/>
          <w:szCs w:val="12"/>
          <w:lang w:eastAsia="es-ES"/>
        </w:rPr>
        <w:t>=</w:t>
      </w:r>
      <w:r w:rsidRPr="00C17551">
        <w:rPr>
          <w:rFonts w:ascii="Consolas" w:eastAsia="Times New Roman" w:hAnsi="Consolas" w:cs="Times New Roman"/>
          <w:color w:val="FFFFFF"/>
          <w:sz w:val="12"/>
          <w:szCs w:val="12"/>
          <w:lang w:eastAsia="es-ES"/>
        </w:rPr>
        <w:t xml:space="preserve">  </w:t>
      </w:r>
      <w:proofErr w:type="spellStart"/>
      <w:r w:rsidRPr="00C17551">
        <w:rPr>
          <w:rFonts w:ascii="Consolas" w:eastAsia="Times New Roman" w:hAnsi="Consolas" w:cs="Times New Roman"/>
          <w:color w:val="9CDCFE"/>
          <w:sz w:val="12"/>
          <w:szCs w:val="12"/>
          <w:lang w:eastAsia="es-ES"/>
        </w:rPr>
        <w:t>self</w:t>
      </w:r>
      <w:proofErr w:type="gramEnd"/>
      <w:r w:rsidRPr="00C17551">
        <w:rPr>
          <w:rFonts w:ascii="Consolas" w:eastAsia="Times New Roman" w:hAnsi="Consolas" w:cs="Times New Roman"/>
          <w:color w:val="FFFFFF"/>
          <w:sz w:val="12"/>
          <w:szCs w:val="12"/>
          <w:lang w:eastAsia="es-ES"/>
        </w:rPr>
        <w:t>.</w:t>
      </w:r>
      <w:r w:rsidRPr="00C17551">
        <w:rPr>
          <w:rFonts w:ascii="Consolas" w:eastAsia="Times New Roman" w:hAnsi="Consolas" w:cs="Times New Roman"/>
          <w:color w:val="9CDCFE"/>
          <w:sz w:val="12"/>
          <w:szCs w:val="12"/>
          <w:lang w:eastAsia="es-ES"/>
        </w:rPr>
        <w:t>Sequencer</w:t>
      </w:r>
      <w:proofErr w:type="spellEnd"/>
      <w:r w:rsidRPr="00C17551">
        <w:rPr>
          <w:rFonts w:ascii="Consolas" w:eastAsia="Times New Roman" w:hAnsi="Consolas" w:cs="Times New Roman"/>
          <w:color w:val="FFFFFF"/>
          <w:sz w:val="12"/>
          <w:szCs w:val="12"/>
          <w:lang w:eastAsia="es-ES"/>
        </w:rPr>
        <w:t>[</w:t>
      </w:r>
      <w:r w:rsidRPr="00C17551">
        <w:rPr>
          <w:rFonts w:ascii="Consolas" w:eastAsia="Times New Roman" w:hAnsi="Consolas" w:cs="Times New Roman"/>
          <w:color w:val="9CDCFE"/>
          <w:sz w:val="12"/>
          <w:szCs w:val="12"/>
          <w:lang w:eastAsia="es-ES"/>
        </w:rPr>
        <w:t>index</w:t>
      </w:r>
      <w:r w:rsidRPr="00C17551">
        <w:rPr>
          <w:rFonts w:ascii="Consolas" w:eastAsia="Times New Roman" w:hAnsi="Consolas" w:cs="Times New Roman"/>
          <w:color w:val="FFFFFF"/>
          <w:sz w:val="12"/>
          <w:szCs w:val="12"/>
          <w:lang w:eastAsia="es-ES"/>
        </w:rPr>
        <w:t>][</w:t>
      </w:r>
      <w:r w:rsidRPr="00C17551">
        <w:rPr>
          <w:rFonts w:ascii="Consolas" w:eastAsia="Times New Roman" w:hAnsi="Consolas" w:cs="Times New Roman"/>
          <w:color w:val="B5CEA8"/>
          <w:sz w:val="12"/>
          <w:szCs w:val="12"/>
          <w:lang w:eastAsia="es-ES"/>
        </w:rPr>
        <w:t>2</w:t>
      </w:r>
      <w:r w:rsidRPr="00C17551">
        <w:rPr>
          <w:rFonts w:ascii="Consolas" w:eastAsia="Times New Roman" w:hAnsi="Consolas" w:cs="Times New Roman"/>
          <w:color w:val="FFFFFF"/>
          <w:sz w:val="12"/>
          <w:szCs w:val="12"/>
          <w:lang w:eastAsia="es-ES"/>
        </w:rPr>
        <w:t xml:space="preserve">]                                                     </w:t>
      </w:r>
      <w:r w:rsidRPr="00C17551">
        <w:rPr>
          <w:rFonts w:ascii="Consolas" w:eastAsia="Times New Roman" w:hAnsi="Consolas" w:cs="Times New Roman"/>
          <w:color w:val="7CA668"/>
          <w:sz w:val="12"/>
          <w:szCs w:val="12"/>
          <w:lang w:eastAsia="es-ES"/>
        </w:rPr>
        <w:t># Current task latitude</w:t>
      </w:r>
    </w:p>
    <w:p w14:paraId="728EE6D4" w14:textId="77777777" w:rsidR="00CA31A2" w:rsidRPr="00C17551" w:rsidRDefault="00CA31A2" w:rsidP="00CA31A2">
      <w:pPr>
        <w:pStyle w:val="Prrafodelista"/>
        <w:numPr>
          <w:ilvl w:val="0"/>
          <w:numId w:val="12"/>
        </w:numPr>
        <w:shd w:val="clear" w:color="auto" w:fill="000000"/>
        <w:spacing w:after="0" w:line="285" w:lineRule="atLeast"/>
        <w:rPr>
          <w:rFonts w:ascii="Consolas" w:eastAsia="Times New Roman" w:hAnsi="Consolas" w:cs="Times New Roman"/>
          <w:color w:val="FFFFFF"/>
          <w:sz w:val="12"/>
          <w:szCs w:val="12"/>
          <w:lang w:eastAsia="es-ES"/>
        </w:rPr>
      </w:pPr>
      <w:r w:rsidRPr="00C17551">
        <w:rPr>
          <w:rFonts w:ascii="Consolas" w:eastAsia="Times New Roman" w:hAnsi="Consolas" w:cs="Times New Roman"/>
          <w:color w:val="FFFFFF"/>
          <w:sz w:val="12"/>
          <w:szCs w:val="12"/>
          <w:lang w:eastAsia="es-ES"/>
        </w:rPr>
        <w:t xml:space="preserve">                </w:t>
      </w:r>
      <w:proofErr w:type="spellStart"/>
      <w:r w:rsidRPr="00C17551">
        <w:rPr>
          <w:rFonts w:ascii="Consolas" w:eastAsia="Times New Roman" w:hAnsi="Consolas" w:cs="Times New Roman"/>
          <w:color w:val="9CDCFE"/>
          <w:sz w:val="12"/>
          <w:szCs w:val="12"/>
          <w:lang w:eastAsia="es-ES"/>
        </w:rPr>
        <w:t>long_now</w:t>
      </w:r>
      <w:proofErr w:type="spellEnd"/>
      <w:r w:rsidRPr="00C17551">
        <w:rPr>
          <w:rFonts w:ascii="Consolas" w:eastAsia="Times New Roman" w:hAnsi="Consolas" w:cs="Times New Roman"/>
          <w:color w:val="FFFFFF"/>
          <w:sz w:val="12"/>
          <w:szCs w:val="12"/>
          <w:lang w:eastAsia="es-ES"/>
        </w:rPr>
        <w:t xml:space="preserve">   </w:t>
      </w:r>
      <w:proofErr w:type="gramStart"/>
      <w:r w:rsidRPr="00C17551">
        <w:rPr>
          <w:rFonts w:ascii="Consolas" w:eastAsia="Times New Roman" w:hAnsi="Consolas" w:cs="Times New Roman"/>
          <w:color w:val="D4D4D4"/>
          <w:sz w:val="12"/>
          <w:szCs w:val="12"/>
          <w:lang w:eastAsia="es-ES"/>
        </w:rPr>
        <w:t>=</w:t>
      </w:r>
      <w:r w:rsidRPr="00C17551">
        <w:rPr>
          <w:rFonts w:ascii="Consolas" w:eastAsia="Times New Roman" w:hAnsi="Consolas" w:cs="Times New Roman"/>
          <w:color w:val="FFFFFF"/>
          <w:sz w:val="12"/>
          <w:szCs w:val="12"/>
          <w:lang w:eastAsia="es-ES"/>
        </w:rPr>
        <w:t xml:space="preserve">  </w:t>
      </w:r>
      <w:proofErr w:type="spellStart"/>
      <w:r w:rsidRPr="00C17551">
        <w:rPr>
          <w:rFonts w:ascii="Consolas" w:eastAsia="Times New Roman" w:hAnsi="Consolas" w:cs="Times New Roman"/>
          <w:color w:val="9CDCFE"/>
          <w:sz w:val="12"/>
          <w:szCs w:val="12"/>
          <w:lang w:eastAsia="es-ES"/>
        </w:rPr>
        <w:t>self</w:t>
      </w:r>
      <w:proofErr w:type="gramEnd"/>
      <w:r w:rsidRPr="00C17551">
        <w:rPr>
          <w:rFonts w:ascii="Consolas" w:eastAsia="Times New Roman" w:hAnsi="Consolas" w:cs="Times New Roman"/>
          <w:color w:val="FFFFFF"/>
          <w:sz w:val="12"/>
          <w:szCs w:val="12"/>
          <w:lang w:eastAsia="es-ES"/>
        </w:rPr>
        <w:t>.</w:t>
      </w:r>
      <w:r w:rsidRPr="00C17551">
        <w:rPr>
          <w:rFonts w:ascii="Consolas" w:eastAsia="Times New Roman" w:hAnsi="Consolas" w:cs="Times New Roman"/>
          <w:color w:val="9CDCFE"/>
          <w:sz w:val="12"/>
          <w:szCs w:val="12"/>
          <w:lang w:eastAsia="es-ES"/>
        </w:rPr>
        <w:t>Sequencer</w:t>
      </w:r>
      <w:proofErr w:type="spellEnd"/>
      <w:r w:rsidRPr="00C17551">
        <w:rPr>
          <w:rFonts w:ascii="Consolas" w:eastAsia="Times New Roman" w:hAnsi="Consolas" w:cs="Times New Roman"/>
          <w:color w:val="FFFFFF"/>
          <w:sz w:val="12"/>
          <w:szCs w:val="12"/>
          <w:lang w:eastAsia="es-ES"/>
        </w:rPr>
        <w:t>[</w:t>
      </w:r>
      <w:r w:rsidRPr="00C17551">
        <w:rPr>
          <w:rFonts w:ascii="Consolas" w:eastAsia="Times New Roman" w:hAnsi="Consolas" w:cs="Times New Roman"/>
          <w:color w:val="9CDCFE"/>
          <w:sz w:val="12"/>
          <w:szCs w:val="12"/>
          <w:lang w:eastAsia="es-ES"/>
        </w:rPr>
        <w:t>index</w:t>
      </w:r>
      <w:r w:rsidRPr="00C17551">
        <w:rPr>
          <w:rFonts w:ascii="Consolas" w:eastAsia="Times New Roman" w:hAnsi="Consolas" w:cs="Times New Roman"/>
          <w:color w:val="FFFFFF"/>
          <w:sz w:val="12"/>
          <w:szCs w:val="12"/>
          <w:lang w:eastAsia="es-ES"/>
        </w:rPr>
        <w:t>][</w:t>
      </w:r>
      <w:r w:rsidRPr="00C17551">
        <w:rPr>
          <w:rFonts w:ascii="Consolas" w:eastAsia="Times New Roman" w:hAnsi="Consolas" w:cs="Times New Roman"/>
          <w:color w:val="B5CEA8"/>
          <w:sz w:val="12"/>
          <w:szCs w:val="12"/>
          <w:lang w:eastAsia="es-ES"/>
        </w:rPr>
        <w:t>3</w:t>
      </w:r>
      <w:r w:rsidRPr="00C17551">
        <w:rPr>
          <w:rFonts w:ascii="Consolas" w:eastAsia="Times New Roman" w:hAnsi="Consolas" w:cs="Times New Roman"/>
          <w:color w:val="FFFFFF"/>
          <w:sz w:val="12"/>
          <w:szCs w:val="12"/>
          <w:lang w:eastAsia="es-ES"/>
        </w:rPr>
        <w:t xml:space="preserve">]                                                     </w:t>
      </w:r>
      <w:r w:rsidRPr="00C17551">
        <w:rPr>
          <w:rFonts w:ascii="Consolas" w:eastAsia="Times New Roman" w:hAnsi="Consolas" w:cs="Times New Roman"/>
          <w:color w:val="7CA668"/>
          <w:sz w:val="12"/>
          <w:szCs w:val="12"/>
          <w:lang w:eastAsia="es-ES"/>
        </w:rPr>
        <w:t># Current task longitude</w:t>
      </w:r>
    </w:p>
    <w:p w14:paraId="6F3A468D" w14:textId="77777777" w:rsidR="00CA31A2" w:rsidRPr="00C17551" w:rsidRDefault="00CA31A2" w:rsidP="00CA31A2">
      <w:pPr>
        <w:pStyle w:val="Prrafodelista"/>
        <w:numPr>
          <w:ilvl w:val="0"/>
          <w:numId w:val="12"/>
        </w:numPr>
        <w:shd w:val="clear" w:color="auto" w:fill="000000"/>
        <w:spacing w:after="0" w:line="285" w:lineRule="atLeast"/>
        <w:rPr>
          <w:rFonts w:ascii="Consolas" w:eastAsia="Times New Roman" w:hAnsi="Consolas" w:cs="Times New Roman"/>
          <w:color w:val="FFFFFF"/>
          <w:sz w:val="12"/>
          <w:szCs w:val="12"/>
          <w:lang w:eastAsia="es-ES"/>
        </w:rPr>
      </w:pPr>
      <w:r w:rsidRPr="00C17551">
        <w:rPr>
          <w:rFonts w:ascii="Consolas" w:eastAsia="Times New Roman" w:hAnsi="Consolas" w:cs="Times New Roman"/>
          <w:color w:val="FFFFFF"/>
          <w:sz w:val="12"/>
          <w:szCs w:val="12"/>
          <w:lang w:eastAsia="es-ES"/>
        </w:rPr>
        <w:t xml:space="preserve">        </w:t>
      </w:r>
    </w:p>
    <w:p w14:paraId="29B19306" w14:textId="77777777" w:rsidR="00CA31A2" w:rsidRPr="005F57FC" w:rsidRDefault="00CA31A2" w:rsidP="00CA31A2">
      <w:pPr>
        <w:pStyle w:val="Prrafodelista"/>
        <w:numPr>
          <w:ilvl w:val="0"/>
          <w:numId w:val="12"/>
        </w:numPr>
        <w:shd w:val="clear" w:color="auto" w:fill="000000"/>
        <w:spacing w:after="0" w:line="285" w:lineRule="atLeast"/>
        <w:rPr>
          <w:rFonts w:ascii="Consolas" w:eastAsia="Times New Roman" w:hAnsi="Consolas" w:cs="Times New Roman"/>
          <w:color w:val="FFFFFF"/>
          <w:sz w:val="12"/>
          <w:szCs w:val="12"/>
          <w:lang w:val="es-ES" w:eastAsia="es-ES"/>
        </w:rPr>
      </w:pPr>
      <w:r w:rsidRPr="00C17551">
        <w:rPr>
          <w:rFonts w:ascii="Consolas" w:eastAsia="Times New Roman" w:hAnsi="Consolas" w:cs="Times New Roman"/>
          <w:color w:val="FFFFFF"/>
          <w:sz w:val="12"/>
          <w:szCs w:val="12"/>
          <w:lang w:eastAsia="es-ES"/>
        </w:rPr>
        <w:t xml:space="preserve">            </w:t>
      </w:r>
      <w:proofErr w:type="spellStart"/>
      <w:r w:rsidRPr="005F57FC">
        <w:rPr>
          <w:rFonts w:ascii="Consolas" w:eastAsia="Times New Roman" w:hAnsi="Consolas" w:cs="Times New Roman"/>
          <w:color w:val="C586C0"/>
          <w:sz w:val="12"/>
          <w:szCs w:val="12"/>
          <w:lang w:val="es-ES" w:eastAsia="es-ES"/>
        </w:rPr>
        <w:t>except</w:t>
      </w:r>
      <w:proofErr w:type="spellEnd"/>
      <w:r w:rsidRPr="005F57FC">
        <w:rPr>
          <w:rFonts w:ascii="Consolas" w:eastAsia="Times New Roman" w:hAnsi="Consolas" w:cs="Times New Roman"/>
          <w:color w:val="FFFFFF"/>
          <w:sz w:val="12"/>
          <w:szCs w:val="12"/>
          <w:lang w:val="es-ES" w:eastAsia="es-ES"/>
        </w:rPr>
        <w:t>:</w:t>
      </w:r>
    </w:p>
    <w:p w14:paraId="1C621424" w14:textId="77777777" w:rsidR="00CA31A2" w:rsidRPr="005F57FC" w:rsidRDefault="00CA31A2" w:rsidP="00CA31A2">
      <w:pPr>
        <w:pStyle w:val="Prrafodelista"/>
        <w:numPr>
          <w:ilvl w:val="0"/>
          <w:numId w:val="12"/>
        </w:numPr>
        <w:shd w:val="clear" w:color="auto" w:fill="000000"/>
        <w:spacing w:after="0" w:line="285" w:lineRule="atLeast"/>
        <w:rPr>
          <w:rFonts w:ascii="Consolas" w:eastAsia="Times New Roman" w:hAnsi="Consolas" w:cs="Times New Roman"/>
          <w:color w:val="FFFFFF"/>
          <w:sz w:val="12"/>
          <w:szCs w:val="12"/>
          <w:lang w:val="es-ES" w:eastAsia="es-ES"/>
        </w:rPr>
      </w:pPr>
    </w:p>
    <w:p w14:paraId="79AB5D13" w14:textId="77777777" w:rsidR="00CA31A2" w:rsidRPr="005F57FC" w:rsidRDefault="00CA31A2" w:rsidP="00CA31A2">
      <w:pPr>
        <w:pStyle w:val="Prrafodelista"/>
        <w:numPr>
          <w:ilvl w:val="0"/>
          <w:numId w:val="12"/>
        </w:numPr>
        <w:shd w:val="clear" w:color="auto" w:fill="000000"/>
        <w:spacing w:after="0" w:line="285" w:lineRule="atLeast"/>
        <w:rPr>
          <w:rFonts w:ascii="Consolas" w:eastAsia="Times New Roman" w:hAnsi="Consolas" w:cs="Times New Roman"/>
          <w:color w:val="FFFFFF"/>
          <w:sz w:val="12"/>
          <w:szCs w:val="12"/>
          <w:lang w:val="es-ES" w:eastAsia="es-ES"/>
        </w:rPr>
      </w:pPr>
      <w:r w:rsidRPr="005F57FC">
        <w:rPr>
          <w:rFonts w:ascii="Consolas" w:eastAsia="Times New Roman" w:hAnsi="Consolas" w:cs="Times New Roman"/>
          <w:color w:val="FFFFFF"/>
          <w:sz w:val="12"/>
          <w:szCs w:val="12"/>
          <w:lang w:val="es-ES" w:eastAsia="es-ES"/>
        </w:rPr>
        <w:t xml:space="preserve">                </w:t>
      </w:r>
      <w:r w:rsidRPr="005F57FC">
        <w:rPr>
          <w:rFonts w:ascii="Consolas" w:eastAsia="Times New Roman" w:hAnsi="Consolas" w:cs="Times New Roman"/>
          <w:color w:val="7CA668"/>
          <w:sz w:val="12"/>
          <w:szCs w:val="12"/>
          <w:lang w:val="es-ES" w:eastAsia="es-ES"/>
        </w:rPr>
        <w:t xml:space="preserve"># </w:t>
      </w:r>
      <w:proofErr w:type="spellStart"/>
      <w:r w:rsidRPr="005F57FC">
        <w:rPr>
          <w:rFonts w:ascii="Consolas" w:eastAsia="Times New Roman" w:hAnsi="Consolas" w:cs="Times New Roman"/>
          <w:color w:val="7CA668"/>
          <w:sz w:val="12"/>
          <w:szCs w:val="12"/>
          <w:lang w:val="es-ES" w:eastAsia="es-ES"/>
        </w:rPr>
        <w:t>Get</w:t>
      </w:r>
      <w:proofErr w:type="spellEnd"/>
      <w:r w:rsidRPr="005F57FC">
        <w:rPr>
          <w:rFonts w:ascii="Consolas" w:eastAsia="Times New Roman" w:hAnsi="Consolas" w:cs="Times New Roman"/>
          <w:color w:val="7CA668"/>
          <w:sz w:val="12"/>
          <w:szCs w:val="12"/>
          <w:lang w:val="es-ES" w:eastAsia="es-ES"/>
        </w:rPr>
        <w:t xml:space="preserve"> </w:t>
      </w:r>
      <w:proofErr w:type="spellStart"/>
      <w:r w:rsidRPr="005F57FC">
        <w:rPr>
          <w:rFonts w:ascii="Consolas" w:eastAsia="Times New Roman" w:hAnsi="Consolas" w:cs="Times New Roman"/>
          <w:color w:val="7CA668"/>
          <w:sz w:val="12"/>
          <w:szCs w:val="12"/>
          <w:lang w:val="es-ES" w:eastAsia="es-ES"/>
        </w:rPr>
        <w:t>last</w:t>
      </w:r>
      <w:proofErr w:type="spellEnd"/>
      <w:r w:rsidRPr="005F57FC">
        <w:rPr>
          <w:rFonts w:ascii="Consolas" w:eastAsia="Times New Roman" w:hAnsi="Consolas" w:cs="Times New Roman"/>
          <w:color w:val="7CA668"/>
          <w:sz w:val="12"/>
          <w:szCs w:val="12"/>
          <w:lang w:val="es-ES" w:eastAsia="es-ES"/>
        </w:rPr>
        <w:t xml:space="preserve"> </w:t>
      </w:r>
      <w:proofErr w:type="spellStart"/>
      <w:r w:rsidRPr="005F57FC">
        <w:rPr>
          <w:rFonts w:ascii="Consolas" w:eastAsia="Times New Roman" w:hAnsi="Consolas" w:cs="Times New Roman"/>
          <w:color w:val="7CA668"/>
          <w:sz w:val="12"/>
          <w:szCs w:val="12"/>
          <w:lang w:val="es-ES" w:eastAsia="es-ES"/>
        </w:rPr>
        <w:t>location</w:t>
      </w:r>
      <w:proofErr w:type="spellEnd"/>
      <w:r w:rsidRPr="005F57FC">
        <w:rPr>
          <w:rFonts w:ascii="Consolas" w:eastAsia="Times New Roman" w:hAnsi="Consolas" w:cs="Times New Roman"/>
          <w:color w:val="7CA668"/>
          <w:sz w:val="12"/>
          <w:szCs w:val="12"/>
          <w:lang w:val="es-ES" w:eastAsia="es-ES"/>
        </w:rPr>
        <w:t xml:space="preserve"> </w:t>
      </w:r>
    </w:p>
    <w:p w14:paraId="3E1EA45A" w14:textId="77777777" w:rsidR="00CA31A2" w:rsidRPr="00C17551" w:rsidRDefault="00CA31A2" w:rsidP="00CA31A2">
      <w:pPr>
        <w:pStyle w:val="Prrafodelista"/>
        <w:numPr>
          <w:ilvl w:val="0"/>
          <w:numId w:val="12"/>
        </w:numPr>
        <w:shd w:val="clear" w:color="auto" w:fill="000000"/>
        <w:spacing w:after="0" w:line="285" w:lineRule="atLeast"/>
        <w:rPr>
          <w:rFonts w:ascii="Consolas" w:eastAsia="Times New Roman" w:hAnsi="Consolas" w:cs="Times New Roman"/>
          <w:color w:val="FFFFFF"/>
          <w:sz w:val="12"/>
          <w:szCs w:val="12"/>
          <w:lang w:eastAsia="es-ES"/>
        </w:rPr>
      </w:pPr>
      <w:r w:rsidRPr="00C17551">
        <w:rPr>
          <w:rFonts w:ascii="Consolas" w:eastAsia="Times New Roman" w:hAnsi="Consolas" w:cs="Times New Roman"/>
          <w:color w:val="FFFFFF"/>
          <w:sz w:val="12"/>
          <w:szCs w:val="12"/>
          <w:lang w:eastAsia="es-ES"/>
        </w:rPr>
        <w:t xml:space="preserve">                </w:t>
      </w:r>
      <w:proofErr w:type="spellStart"/>
      <w:r w:rsidRPr="00C17551">
        <w:rPr>
          <w:rFonts w:ascii="Consolas" w:eastAsia="Times New Roman" w:hAnsi="Consolas" w:cs="Times New Roman"/>
          <w:color w:val="9CDCFE"/>
          <w:sz w:val="12"/>
          <w:szCs w:val="12"/>
          <w:lang w:eastAsia="es-ES"/>
        </w:rPr>
        <w:t>lat_now</w:t>
      </w:r>
      <w:proofErr w:type="spellEnd"/>
      <w:r w:rsidRPr="00C17551">
        <w:rPr>
          <w:rFonts w:ascii="Consolas" w:eastAsia="Times New Roman" w:hAnsi="Consolas" w:cs="Times New Roman"/>
          <w:color w:val="FFFFFF"/>
          <w:sz w:val="12"/>
          <w:szCs w:val="12"/>
          <w:lang w:eastAsia="es-ES"/>
        </w:rPr>
        <w:t xml:space="preserve">   </w:t>
      </w:r>
      <w:r w:rsidRPr="00C17551">
        <w:rPr>
          <w:rFonts w:ascii="Consolas" w:eastAsia="Times New Roman" w:hAnsi="Consolas" w:cs="Times New Roman"/>
          <w:color w:val="D4D4D4"/>
          <w:sz w:val="12"/>
          <w:szCs w:val="12"/>
          <w:lang w:eastAsia="es-ES"/>
        </w:rPr>
        <w:t>=</w:t>
      </w:r>
      <w:r w:rsidRPr="00C17551">
        <w:rPr>
          <w:rFonts w:ascii="Consolas" w:eastAsia="Times New Roman" w:hAnsi="Consolas" w:cs="Times New Roman"/>
          <w:color w:val="FFFFFF"/>
          <w:sz w:val="12"/>
          <w:szCs w:val="12"/>
          <w:lang w:eastAsia="es-ES"/>
        </w:rPr>
        <w:t xml:space="preserve"> [</w:t>
      </w:r>
      <w:proofErr w:type="gramStart"/>
      <w:r w:rsidRPr="00C17551">
        <w:rPr>
          <w:rFonts w:ascii="Consolas" w:eastAsia="Times New Roman" w:hAnsi="Consolas" w:cs="Times New Roman"/>
          <w:color w:val="9CDCFE"/>
          <w:sz w:val="12"/>
          <w:szCs w:val="12"/>
          <w:lang w:eastAsia="es-ES"/>
        </w:rPr>
        <w:t>d</w:t>
      </w:r>
      <w:r w:rsidRPr="00C17551">
        <w:rPr>
          <w:rFonts w:ascii="Consolas" w:eastAsia="Times New Roman" w:hAnsi="Consolas" w:cs="Times New Roman"/>
          <w:color w:val="FFFFFF"/>
          <w:sz w:val="12"/>
          <w:szCs w:val="12"/>
          <w:lang w:eastAsia="es-ES"/>
        </w:rPr>
        <w:t>[</w:t>
      </w:r>
      <w:proofErr w:type="gramEnd"/>
      <w:r w:rsidRPr="00C17551">
        <w:rPr>
          <w:rFonts w:ascii="Consolas" w:eastAsia="Times New Roman" w:hAnsi="Consolas" w:cs="Times New Roman"/>
          <w:color w:val="B5CEA8"/>
          <w:sz w:val="12"/>
          <w:szCs w:val="12"/>
          <w:lang w:eastAsia="es-ES"/>
        </w:rPr>
        <w:t>1</w:t>
      </w:r>
      <w:r w:rsidRPr="00C17551">
        <w:rPr>
          <w:rFonts w:ascii="Consolas" w:eastAsia="Times New Roman" w:hAnsi="Consolas" w:cs="Times New Roman"/>
          <w:color w:val="FFFFFF"/>
          <w:sz w:val="12"/>
          <w:szCs w:val="12"/>
          <w:lang w:eastAsia="es-ES"/>
        </w:rPr>
        <w:t xml:space="preserve">] </w:t>
      </w:r>
      <w:proofErr w:type="spellStart"/>
      <w:r w:rsidRPr="00C17551">
        <w:rPr>
          <w:rFonts w:ascii="Consolas" w:eastAsia="Times New Roman" w:hAnsi="Consolas" w:cs="Times New Roman"/>
          <w:color w:val="C586C0"/>
          <w:sz w:val="12"/>
          <w:szCs w:val="12"/>
          <w:lang w:eastAsia="es-ES"/>
        </w:rPr>
        <w:t>for</w:t>
      </w:r>
      <w:r w:rsidRPr="00C17551">
        <w:rPr>
          <w:rFonts w:ascii="Consolas" w:eastAsia="Times New Roman" w:hAnsi="Consolas" w:cs="Times New Roman"/>
          <w:color w:val="FFFFFF"/>
          <w:sz w:val="12"/>
          <w:szCs w:val="12"/>
          <w:lang w:eastAsia="es-ES"/>
        </w:rPr>
        <w:t xml:space="preserve"> </w:t>
      </w:r>
      <w:r w:rsidRPr="00C17551">
        <w:rPr>
          <w:rFonts w:ascii="Consolas" w:eastAsia="Times New Roman" w:hAnsi="Consolas" w:cs="Times New Roman"/>
          <w:color w:val="9CDCFE"/>
          <w:sz w:val="12"/>
          <w:szCs w:val="12"/>
          <w:lang w:eastAsia="es-ES"/>
        </w:rPr>
        <w:t>d</w:t>
      </w:r>
      <w:proofErr w:type="spellEnd"/>
      <w:r w:rsidRPr="00C17551">
        <w:rPr>
          <w:rFonts w:ascii="Consolas" w:eastAsia="Times New Roman" w:hAnsi="Consolas" w:cs="Times New Roman"/>
          <w:color w:val="FFFFFF"/>
          <w:sz w:val="12"/>
          <w:szCs w:val="12"/>
          <w:lang w:eastAsia="es-ES"/>
        </w:rPr>
        <w:t xml:space="preserve"> </w:t>
      </w:r>
      <w:r w:rsidRPr="00C17551">
        <w:rPr>
          <w:rFonts w:ascii="Consolas" w:eastAsia="Times New Roman" w:hAnsi="Consolas" w:cs="Times New Roman"/>
          <w:color w:val="C586C0"/>
          <w:sz w:val="12"/>
          <w:szCs w:val="12"/>
          <w:lang w:eastAsia="es-ES"/>
        </w:rPr>
        <w:t>in</w:t>
      </w:r>
      <w:r w:rsidRPr="00C17551">
        <w:rPr>
          <w:rFonts w:ascii="Consolas" w:eastAsia="Times New Roman" w:hAnsi="Consolas" w:cs="Times New Roman"/>
          <w:color w:val="FFFFFF"/>
          <w:sz w:val="12"/>
          <w:szCs w:val="12"/>
          <w:lang w:eastAsia="es-ES"/>
        </w:rPr>
        <w:t xml:space="preserve"> </w:t>
      </w:r>
      <w:proofErr w:type="spellStart"/>
      <w:r w:rsidRPr="00C17551">
        <w:rPr>
          <w:rFonts w:ascii="Consolas" w:eastAsia="Times New Roman" w:hAnsi="Consolas" w:cs="Times New Roman"/>
          <w:color w:val="9CDCFE"/>
          <w:sz w:val="12"/>
          <w:szCs w:val="12"/>
          <w:lang w:eastAsia="es-ES"/>
        </w:rPr>
        <w:t>self</w:t>
      </w:r>
      <w:r w:rsidRPr="00C17551">
        <w:rPr>
          <w:rFonts w:ascii="Consolas" w:eastAsia="Times New Roman" w:hAnsi="Consolas" w:cs="Times New Roman"/>
          <w:color w:val="FFFFFF"/>
          <w:sz w:val="12"/>
          <w:szCs w:val="12"/>
          <w:lang w:eastAsia="es-ES"/>
        </w:rPr>
        <w:t>.</w:t>
      </w:r>
      <w:r w:rsidRPr="00C17551">
        <w:rPr>
          <w:rFonts w:ascii="Consolas" w:eastAsia="Times New Roman" w:hAnsi="Consolas" w:cs="Times New Roman"/>
          <w:color w:val="9CDCFE"/>
          <w:sz w:val="12"/>
          <w:szCs w:val="12"/>
          <w:lang w:eastAsia="es-ES"/>
        </w:rPr>
        <w:t>Locations</w:t>
      </w:r>
      <w:proofErr w:type="spellEnd"/>
      <w:r w:rsidRPr="00C17551">
        <w:rPr>
          <w:rFonts w:ascii="Consolas" w:eastAsia="Times New Roman" w:hAnsi="Consolas" w:cs="Times New Roman"/>
          <w:color w:val="FFFFFF"/>
          <w:sz w:val="12"/>
          <w:szCs w:val="12"/>
          <w:lang w:eastAsia="es-ES"/>
        </w:rPr>
        <w:t xml:space="preserve"> </w:t>
      </w:r>
      <w:r w:rsidRPr="00C17551">
        <w:rPr>
          <w:rFonts w:ascii="Consolas" w:eastAsia="Times New Roman" w:hAnsi="Consolas" w:cs="Times New Roman"/>
          <w:color w:val="C586C0"/>
          <w:sz w:val="12"/>
          <w:szCs w:val="12"/>
          <w:lang w:eastAsia="es-ES"/>
        </w:rPr>
        <w:t>if</w:t>
      </w:r>
      <w:r w:rsidRPr="00C17551">
        <w:rPr>
          <w:rFonts w:ascii="Consolas" w:eastAsia="Times New Roman" w:hAnsi="Consolas" w:cs="Times New Roman"/>
          <w:color w:val="FFFFFF"/>
          <w:sz w:val="12"/>
          <w:szCs w:val="12"/>
          <w:lang w:eastAsia="es-ES"/>
        </w:rPr>
        <w:t xml:space="preserve"> (</w:t>
      </w:r>
      <w:r w:rsidRPr="00C17551">
        <w:rPr>
          <w:rFonts w:ascii="Consolas" w:eastAsia="Times New Roman" w:hAnsi="Consolas" w:cs="Times New Roman"/>
          <w:color w:val="9CDCFE"/>
          <w:sz w:val="12"/>
          <w:szCs w:val="12"/>
          <w:lang w:eastAsia="es-ES"/>
        </w:rPr>
        <w:t>d</w:t>
      </w:r>
      <w:r w:rsidRPr="00C17551">
        <w:rPr>
          <w:rFonts w:ascii="Consolas" w:eastAsia="Times New Roman" w:hAnsi="Consolas" w:cs="Times New Roman"/>
          <w:color w:val="FFFFFF"/>
          <w:sz w:val="12"/>
          <w:szCs w:val="12"/>
          <w:lang w:eastAsia="es-ES"/>
        </w:rPr>
        <w:t>[</w:t>
      </w:r>
      <w:r w:rsidRPr="00C17551">
        <w:rPr>
          <w:rFonts w:ascii="Consolas" w:eastAsia="Times New Roman" w:hAnsi="Consolas" w:cs="Times New Roman"/>
          <w:color w:val="B5CEA8"/>
          <w:sz w:val="12"/>
          <w:szCs w:val="12"/>
          <w:lang w:eastAsia="es-ES"/>
        </w:rPr>
        <w:t>0</w:t>
      </w:r>
      <w:r w:rsidRPr="00C17551">
        <w:rPr>
          <w:rFonts w:ascii="Consolas" w:eastAsia="Times New Roman" w:hAnsi="Consolas" w:cs="Times New Roman"/>
          <w:color w:val="FFFFFF"/>
          <w:sz w:val="12"/>
          <w:szCs w:val="12"/>
          <w:lang w:eastAsia="es-ES"/>
        </w:rPr>
        <w:t xml:space="preserve">] </w:t>
      </w:r>
      <w:r w:rsidRPr="00C17551">
        <w:rPr>
          <w:rFonts w:ascii="Consolas" w:eastAsia="Times New Roman" w:hAnsi="Consolas" w:cs="Times New Roman"/>
          <w:color w:val="D4D4D4"/>
          <w:sz w:val="12"/>
          <w:szCs w:val="12"/>
          <w:lang w:eastAsia="es-ES"/>
        </w:rPr>
        <w:t>==</w:t>
      </w:r>
      <w:r w:rsidRPr="00C17551">
        <w:rPr>
          <w:rFonts w:ascii="Consolas" w:eastAsia="Times New Roman" w:hAnsi="Consolas" w:cs="Times New Roman"/>
          <w:color w:val="FFFFFF"/>
          <w:sz w:val="12"/>
          <w:szCs w:val="12"/>
          <w:lang w:eastAsia="es-ES"/>
        </w:rPr>
        <w:t xml:space="preserve"> </w:t>
      </w:r>
      <w:proofErr w:type="spellStart"/>
      <w:r w:rsidRPr="00C17551">
        <w:rPr>
          <w:rFonts w:ascii="Consolas" w:eastAsia="Times New Roman" w:hAnsi="Consolas" w:cs="Times New Roman"/>
          <w:color w:val="9CDCFE"/>
          <w:sz w:val="12"/>
          <w:szCs w:val="12"/>
          <w:lang w:eastAsia="es-ES"/>
        </w:rPr>
        <w:t>roverid</w:t>
      </w:r>
      <w:proofErr w:type="spellEnd"/>
      <w:r w:rsidRPr="00C17551">
        <w:rPr>
          <w:rFonts w:ascii="Consolas" w:eastAsia="Times New Roman" w:hAnsi="Consolas" w:cs="Times New Roman"/>
          <w:color w:val="FFFFFF"/>
          <w:sz w:val="12"/>
          <w:szCs w:val="12"/>
          <w:lang w:eastAsia="es-ES"/>
        </w:rPr>
        <w:t>)][</w:t>
      </w:r>
      <w:r w:rsidRPr="00C17551">
        <w:rPr>
          <w:rFonts w:ascii="Consolas" w:eastAsia="Times New Roman" w:hAnsi="Consolas" w:cs="Times New Roman"/>
          <w:color w:val="B5CEA8"/>
          <w:sz w:val="12"/>
          <w:szCs w:val="12"/>
          <w:lang w:eastAsia="es-ES"/>
        </w:rPr>
        <w:t>0</w:t>
      </w:r>
      <w:r w:rsidRPr="00C17551">
        <w:rPr>
          <w:rFonts w:ascii="Consolas" w:eastAsia="Times New Roman" w:hAnsi="Consolas" w:cs="Times New Roman"/>
          <w:color w:val="FFFFFF"/>
          <w:sz w:val="12"/>
          <w:szCs w:val="12"/>
          <w:lang w:eastAsia="es-ES"/>
        </w:rPr>
        <w:t>]                          </w:t>
      </w:r>
      <w:r w:rsidRPr="00C17551">
        <w:rPr>
          <w:rFonts w:ascii="Consolas" w:eastAsia="Times New Roman" w:hAnsi="Consolas" w:cs="Times New Roman"/>
          <w:color w:val="7CA668"/>
          <w:sz w:val="12"/>
          <w:szCs w:val="12"/>
          <w:lang w:eastAsia="es-ES"/>
        </w:rPr>
        <w:t># Current latitude</w:t>
      </w:r>
    </w:p>
    <w:p w14:paraId="3893F3AD" w14:textId="77777777" w:rsidR="00CA31A2" w:rsidRPr="00C17551" w:rsidRDefault="00CA31A2" w:rsidP="00CA31A2">
      <w:pPr>
        <w:pStyle w:val="Prrafodelista"/>
        <w:numPr>
          <w:ilvl w:val="0"/>
          <w:numId w:val="12"/>
        </w:numPr>
        <w:shd w:val="clear" w:color="auto" w:fill="000000"/>
        <w:spacing w:after="0" w:line="285" w:lineRule="atLeast"/>
        <w:rPr>
          <w:rFonts w:ascii="Consolas" w:eastAsia="Times New Roman" w:hAnsi="Consolas" w:cs="Times New Roman"/>
          <w:color w:val="FFFFFF"/>
          <w:sz w:val="12"/>
          <w:szCs w:val="12"/>
          <w:lang w:eastAsia="es-ES"/>
        </w:rPr>
      </w:pPr>
      <w:r w:rsidRPr="00C17551">
        <w:rPr>
          <w:rFonts w:ascii="Consolas" w:eastAsia="Times New Roman" w:hAnsi="Consolas" w:cs="Times New Roman"/>
          <w:color w:val="FFFFFF"/>
          <w:sz w:val="12"/>
          <w:szCs w:val="12"/>
          <w:lang w:eastAsia="es-ES"/>
        </w:rPr>
        <w:t xml:space="preserve">                </w:t>
      </w:r>
      <w:proofErr w:type="spellStart"/>
      <w:r w:rsidRPr="00C17551">
        <w:rPr>
          <w:rFonts w:ascii="Consolas" w:eastAsia="Times New Roman" w:hAnsi="Consolas" w:cs="Times New Roman"/>
          <w:color w:val="9CDCFE"/>
          <w:sz w:val="12"/>
          <w:szCs w:val="12"/>
          <w:lang w:eastAsia="es-ES"/>
        </w:rPr>
        <w:t>long_</w:t>
      </w:r>
      <w:proofErr w:type="gramStart"/>
      <w:r w:rsidRPr="00C17551">
        <w:rPr>
          <w:rFonts w:ascii="Consolas" w:eastAsia="Times New Roman" w:hAnsi="Consolas" w:cs="Times New Roman"/>
          <w:color w:val="9CDCFE"/>
          <w:sz w:val="12"/>
          <w:szCs w:val="12"/>
          <w:lang w:eastAsia="es-ES"/>
        </w:rPr>
        <w:t>now</w:t>
      </w:r>
      <w:proofErr w:type="spellEnd"/>
      <w:r w:rsidRPr="00C17551">
        <w:rPr>
          <w:rFonts w:ascii="Consolas" w:eastAsia="Times New Roman" w:hAnsi="Consolas" w:cs="Times New Roman"/>
          <w:color w:val="FFFFFF"/>
          <w:sz w:val="12"/>
          <w:szCs w:val="12"/>
          <w:lang w:eastAsia="es-ES"/>
        </w:rPr>
        <w:t xml:space="preserve">  </w:t>
      </w:r>
      <w:r w:rsidRPr="00C17551">
        <w:rPr>
          <w:rFonts w:ascii="Consolas" w:eastAsia="Times New Roman" w:hAnsi="Consolas" w:cs="Times New Roman"/>
          <w:color w:val="D4D4D4"/>
          <w:sz w:val="12"/>
          <w:szCs w:val="12"/>
          <w:lang w:eastAsia="es-ES"/>
        </w:rPr>
        <w:t>=</w:t>
      </w:r>
      <w:proofErr w:type="gramEnd"/>
      <w:r w:rsidRPr="00C17551">
        <w:rPr>
          <w:rFonts w:ascii="Consolas" w:eastAsia="Times New Roman" w:hAnsi="Consolas" w:cs="Times New Roman"/>
          <w:color w:val="FFFFFF"/>
          <w:sz w:val="12"/>
          <w:szCs w:val="12"/>
          <w:lang w:eastAsia="es-ES"/>
        </w:rPr>
        <w:t xml:space="preserve"> [</w:t>
      </w:r>
      <w:r w:rsidRPr="00C17551">
        <w:rPr>
          <w:rFonts w:ascii="Consolas" w:eastAsia="Times New Roman" w:hAnsi="Consolas" w:cs="Times New Roman"/>
          <w:color w:val="9CDCFE"/>
          <w:sz w:val="12"/>
          <w:szCs w:val="12"/>
          <w:lang w:eastAsia="es-ES"/>
        </w:rPr>
        <w:t>d</w:t>
      </w:r>
      <w:r w:rsidRPr="00C17551">
        <w:rPr>
          <w:rFonts w:ascii="Consolas" w:eastAsia="Times New Roman" w:hAnsi="Consolas" w:cs="Times New Roman"/>
          <w:color w:val="FFFFFF"/>
          <w:sz w:val="12"/>
          <w:szCs w:val="12"/>
          <w:lang w:eastAsia="es-ES"/>
        </w:rPr>
        <w:t>[</w:t>
      </w:r>
      <w:r w:rsidRPr="00C17551">
        <w:rPr>
          <w:rFonts w:ascii="Consolas" w:eastAsia="Times New Roman" w:hAnsi="Consolas" w:cs="Times New Roman"/>
          <w:color w:val="B5CEA8"/>
          <w:sz w:val="12"/>
          <w:szCs w:val="12"/>
          <w:lang w:eastAsia="es-ES"/>
        </w:rPr>
        <w:t>1</w:t>
      </w:r>
      <w:r w:rsidRPr="00C17551">
        <w:rPr>
          <w:rFonts w:ascii="Consolas" w:eastAsia="Times New Roman" w:hAnsi="Consolas" w:cs="Times New Roman"/>
          <w:color w:val="FFFFFF"/>
          <w:sz w:val="12"/>
          <w:szCs w:val="12"/>
          <w:lang w:eastAsia="es-ES"/>
        </w:rPr>
        <w:t xml:space="preserve">] </w:t>
      </w:r>
      <w:proofErr w:type="spellStart"/>
      <w:r w:rsidRPr="00C17551">
        <w:rPr>
          <w:rFonts w:ascii="Consolas" w:eastAsia="Times New Roman" w:hAnsi="Consolas" w:cs="Times New Roman"/>
          <w:color w:val="C586C0"/>
          <w:sz w:val="12"/>
          <w:szCs w:val="12"/>
          <w:lang w:eastAsia="es-ES"/>
        </w:rPr>
        <w:t>for</w:t>
      </w:r>
      <w:r w:rsidRPr="00C17551">
        <w:rPr>
          <w:rFonts w:ascii="Consolas" w:eastAsia="Times New Roman" w:hAnsi="Consolas" w:cs="Times New Roman"/>
          <w:color w:val="FFFFFF"/>
          <w:sz w:val="12"/>
          <w:szCs w:val="12"/>
          <w:lang w:eastAsia="es-ES"/>
        </w:rPr>
        <w:t xml:space="preserve"> </w:t>
      </w:r>
      <w:r w:rsidRPr="00C17551">
        <w:rPr>
          <w:rFonts w:ascii="Consolas" w:eastAsia="Times New Roman" w:hAnsi="Consolas" w:cs="Times New Roman"/>
          <w:color w:val="9CDCFE"/>
          <w:sz w:val="12"/>
          <w:szCs w:val="12"/>
          <w:lang w:eastAsia="es-ES"/>
        </w:rPr>
        <w:t>d</w:t>
      </w:r>
      <w:proofErr w:type="spellEnd"/>
      <w:r w:rsidRPr="00C17551">
        <w:rPr>
          <w:rFonts w:ascii="Consolas" w:eastAsia="Times New Roman" w:hAnsi="Consolas" w:cs="Times New Roman"/>
          <w:color w:val="FFFFFF"/>
          <w:sz w:val="12"/>
          <w:szCs w:val="12"/>
          <w:lang w:eastAsia="es-ES"/>
        </w:rPr>
        <w:t xml:space="preserve"> </w:t>
      </w:r>
      <w:r w:rsidRPr="00C17551">
        <w:rPr>
          <w:rFonts w:ascii="Consolas" w:eastAsia="Times New Roman" w:hAnsi="Consolas" w:cs="Times New Roman"/>
          <w:color w:val="C586C0"/>
          <w:sz w:val="12"/>
          <w:szCs w:val="12"/>
          <w:lang w:eastAsia="es-ES"/>
        </w:rPr>
        <w:t>in</w:t>
      </w:r>
      <w:r w:rsidRPr="00C17551">
        <w:rPr>
          <w:rFonts w:ascii="Consolas" w:eastAsia="Times New Roman" w:hAnsi="Consolas" w:cs="Times New Roman"/>
          <w:color w:val="FFFFFF"/>
          <w:sz w:val="12"/>
          <w:szCs w:val="12"/>
          <w:lang w:eastAsia="es-ES"/>
        </w:rPr>
        <w:t xml:space="preserve"> </w:t>
      </w:r>
      <w:proofErr w:type="spellStart"/>
      <w:r w:rsidRPr="00C17551">
        <w:rPr>
          <w:rFonts w:ascii="Consolas" w:eastAsia="Times New Roman" w:hAnsi="Consolas" w:cs="Times New Roman"/>
          <w:color w:val="9CDCFE"/>
          <w:sz w:val="12"/>
          <w:szCs w:val="12"/>
          <w:lang w:eastAsia="es-ES"/>
        </w:rPr>
        <w:t>self</w:t>
      </w:r>
      <w:r w:rsidRPr="00C17551">
        <w:rPr>
          <w:rFonts w:ascii="Consolas" w:eastAsia="Times New Roman" w:hAnsi="Consolas" w:cs="Times New Roman"/>
          <w:color w:val="FFFFFF"/>
          <w:sz w:val="12"/>
          <w:szCs w:val="12"/>
          <w:lang w:eastAsia="es-ES"/>
        </w:rPr>
        <w:t>.</w:t>
      </w:r>
      <w:r w:rsidRPr="00C17551">
        <w:rPr>
          <w:rFonts w:ascii="Consolas" w:eastAsia="Times New Roman" w:hAnsi="Consolas" w:cs="Times New Roman"/>
          <w:color w:val="9CDCFE"/>
          <w:sz w:val="12"/>
          <w:szCs w:val="12"/>
          <w:lang w:eastAsia="es-ES"/>
        </w:rPr>
        <w:t>Locations</w:t>
      </w:r>
      <w:proofErr w:type="spellEnd"/>
      <w:r w:rsidRPr="00C17551">
        <w:rPr>
          <w:rFonts w:ascii="Consolas" w:eastAsia="Times New Roman" w:hAnsi="Consolas" w:cs="Times New Roman"/>
          <w:color w:val="FFFFFF"/>
          <w:sz w:val="12"/>
          <w:szCs w:val="12"/>
          <w:lang w:eastAsia="es-ES"/>
        </w:rPr>
        <w:t xml:space="preserve"> </w:t>
      </w:r>
      <w:r w:rsidRPr="00C17551">
        <w:rPr>
          <w:rFonts w:ascii="Consolas" w:eastAsia="Times New Roman" w:hAnsi="Consolas" w:cs="Times New Roman"/>
          <w:color w:val="C586C0"/>
          <w:sz w:val="12"/>
          <w:szCs w:val="12"/>
          <w:lang w:eastAsia="es-ES"/>
        </w:rPr>
        <w:t>if</w:t>
      </w:r>
      <w:r w:rsidRPr="00C17551">
        <w:rPr>
          <w:rFonts w:ascii="Consolas" w:eastAsia="Times New Roman" w:hAnsi="Consolas" w:cs="Times New Roman"/>
          <w:color w:val="FFFFFF"/>
          <w:sz w:val="12"/>
          <w:szCs w:val="12"/>
          <w:lang w:eastAsia="es-ES"/>
        </w:rPr>
        <w:t xml:space="preserve"> (</w:t>
      </w:r>
      <w:r w:rsidRPr="00C17551">
        <w:rPr>
          <w:rFonts w:ascii="Consolas" w:eastAsia="Times New Roman" w:hAnsi="Consolas" w:cs="Times New Roman"/>
          <w:color w:val="9CDCFE"/>
          <w:sz w:val="12"/>
          <w:szCs w:val="12"/>
          <w:lang w:eastAsia="es-ES"/>
        </w:rPr>
        <w:t>d</w:t>
      </w:r>
      <w:r w:rsidRPr="00C17551">
        <w:rPr>
          <w:rFonts w:ascii="Consolas" w:eastAsia="Times New Roman" w:hAnsi="Consolas" w:cs="Times New Roman"/>
          <w:color w:val="FFFFFF"/>
          <w:sz w:val="12"/>
          <w:szCs w:val="12"/>
          <w:lang w:eastAsia="es-ES"/>
        </w:rPr>
        <w:t>[</w:t>
      </w:r>
      <w:r w:rsidRPr="00C17551">
        <w:rPr>
          <w:rFonts w:ascii="Consolas" w:eastAsia="Times New Roman" w:hAnsi="Consolas" w:cs="Times New Roman"/>
          <w:color w:val="B5CEA8"/>
          <w:sz w:val="12"/>
          <w:szCs w:val="12"/>
          <w:lang w:eastAsia="es-ES"/>
        </w:rPr>
        <w:t>0</w:t>
      </w:r>
      <w:r w:rsidRPr="00C17551">
        <w:rPr>
          <w:rFonts w:ascii="Consolas" w:eastAsia="Times New Roman" w:hAnsi="Consolas" w:cs="Times New Roman"/>
          <w:color w:val="FFFFFF"/>
          <w:sz w:val="12"/>
          <w:szCs w:val="12"/>
          <w:lang w:eastAsia="es-ES"/>
        </w:rPr>
        <w:t xml:space="preserve">] </w:t>
      </w:r>
      <w:r w:rsidRPr="00C17551">
        <w:rPr>
          <w:rFonts w:ascii="Consolas" w:eastAsia="Times New Roman" w:hAnsi="Consolas" w:cs="Times New Roman"/>
          <w:color w:val="D4D4D4"/>
          <w:sz w:val="12"/>
          <w:szCs w:val="12"/>
          <w:lang w:eastAsia="es-ES"/>
        </w:rPr>
        <w:t>==</w:t>
      </w:r>
      <w:r w:rsidRPr="00C17551">
        <w:rPr>
          <w:rFonts w:ascii="Consolas" w:eastAsia="Times New Roman" w:hAnsi="Consolas" w:cs="Times New Roman"/>
          <w:color w:val="FFFFFF"/>
          <w:sz w:val="12"/>
          <w:szCs w:val="12"/>
          <w:lang w:eastAsia="es-ES"/>
        </w:rPr>
        <w:t xml:space="preserve"> </w:t>
      </w:r>
      <w:proofErr w:type="spellStart"/>
      <w:r w:rsidRPr="00C17551">
        <w:rPr>
          <w:rFonts w:ascii="Consolas" w:eastAsia="Times New Roman" w:hAnsi="Consolas" w:cs="Times New Roman"/>
          <w:color w:val="9CDCFE"/>
          <w:sz w:val="12"/>
          <w:szCs w:val="12"/>
          <w:lang w:eastAsia="es-ES"/>
        </w:rPr>
        <w:t>roverid</w:t>
      </w:r>
      <w:proofErr w:type="spellEnd"/>
      <w:r w:rsidRPr="00C17551">
        <w:rPr>
          <w:rFonts w:ascii="Consolas" w:eastAsia="Times New Roman" w:hAnsi="Consolas" w:cs="Times New Roman"/>
          <w:color w:val="FFFFFF"/>
          <w:sz w:val="12"/>
          <w:szCs w:val="12"/>
          <w:lang w:eastAsia="es-ES"/>
        </w:rPr>
        <w:t>)][</w:t>
      </w:r>
      <w:r w:rsidRPr="00C17551">
        <w:rPr>
          <w:rFonts w:ascii="Consolas" w:eastAsia="Times New Roman" w:hAnsi="Consolas" w:cs="Times New Roman"/>
          <w:color w:val="B5CEA8"/>
          <w:sz w:val="12"/>
          <w:szCs w:val="12"/>
          <w:lang w:eastAsia="es-ES"/>
        </w:rPr>
        <w:t>0</w:t>
      </w:r>
      <w:r w:rsidRPr="00C17551">
        <w:rPr>
          <w:rFonts w:ascii="Consolas" w:eastAsia="Times New Roman" w:hAnsi="Consolas" w:cs="Times New Roman"/>
          <w:color w:val="FFFFFF"/>
          <w:sz w:val="12"/>
          <w:szCs w:val="12"/>
          <w:lang w:eastAsia="es-ES"/>
        </w:rPr>
        <w:t>]                          </w:t>
      </w:r>
      <w:r w:rsidRPr="00C17551">
        <w:rPr>
          <w:rFonts w:ascii="Consolas" w:eastAsia="Times New Roman" w:hAnsi="Consolas" w:cs="Times New Roman"/>
          <w:color w:val="7CA668"/>
          <w:sz w:val="12"/>
          <w:szCs w:val="12"/>
          <w:lang w:eastAsia="es-ES"/>
        </w:rPr>
        <w:t># Current longitude</w:t>
      </w:r>
    </w:p>
    <w:p w14:paraId="1EF80BAA" w14:textId="77777777" w:rsidR="00CA31A2" w:rsidRPr="00C17551" w:rsidRDefault="00CA31A2" w:rsidP="00CA31A2">
      <w:pPr>
        <w:pStyle w:val="Prrafodelista"/>
        <w:numPr>
          <w:ilvl w:val="0"/>
          <w:numId w:val="12"/>
        </w:numPr>
        <w:shd w:val="clear" w:color="auto" w:fill="000000"/>
        <w:spacing w:after="0" w:line="285" w:lineRule="atLeast"/>
        <w:rPr>
          <w:rFonts w:ascii="Consolas" w:eastAsia="Times New Roman" w:hAnsi="Consolas" w:cs="Times New Roman"/>
          <w:color w:val="FFFFFF"/>
          <w:sz w:val="12"/>
          <w:szCs w:val="12"/>
          <w:lang w:eastAsia="es-ES"/>
        </w:rPr>
      </w:pPr>
      <w:r w:rsidRPr="00C17551">
        <w:rPr>
          <w:rFonts w:ascii="Consolas" w:eastAsia="Times New Roman" w:hAnsi="Consolas" w:cs="Times New Roman"/>
          <w:color w:val="FFFFFF"/>
          <w:sz w:val="12"/>
          <w:szCs w:val="12"/>
          <w:lang w:eastAsia="es-ES"/>
        </w:rPr>
        <w:t xml:space="preserve">            </w:t>
      </w:r>
    </w:p>
    <w:p w14:paraId="2CE44E1A" w14:textId="77777777" w:rsidR="00CA31A2" w:rsidRPr="00C17551" w:rsidRDefault="00CA31A2" w:rsidP="00CA31A2">
      <w:pPr>
        <w:pStyle w:val="Prrafodelista"/>
        <w:numPr>
          <w:ilvl w:val="0"/>
          <w:numId w:val="12"/>
        </w:numPr>
        <w:shd w:val="clear" w:color="auto" w:fill="000000"/>
        <w:spacing w:after="0" w:line="285" w:lineRule="atLeast"/>
        <w:rPr>
          <w:rFonts w:ascii="Consolas" w:eastAsia="Times New Roman" w:hAnsi="Consolas" w:cs="Times New Roman"/>
          <w:color w:val="FFFFFF"/>
          <w:sz w:val="12"/>
          <w:szCs w:val="12"/>
          <w:lang w:eastAsia="es-ES"/>
        </w:rPr>
      </w:pPr>
      <w:r w:rsidRPr="00C17551">
        <w:rPr>
          <w:rFonts w:ascii="Consolas" w:eastAsia="Times New Roman" w:hAnsi="Consolas" w:cs="Times New Roman"/>
          <w:color w:val="FFFFFF"/>
          <w:sz w:val="12"/>
          <w:szCs w:val="12"/>
          <w:lang w:eastAsia="es-ES"/>
        </w:rPr>
        <w:t xml:space="preserve">            </w:t>
      </w:r>
    </w:p>
    <w:p w14:paraId="4D951103" w14:textId="77777777" w:rsidR="00CA31A2" w:rsidRPr="005F57FC" w:rsidRDefault="00CA31A2" w:rsidP="00CA31A2">
      <w:pPr>
        <w:pStyle w:val="Prrafodelista"/>
        <w:numPr>
          <w:ilvl w:val="0"/>
          <w:numId w:val="12"/>
        </w:numPr>
        <w:shd w:val="clear" w:color="auto" w:fill="000000"/>
        <w:spacing w:after="0" w:line="285" w:lineRule="atLeast"/>
        <w:rPr>
          <w:rFonts w:ascii="Consolas" w:eastAsia="Times New Roman" w:hAnsi="Consolas" w:cs="Times New Roman"/>
          <w:color w:val="FFFFFF"/>
          <w:sz w:val="12"/>
          <w:szCs w:val="12"/>
          <w:lang w:val="es-ES" w:eastAsia="es-ES"/>
        </w:rPr>
      </w:pPr>
      <w:r w:rsidRPr="00C17551">
        <w:rPr>
          <w:rFonts w:ascii="Consolas" w:eastAsia="Times New Roman" w:hAnsi="Consolas" w:cs="Times New Roman"/>
          <w:color w:val="FFFFFF"/>
          <w:sz w:val="12"/>
          <w:szCs w:val="12"/>
          <w:lang w:eastAsia="es-ES"/>
        </w:rPr>
        <w:t xml:space="preserve">            </w:t>
      </w:r>
      <w:r w:rsidRPr="005F57FC">
        <w:rPr>
          <w:rFonts w:ascii="Consolas" w:eastAsia="Times New Roman" w:hAnsi="Consolas" w:cs="Times New Roman"/>
          <w:color w:val="7CA668"/>
          <w:sz w:val="12"/>
          <w:szCs w:val="12"/>
          <w:lang w:val="es-ES" w:eastAsia="es-ES"/>
        </w:rPr>
        <w:t xml:space="preserve"># Compute </w:t>
      </w:r>
      <w:proofErr w:type="spellStart"/>
      <w:r w:rsidRPr="005F57FC">
        <w:rPr>
          <w:rFonts w:ascii="Consolas" w:eastAsia="Times New Roman" w:hAnsi="Consolas" w:cs="Times New Roman"/>
          <w:color w:val="7CA668"/>
          <w:sz w:val="12"/>
          <w:szCs w:val="12"/>
          <w:lang w:val="es-ES" w:eastAsia="es-ES"/>
        </w:rPr>
        <w:t>timeout</w:t>
      </w:r>
      <w:proofErr w:type="spellEnd"/>
      <w:r w:rsidRPr="005F57FC">
        <w:rPr>
          <w:rFonts w:ascii="Consolas" w:eastAsia="Times New Roman" w:hAnsi="Consolas" w:cs="Times New Roman"/>
          <w:color w:val="7CA668"/>
          <w:sz w:val="12"/>
          <w:szCs w:val="12"/>
          <w:lang w:val="es-ES" w:eastAsia="es-ES"/>
        </w:rPr>
        <w:t xml:space="preserve"> and </w:t>
      </w:r>
      <w:proofErr w:type="spellStart"/>
      <w:r w:rsidRPr="005F57FC">
        <w:rPr>
          <w:rFonts w:ascii="Consolas" w:eastAsia="Times New Roman" w:hAnsi="Consolas" w:cs="Times New Roman"/>
          <w:color w:val="7CA668"/>
          <w:sz w:val="12"/>
          <w:szCs w:val="12"/>
          <w:lang w:val="es-ES" w:eastAsia="es-ES"/>
        </w:rPr>
        <w:t>distance</w:t>
      </w:r>
      <w:proofErr w:type="spellEnd"/>
    </w:p>
    <w:p w14:paraId="6ABA8A90" w14:textId="77777777" w:rsidR="00CA31A2" w:rsidRPr="00C17551" w:rsidRDefault="00CA31A2" w:rsidP="00CA31A2">
      <w:pPr>
        <w:pStyle w:val="Prrafodelista"/>
        <w:numPr>
          <w:ilvl w:val="0"/>
          <w:numId w:val="12"/>
        </w:numPr>
        <w:shd w:val="clear" w:color="auto" w:fill="000000"/>
        <w:spacing w:after="0" w:line="285" w:lineRule="atLeast"/>
        <w:rPr>
          <w:rFonts w:ascii="Consolas" w:eastAsia="Times New Roman" w:hAnsi="Consolas" w:cs="Times New Roman"/>
          <w:color w:val="FFFFFF"/>
          <w:sz w:val="12"/>
          <w:szCs w:val="12"/>
          <w:lang w:eastAsia="es-ES"/>
        </w:rPr>
      </w:pPr>
      <w:r w:rsidRPr="00C17551">
        <w:rPr>
          <w:rFonts w:ascii="Consolas" w:eastAsia="Times New Roman" w:hAnsi="Consolas" w:cs="Times New Roman"/>
          <w:color w:val="FFFFFF"/>
          <w:sz w:val="12"/>
          <w:szCs w:val="12"/>
          <w:lang w:eastAsia="es-ES"/>
        </w:rPr>
        <w:t xml:space="preserve">            </w:t>
      </w:r>
      <w:r w:rsidRPr="00C17551">
        <w:rPr>
          <w:rFonts w:ascii="Consolas" w:eastAsia="Times New Roman" w:hAnsi="Consolas" w:cs="Times New Roman"/>
          <w:color w:val="9CDCFE"/>
          <w:sz w:val="12"/>
          <w:szCs w:val="12"/>
          <w:lang w:eastAsia="es-ES"/>
        </w:rPr>
        <w:t>timeout</w:t>
      </w:r>
      <w:r w:rsidRPr="00C17551">
        <w:rPr>
          <w:rFonts w:ascii="Consolas" w:eastAsia="Times New Roman" w:hAnsi="Consolas" w:cs="Times New Roman"/>
          <w:color w:val="FFFFFF"/>
          <w:sz w:val="12"/>
          <w:szCs w:val="12"/>
          <w:lang w:eastAsia="es-ES"/>
        </w:rPr>
        <w:t xml:space="preserve">    </w:t>
      </w:r>
      <w:proofErr w:type="gramStart"/>
      <w:r w:rsidRPr="00C17551">
        <w:rPr>
          <w:rFonts w:ascii="Consolas" w:eastAsia="Times New Roman" w:hAnsi="Consolas" w:cs="Times New Roman"/>
          <w:color w:val="D4D4D4"/>
          <w:sz w:val="12"/>
          <w:szCs w:val="12"/>
          <w:lang w:eastAsia="es-ES"/>
        </w:rPr>
        <w:t>=</w:t>
      </w:r>
      <w:r w:rsidRPr="00C17551">
        <w:rPr>
          <w:rFonts w:ascii="Consolas" w:eastAsia="Times New Roman" w:hAnsi="Consolas" w:cs="Times New Roman"/>
          <w:color w:val="FFFFFF"/>
          <w:sz w:val="12"/>
          <w:szCs w:val="12"/>
          <w:lang w:eastAsia="es-ES"/>
        </w:rPr>
        <w:t xml:space="preserve">  </w:t>
      </w:r>
      <w:proofErr w:type="spellStart"/>
      <w:r w:rsidRPr="00C17551">
        <w:rPr>
          <w:rFonts w:ascii="Consolas" w:eastAsia="Times New Roman" w:hAnsi="Consolas" w:cs="Times New Roman"/>
          <w:color w:val="9CDCFE"/>
          <w:sz w:val="12"/>
          <w:szCs w:val="12"/>
          <w:lang w:eastAsia="es-ES"/>
        </w:rPr>
        <w:t>self</w:t>
      </w:r>
      <w:proofErr w:type="gramEnd"/>
      <w:r w:rsidRPr="00C17551">
        <w:rPr>
          <w:rFonts w:ascii="Consolas" w:eastAsia="Times New Roman" w:hAnsi="Consolas" w:cs="Times New Roman"/>
          <w:color w:val="FFFFFF"/>
          <w:sz w:val="12"/>
          <w:szCs w:val="12"/>
          <w:lang w:eastAsia="es-ES"/>
        </w:rPr>
        <w:t>.</w:t>
      </w:r>
      <w:r w:rsidRPr="00C17551">
        <w:rPr>
          <w:rFonts w:ascii="Consolas" w:eastAsia="Times New Roman" w:hAnsi="Consolas" w:cs="Times New Roman"/>
          <w:color w:val="DCDCAA"/>
          <w:sz w:val="12"/>
          <w:szCs w:val="12"/>
          <w:lang w:eastAsia="es-ES"/>
        </w:rPr>
        <w:t>compute_timeout</w:t>
      </w:r>
      <w:proofErr w:type="spellEnd"/>
      <w:r w:rsidRPr="00C17551">
        <w:rPr>
          <w:rFonts w:ascii="Consolas" w:eastAsia="Times New Roman" w:hAnsi="Consolas" w:cs="Times New Roman"/>
          <w:color w:val="FFFFFF"/>
          <w:sz w:val="12"/>
          <w:szCs w:val="12"/>
          <w:lang w:eastAsia="es-ES"/>
        </w:rPr>
        <w:t>([[</w:t>
      </w:r>
      <w:proofErr w:type="spellStart"/>
      <w:r w:rsidRPr="00C17551">
        <w:rPr>
          <w:rFonts w:ascii="Consolas" w:eastAsia="Times New Roman" w:hAnsi="Consolas" w:cs="Times New Roman"/>
          <w:color w:val="9CDCFE"/>
          <w:sz w:val="12"/>
          <w:szCs w:val="12"/>
          <w:lang w:eastAsia="es-ES"/>
        </w:rPr>
        <w:t>lat_now</w:t>
      </w:r>
      <w:proofErr w:type="spellEnd"/>
      <w:r w:rsidRPr="00C17551">
        <w:rPr>
          <w:rFonts w:ascii="Consolas" w:eastAsia="Times New Roman" w:hAnsi="Consolas" w:cs="Times New Roman"/>
          <w:color w:val="FFFFFF"/>
          <w:sz w:val="12"/>
          <w:szCs w:val="12"/>
          <w:lang w:eastAsia="es-ES"/>
        </w:rPr>
        <w:t xml:space="preserve">, </w:t>
      </w:r>
      <w:proofErr w:type="spellStart"/>
      <w:r w:rsidRPr="00C17551">
        <w:rPr>
          <w:rFonts w:ascii="Consolas" w:eastAsia="Times New Roman" w:hAnsi="Consolas" w:cs="Times New Roman"/>
          <w:color w:val="9CDCFE"/>
          <w:sz w:val="12"/>
          <w:szCs w:val="12"/>
          <w:lang w:eastAsia="es-ES"/>
        </w:rPr>
        <w:t>long_now</w:t>
      </w:r>
      <w:proofErr w:type="spellEnd"/>
      <w:r w:rsidRPr="00C17551">
        <w:rPr>
          <w:rFonts w:ascii="Consolas" w:eastAsia="Times New Roman" w:hAnsi="Consolas" w:cs="Times New Roman"/>
          <w:color w:val="FFFFFF"/>
          <w:sz w:val="12"/>
          <w:szCs w:val="12"/>
          <w:lang w:eastAsia="es-ES"/>
        </w:rPr>
        <w:t>],[</w:t>
      </w:r>
      <w:r w:rsidRPr="00C17551">
        <w:rPr>
          <w:rFonts w:ascii="Consolas" w:eastAsia="Times New Roman" w:hAnsi="Consolas" w:cs="Times New Roman"/>
          <w:color w:val="9CDCFE"/>
          <w:sz w:val="12"/>
          <w:szCs w:val="12"/>
          <w:lang w:eastAsia="es-ES"/>
        </w:rPr>
        <w:t>latitude</w:t>
      </w:r>
      <w:r w:rsidRPr="00C17551">
        <w:rPr>
          <w:rFonts w:ascii="Consolas" w:eastAsia="Times New Roman" w:hAnsi="Consolas" w:cs="Times New Roman"/>
          <w:color w:val="FFFFFF"/>
          <w:sz w:val="12"/>
          <w:szCs w:val="12"/>
          <w:lang w:eastAsia="es-ES"/>
        </w:rPr>
        <w:t xml:space="preserve">, </w:t>
      </w:r>
      <w:r w:rsidRPr="00C17551">
        <w:rPr>
          <w:rFonts w:ascii="Consolas" w:eastAsia="Times New Roman" w:hAnsi="Consolas" w:cs="Times New Roman"/>
          <w:color w:val="9CDCFE"/>
          <w:sz w:val="12"/>
          <w:szCs w:val="12"/>
          <w:lang w:eastAsia="es-ES"/>
        </w:rPr>
        <w:t>longitude</w:t>
      </w:r>
      <w:r w:rsidRPr="00C17551">
        <w:rPr>
          <w:rFonts w:ascii="Consolas" w:eastAsia="Times New Roman" w:hAnsi="Consolas" w:cs="Times New Roman"/>
          <w:color w:val="FFFFFF"/>
          <w:sz w:val="12"/>
          <w:szCs w:val="12"/>
          <w:lang w:eastAsia="es-ES"/>
        </w:rPr>
        <w:t>]])                  </w:t>
      </w:r>
      <w:r w:rsidRPr="00C17551">
        <w:rPr>
          <w:rFonts w:ascii="Consolas" w:eastAsia="Times New Roman" w:hAnsi="Consolas" w:cs="Times New Roman"/>
          <w:color w:val="7CA668"/>
          <w:sz w:val="12"/>
          <w:szCs w:val="12"/>
          <w:lang w:eastAsia="es-ES"/>
        </w:rPr>
        <w:t xml:space="preserve"># (6) Timeout </w:t>
      </w:r>
    </w:p>
    <w:p w14:paraId="1162946D" w14:textId="77777777" w:rsidR="00CA31A2" w:rsidRPr="008F63B9" w:rsidRDefault="00CA31A2" w:rsidP="00CA31A2">
      <w:pPr>
        <w:pStyle w:val="Prrafodelista"/>
        <w:numPr>
          <w:ilvl w:val="0"/>
          <w:numId w:val="12"/>
        </w:numPr>
        <w:shd w:val="clear" w:color="auto" w:fill="000000"/>
        <w:spacing w:after="0" w:line="285" w:lineRule="atLeast"/>
        <w:rPr>
          <w:rFonts w:ascii="Consolas" w:eastAsia="Times New Roman" w:hAnsi="Consolas" w:cs="Times New Roman"/>
          <w:color w:val="FFFFFF"/>
          <w:sz w:val="12"/>
          <w:szCs w:val="12"/>
          <w:lang w:val="es-ES" w:eastAsia="es-ES"/>
        </w:rPr>
      </w:pPr>
      <w:r w:rsidRPr="00C17551">
        <w:rPr>
          <w:rFonts w:ascii="Consolas" w:eastAsia="Times New Roman" w:hAnsi="Consolas" w:cs="Times New Roman"/>
          <w:color w:val="FFFFFF"/>
          <w:sz w:val="12"/>
          <w:szCs w:val="12"/>
          <w:lang w:eastAsia="es-ES"/>
        </w:rPr>
        <w:t xml:space="preserve">            </w:t>
      </w:r>
      <w:proofErr w:type="spellStart"/>
      <w:r w:rsidRPr="008F63B9">
        <w:rPr>
          <w:rFonts w:ascii="Consolas" w:eastAsia="Times New Roman" w:hAnsi="Consolas" w:cs="Times New Roman"/>
          <w:color w:val="9CDCFE"/>
          <w:sz w:val="12"/>
          <w:szCs w:val="12"/>
          <w:lang w:val="es-ES" w:eastAsia="es-ES"/>
        </w:rPr>
        <w:t>distance</w:t>
      </w:r>
      <w:proofErr w:type="spellEnd"/>
      <w:r w:rsidRPr="008F63B9">
        <w:rPr>
          <w:rFonts w:ascii="Consolas" w:eastAsia="Times New Roman" w:hAnsi="Consolas" w:cs="Times New Roman"/>
          <w:color w:val="FFFFFF"/>
          <w:sz w:val="12"/>
          <w:szCs w:val="12"/>
          <w:lang w:val="es-ES" w:eastAsia="es-ES"/>
        </w:rPr>
        <w:t xml:space="preserve">   </w:t>
      </w:r>
      <w:proofErr w:type="gramStart"/>
      <w:r w:rsidRPr="008F63B9">
        <w:rPr>
          <w:rFonts w:ascii="Consolas" w:eastAsia="Times New Roman" w:hAnsi="Consolas" w:cs="Times New Roman"/>
          <w:color w:val="D4D4D4"/>
          <w:sz w:val="12"/>
          <w:szCs w:val="12"/>
          <w:lang w:val="es-ES" w:eastAsia="es-ES"/>
        </w:rPr>
        <w:t>=</w:t>
      </w:r>
      <w:r w:rsidRPr="008F63B9">
        <w:rPr>
          <w:rFonts w:ascii="Consolas" w:eastAsia="Times New Roman" w:hAnsi="Consolas" w:cs="Times New Roman"/>
          <w:color w:val="FFFFFF"/>
          <w:sz w:val="12"/>
          <w:szCs w:val="12"/>
          <w:lang w:val="es-ES" w:eastAsia="es-ES"/>
        </w:rPr>
        <w:t xml:space="preserve">  </w:t>
      </w:r>
      <w:proofErr w:type="spellStart"/>
      <w:r w:rsidRPr="008F63B9">
        <w:rPr>
          <w:rFonts w:ascii="Consolas" w:eastAsia="Times New Roman" w:hAnsi="Consolas" w:cs="Times New Roman"/>
          <w:color w:val="9CDCFE"/>
          <w:sz w:val="12"/>
          <w:szCs w:val="12"/>
          <w:lang w:val="es-ES" w:eastAsia="es-ES"/>
        </w:rPr>
        <w:t>self</w:t>
      </w:r>
      <w:proofErr w:type="gramEnd"/>
      <w:r w:rsidRPr="008F63B9">
        <w:rPr>
          <w:rFonts w:ascii="Consolas" w:eastAsia="Times New Roman" w:hAnsi="Consolas" w:cs="Times New Roman"/>
          <w:color w:val="FFFFFF"/>
          <w:sz w:val="12"/>
          <w:szCs w:val="12"/>
          <w:lang w:val="es-ES" w:eastAsia="es-ES"/>
        </w:rPr>
        <w:t>.</w:t>
      </w:r>
      <w:r w:rsidRPr="008F63B9">
        <w:rPr>
          <w:rFonts w:ascii="Consolas" w:eastAsia="Times New Roman" w:hAnsi="Consolas" w:cs="Times New Roman"/>
          <w:color w:val="DCDCAA"/>
          <w:sz w:val="12"/>
          <w:szCs w:val="12"/>
          <w:lang w:val="es-ES" w:eastAsia="es-ES"/>
        </w:rPr>
        <w:t>compute_distance</w:t>
      </w:r>
      <w:proofErr w:type="spellEnd"/>
      <w:r w:rsidRPr="008F63B9">
        <w:rPr>
          <w:rFonts w:ascii="Consolas" w:eastAsia="Times New Roman" w:hAnsi="Consolas" w:cs="Times New Roman"/>
          <w:color w:val="FFFFFF"/>
          <w:sz w:val="12"/>
          <w:szCs w:val="12"/>
          <w:lang w:val="es-ES" w:eastAsia="es-ES"/>
        </w:rPr>
        <w:t>([[</w:t>
      </w:r>
      <w:proofErr w:type="spellStart"/>
      <w:r w:rsidRPr="008F63B9">
        <w:rPr>
          <w:rFonts w:ascii="Consolas" w:eastAsia="Times New Roman" w:hAnsi="Consolas" w:cs="Times New Roman"/>
          <w:color w:val="9CDCFE"/>
          <w:sz w:val="12"/>
          <w:szCs w:val="12"/>
          <w:lang w:val="es-ES" w:eastAsia="es-ES"/>
        </w:rPr>
        <w:t>latitude</w:t>
      </w:r>
      <w:proofErr w:type="spellEnd"/>
      <w:r w:rsidRPr="008F63B9">
        <w:rPr>
          <w:rFonts w:ascii="Consolas" w:eastAsia="Times New Roman" w:hAnsi="Consolas" w:cs="Times New Roman"/>
          <w:color w:val="FFFFFF"/>
          <w:sz w:val="12"/>
          <w:szCs w:val="12"/>
          <w:lang w:val="es-ES" w:eastAsia="es-ES"/>
        </w:rPr>
        <w:t xml:space="preserve">, </w:t>
      </w:r>
      <w:proofErr w:type="spellStart"/>
      <w:r w:rsidRPr="008F63B9">
        <w:rPr>
          <w:rFonts w:ascii="Consolas" w:eastAsia="Times New Roman" w:hAnsi="Consolas" w:cs="Times New Roman"/>
          <w:color w:val="9CDCFE"/>
          <w:sz w:val="12"/>
          <w:szCs w:val="12"/>
          <w:lang w:val="es-ES" w:eastAsia="es-ES"/>
        </w:rPr>
        <w:t>longitude</w:t>
      </w:r>
      <w:proofErr w:type="spellEnd"/>
      <w:r w:rsidRPr="008F63B9">
        <w:rPr>
          <w:rFonts w:ascii="Consolas" w:eastAsia="Times New Roman" w:hAnsi="Consolas" w:cs="Times New Roman"/>
          <w:color w:val="FFFFFF"/>
          <w:sz w:val="12"/>
          <w:szCs w:val="12"/>
          <w:lang w:val="es-ES" w:eastAsia="es-ES"/>
        </w:rPr>
        <w:t>],[</w:t>
      </w:r>
      <w:proofErr w:type="spellStart"/>
      <w:r w:rsidRPr="008F63B9">
        <w:rPr>
          <w:rFonts w:ascii="Consolas" w:eastAsia="Times New Roman" w:hAnsi="Consolas" w:cs="Times New Roman"/>
          <w:color w:val="9CDCFE"/>
          <w:sz w:val="12"/>
          <w:szCs w:val="12"/>
          <w:lang w:val="es-ES" w:eastAsia="es-ES"/>
        </w:rPr>
        <w:t>lat_now</w:t>
      </w:r>
      <w:proofErr w:type="spellEnd"/>
      <w:r w:rsidRPr="008F63B9">
        <w:rPr>
          <w:rFonts w:ascii="Consolas" w:eastAsia="Times New Roman" w:hAnsi="Consolas" w:cs="Times New Roman"/>
          <w:color w:val="FFFFFF"/>
          <w:sz w:val="12"/>
          <w:szCs w:val="12"/>
          <w:lang w:val="es-ES" w:eastAsia="es-ES"/>
        </w:rPr>
        <w:t xml:space="preserve">, </w:t>
      </w:r>
      <w:proofErr w:type="spellStart"/>
      <w:r w:rsidRPr="008F63B9">
        <w:rPr>
          <w:rFonts w:ascii="Consolas" w:eastAsia="Times New Roman" w:hAnsi="Consolas" w:cs="Times New Roman"/>
          <w:color w:val="9CDCFE"/>
          <w:sz w:val="12"/>
          <w:szCs w:val="12"/>
          <w:lang w:val="es-ES" w:eastAsia="es-ES"/>
        </w:rPr>
        <w:t>long_now</w:t>
      </w:r>
      <w:proofErr w:type="spellEnd"/>
      <w:r w:rsidRPr="008F63B9">
        <w:rPr>
          <w:rFonts w:ascii="Consolas" w:eastAsia="Times New Roman" w:hAnsi="Consolas" w:cs="Times New Roman"/>
          <w:color w:val="FFFFFF"/>
          <w:sz w:val="12"/>
          <w:szCs w:val="12"/>
          <w:lang w:val="es-ES" w:eastAsia="es-ES"/>
        </w:rPr>
        <w:t xml:space="preserve">]])                 </w:t>
      </w:r>
      <w:r w:rsidRPr="008F63B9">
        <w:rPr>
          <w:rFonts w:ascii="Consolas" w:eastAsia="Times New Roman" w:hAnsi="Consolas" w:cs="Times New Roman"/>
          <w:color w:val="7CA668"/>
          <w:sz w:val="12"/>
          <w:szCs w:val="12"/>
          <w:lang w:val="es-ES" w:eastAsia="es-ES"/>
        </w:rPr>
        <w:t xml:space="preserve"># (8) </w:t>
      </w:r>
      <w:proofErr w:type="spellStart"/>
      <w:r w:rsidRPr="008F63B9">
        <w:rPr>
          <w:rFonts w:ascii="Consolas" w:eastAsia="Times New Roman" w:hAnsi="Consolas" w:cs="Times New Roman"/>
          <w:color w:val="7CA668"/>
          <w:sz w:val="12"/>
          <w:szCs w:val="12"/>
          <w:lang w:val="es-ES" w:eastAsia="es-ES"/>
        </w:rPr>
        <w:t>Distance</w:t>
      </w:r>
      <w:proofErr w:type="spellEnd"/>
      <w:r w:rsidRPr="008F63B9">
        <w:rPr>
          <w:rFonts w:ascii="Consolas" w:eastAsia="Times New Roman" w:hAnsi="Consolas" w:cs="Times New Roman"/>
          <w:color w:val="7CA668"/>
          <w:sz w:val="12"/>
          <w:szCs w:val="12"/>
          <w:lang w:val="es-ES" w:eastAsia="es-ES"/>
        </w:rPr>
        <w:t xml:space="preserve">  </w:t>
      </w:r>
    </w:p>
    <w:p w14:paraId="0DE4D279" w14:textId="77777777" w:rsidR="00CA31A2" w:rsidRPr="008F63B9" w:rsidRDefault="00CA31A2" w:rsidP="00CA31A2">
      <w:pPr>
        <w:pStyle w:val="Prrafodelista"/>
        <w:numPr>
          <w:ilvl w:val="0"/>
          <w:numId w:val="12"/>
        </w:numPr>
        <w:shd w:val="clear" w:color="auto" w:fill="000000"/>
        <w:spacing w:after="0" w:line="285" w:lineRule="atLeast"/>
        <w:rPr>
          <w:rFonts w:ascii="Consolas" w:eastAsia="Times New Roman" w:hAnsi="Consolas" w:cs="Times New Roman"/>
          <w:color w:val="FFFFFF"/>
          <w:sz w:val="12"/>
          <w:szCs w:val="12"/>
          <w:lang w:val="es-ES" w:eastAsia="es-ES"/>
        </w:rPr>
      </w:pPr>
      <w:r w:rsidRPr="008F63B9">
        <w:rPr>
          <w:rFonts w:ascii="Consolas" w:eastAsia="Times New Roman" w:hAnsi="Consolas" w:cs="Times New Roman"/>
          <w:color w:val="FFFFFF"/>
          <w:sz w:val="12"/>
          <w:szCs w:val="12"/>
          <w:lang w:val="es-ES" w:eastAsia="es-ES"/>
        </w:rPr>
        <w:t xml:space="preserve">        </w:t>
      </w:r>
    </w:p>
    <w:p w14:paraId="1E6B1A44" w14:textId="77777777" w:rsidR="00CA31A2" w:rsidRPr="008F63B9" w:rsidRDefault="00CA31A2" w:rsidP="00CA31A2">
      <w:pPr>
        <w:pStyle w:val="Prrafodelista"/>
        <w:numPr>
          <w:ilvl w:val="0"/>
          <w:numId w:val="12"/>
        </w:numPr>
        <w:shd w:val="clear" w:color="auto" w:fill="000000"/>
        <w:spacing w:after="0" w:line="285" w:lineRule="atLeast"/>
        <w:rPr>
          <w:rFonts w:ascii="Consolas" w:eastAsia="Times New Roman" w:hAnsi="Consolas" w:cs="Times New Roman"/>
          <w:color w:val="FFFFFF"/>
          <w:sz w:val="12"/>
          <w:szCs w:val="12"/>
          <w:lang w:val="es-ES" w:eastAsia="es-ES"/>
        </w:rPr>
      </w:pPr>
      <w:r w:rsidRPr="008F63B9">
        <w:rPr>
          <w:rFonts w:ascii="Consolas" w:eastAsia="Times New Roman" w:hAnsi="Consolas" w:cs="Times New Roman"/>
          <w:color w:val="FFFFFF"/>
          <w:sz w:val="12"/>
          <w:szCs w:val="12"/>
          <w:lang w:val="es-ES" w:eastAsia="es-ES"/>
        </w:rPr>
        <w:t xml:space="preserve">        </w:t>
      </w:r>
    </w:p>
    <w:p w14:paraId="0DDB5FEC" w14:textId="77777777" w:rsidR="00CA31A2" w:rsidRPr="00C17551" w:rsidRDefault="00CA31A2" w:rsidP="00CA31A2">
      <w:pPr>
        <w:pStyle w:val="Prrafodelista"/>
        <w:numPr>
          <w:ilvl w:val="0"/>
          <w:numId w:val="12"/>
        </w:numPr>
        <w:shd w:val="clear" w:color="auto" w:fill="000000"/>
        <w:spacing w:after="0" w:line="285" w:lineRule="atLeast"/>
        <w:rPr>
          <w:rFonts w:ascii="Consolas" w:eastAsia="Times New Roman" w:hAnsi="Consolas" w:cs="Times New Roman"/>
          <w:color w:val="FFFFFF"/>
          <w:sz w:val="12"/>
          <w:szCs w:val="12"/>
          <w:lang w:eastAsia="es-ES"/>
        </w:rPr>
      </w:pPr>
      <w:r w:rsidRPr="00C17551">
        <w:rPr>
          <w:rFonts w:ascii="Consolas" w:eastAsia="Times New Roman" w:hAnsi="Consolas" w:cs="Times New Roman"/>
          <w:color w:val="FFFFFF"/>
          <w:sz w:val="12"/>
          <w:szCs w:val="12"/>
          <w:lang w:eastAsia="es-ES"/>
        </w:rPr>
        <w:t xml:space="preserve">            </w:t>
      </w:r>
      <w:r w:rsidRPr="00C17551">
        <w:rPr>
          <w:rFonts w:ascii="Consolas" w:eastAsia="Times New Roman" w:hAnsi="Consolas" w:cs="Times New Roman"/>
          <w:color w:val="7CA668"/>
          <w:sz w:val="12"/>
          <w:szCs w:val="12"/>
          <w:lang w:eastAsia="es-ES"/>
        </w:rPr>
        <w:t># Get tasks and indexes in Sequencer for rover received as user commands</w:t>
      </w:r>
    </w:p>
    <w:p w14:paraId="33FBA392" w14:textId="77777777" w:rsidR="00CA31A2" w:rsidRPr="00C17551" w:rsidRDefault="00CA31A2" w:rsidP="00CA31A2">
      <w:pPr>
        <w:pStyle w:val="Prrafodelista"/>
        <w:numPr>
          <w:ilvl w:val="0"/>
          <w:numId w:val="12"/>
        </w:numPr>
        <w:shd w:val="clear" w:color="auto" w:fill="000000"/>
        <w:spacing w:after="0" w:line="285" w:lineRule="atLeast"/>
        <w:rPr>
          <w:rFonts w:ascii="Consolas" w:eastAsia="Times New Roman" w:hAnsi="Consolas" w:cs="Times New Roman"/>
          <w:color w:val="FFFFFF"/>
          <w:sz w:val="12"/>
          <w:szCs w:val="12"/>
          <w:lang w:eastAsia="es-ES"/>
        </w:rPr>
      </w:pPr>
      <w:r w:rsidRPr="00C17551">
        <w:rPr>
          <w:rFonts w:ascii="Consolas" w:eastAsia="Times New Roman" w:hAnsi="Consolas" w:cs="Times New Roman"/>
          <w:color w:val="FFFFFF"/>
          <w:sz w:val="12"/>
          <w:szCs w:val="12"/>
          <w:lang w:eastAsia="es-ES"/>
        </w:rPr>
        <w:t xml:space="preserve">            </w:t>
      </w:r>
      <w:r w:rsidRPr="00C17551">
        <w:rPr>
          <w:rFonts w:ascii="Consolas" w:eastAsia="Times New Roman" w:hAnsi="Consolas" w:cs="Times New Roman"/>
          <w:color w:val="9CDCFE"/>
          <w:sz w:val="12"/>
          <w:szCs w:val="12"/>
          <w:lang w:eastAsia="es-ES"/>
        </w:rPr>
        <w:t>matches</w:t>
      </w:r>
      <w:r w:rsidRPr="00C17551">
        <w:rPr>
          <w:rFonts w:ascii="Consolas" w:eastAsia="Times New Roman" w:hAnsi="Consolas" w:cs="Times New Roman"/>
          <w:color w:val="FFFFFF"/>
          <w:sz w:val="12"/>
          <w:szCs w:val="12"/>
          <w:lang w:eastAsia="es-ES"/>
        </w:rPr>
        <w:t xml:space="preserve">   </w:t>
      </w:r>
      <w:r w:rsidRPr="00C17551">
        <w:rPr>
          <w:rFonts w:ascii="Consolas" w:eastAsia="Times New Roman" w:hAnsi="Consolas" w:cs="Times New Roman"/>
          <w:color w:val="D4D4D4"/>
          <w:sz w:val="12"/>
          <w:szCs w:val="12"/>
          <w:lang w:eastAsia="es-ES"/>
        </w:rPr>
        <w:t>=</w:t>
      </w:r>
      <w:r w:rsidRPr="00C17551">
        <w:rPr>
          <w:rFonts w:ascii="Consolas" w:eastAsia="Times New Roman" w:hAnsi="Consolas" w:cs="Times New Roman"/>
          <w:color w:val="FFFFFF"/>
          <w:sz w:val="12"/>
          <w:szCs w:val="12"/>
          <w:lang w:eastAsia="es-ES"/>
        </w:rPr>
        <w:t xml:space="preserve"> [</w:t>
      </w:r>
      <w:r w:rsidRPr="00C17551">
        <w:rPr>
          <w:rFonts w:ascii="Consolas" w:eastAsia="Times New Roman" w:hAnsi="Consolas" w:cs="Times New Roman"/>
          <w:color w:val="9CDCFE"/>
          <w:sz w:val="12"/>
          <w:szCs w:val="12"/>
          <w:lang w:eastAsia="es-ES"/>
        </w:rPr>
        <w:t>d</w:t>
      </w:r>
      <w:r w:rsidRPr="00C17551">
        <w:rPr>
          <w:rFonts w:ascii="Consolas" w:eastAsia="Times New Roman" w:hAnsi="Consolas" w:cs="Times New Roman"/>
          <w:color w:val="FFFFFF"/>
          <w:sz w:val="12"/>
          <w:szCs w:val="12"/>
          <w:lang w:eastAsia="es-ES"/>
        </w:rPr>
        <w:t xml:space="preserve"> </w:t>
      </w:r>
      <w:proofErr w:type="spellStart"/>
      <w:r w:rsidRPr="00C17551">
        <w:rPr>
          <w:rFonts w:ascii="Consolas" w:eastAsia="Times New Roman" w:hAnsi="Consolas" w:cs="Times New Roman"/>
          <w:color w:val="C586C0"/>
          <w:sz w:val="12"/>
          <w:szCs w:val="12"/>
          <w:lang w:eastAsia="es-ES"/>
        </w:rPr>
        <w:t>for</w:t>
      </w:r>
      <w:r w:rsidRPr="00C17551">
        <w:rPr>
          <w:rFonts w:ascii="Consolas" w:eastAsia="Times New Roman" w:hAnsi="Consolas" w:cs="Times New Roman"/>
          <w:color w:val="FFFFFF"/>
          <w:sz w:val="12"/>
          <w:szCs w:val="12"/>
          <w:lang w:eastAsia="es-ES"/>
        </w:rPr>
        <w:t xml:space="preserve"> </w:t>
      </w:r>
      <w:r w:rsidRPr="00C17551">
        <w:rPr>
          <w:rFonts w:ascii="Consolas" w:eastAsia="Times New Roman" w:hAnsi="Consolas" w:cs="Times New Roman"/>
          <w:color w:val="9CDCFE"/>
          <w:sz w:val="12"/>
          <w:szCs w:val="12"/>
          <w:lang w:eastAsia="es-ES"/>
        </w:rPr>
        <w:t>d</w:t>
      </w:r>
      <w:proofErr w:type="spellEnd"/>
      <w:r w:rsidRPr="00C17551">
        <w:rPr>
          <w:rFonts w:ascii="Consolas" w:eastAsia="Times New Roman" w:hAnsi="Consolas" w:cs="Times New Roman"/>
          <w:color w:val="FFFFFF"/>
          <w:sz w:val="12"/>
          <w:szCs w:val="12"/>
          <w:lang w:eastAsia="es-ES"/>
        </w:rPr>
        <w:t xml:space="preserve"> </w:t>
      </w:r>
      <w:r w:rsidRPr="00C17551">
        <w:rPr>
          <w:rFonts w:ascii="Consolas" w:eastAsia="Times New Roman" w:hAnsi="Consolas" w:cs="Times New Roman"/>
          <w:color w:val="C586C0"/>
          <w:sz w:val="12"/>
          <w:szCs w:val="12"/>
          <w:lang w:eastAsia="es-ES"/>
        </w:rPr>
        <w:t>in</w:t>
      </w:r>
      <w:r w:rsidRPr="00C17551">
        <w:rPr>
          <w:rFonts w:ascii="Consolas" w:eastAsia="Times New Roman" w:hAnsi="Consolas" w:cs="Times New Roman"/>
          <w:color w:val="FFFFFF"/>
          <w:sz w:val="12"/>
          <w:szCs w:val="12"/>
          <w:lang w:eastAsia="es-ES"/>
        </w:rPr>
        <w:t xml:space="preserve"> </w:t>
      </w:r>
      <w:proofErr w:type="spellStart"/>
      <w:proofErr w:type="gramStart"/>
      <w:r w:rsidRPr="00C17551">
        <w:rPr>
          <w:rFonts w:ascii="Consolas" w:eastAsia="Times New Roman" w:hAnsi="Consolas" w:cs="Times New Roman"/>
          <w:color w:val="9CDCFE"/>
          <w:sz w:val="12"/>
          <w:szCs w:val="12"/>
          <w:lang w:eastAsia="es-ES"/>
        </w:rPr>
        <w:t>self</w:t>
      </w:r>
      <w:r w:rsidRPr="00C17551">
        <w:rPr>
          <w:rFonts w:ascii="Consolas" w:eastAsia="Times New Roman" w:hAnsi="Consolas" w:cs="Times New Roman"/>
          <w:color w:val="FFFFFF"/>
          <w:sz w:val="12"/>
          <w:szCs w:val="12"/>
          <w:lang w:eastAsia="es-ES"/>
        </w:rPr>
        <w:t>.</w:t>
      </w:r>
      <w:r w:rsidRPr="00C17551">
        <w:rPr>
          <w:rFonts w:ascii="Consolas" w:eastAsia="Times New Roman" w:hAnsi="Consolas" w:cs="Times New Roman"/>
          <w:color w:val="9CDCFE"/>
          <w:sz w:val="12"/>
          <w:szCs w:val="12"/>
          <w:lang w:eastAsia="es-ES"/>
        </w:rPr>
        <w:t>Sequencer</w:t>
      </w:r>
      <w:proofErr w:type="spellEnd"/>
      <w:proofErr w:type="gramEnd"/>
      <w:r w:rsidRPr="00C17551">
        <w:rPr>
          <w:rFonts w:ascii="Consolas" w:eastAsia="Times New Roman" w:hAnsi="Consolas" w:cs="Times New Roman"/>
          <w:color w:val="FFFFFF"/>
          <w:sz w:val="12"/>
          <w:szCs w:val="12"/>
          <w:lang w:eastAsia="es-ES"/>
        </w:rPr>
        <w:t xml:space="preserve"> </w:t>
      </w:r>
      <w:r w:rsidRPr="00C17551">
        <w:rPr>
          <w:rFonts w:ascii="Consolas" w:eastAsia="Times New Roman" w:hAnsi="Consolas" w:cs="Times New Roman"/>
          <w:color w:val="C586C0"/>
          <w:sz w:val="12"/>
          <w:szCs w:val="12"/>
          <w:lang w:eastAsia="es-ES"/>
        </w:rPr>
        <w:t>if</w:t>
      </w:r>
      <w:r w:rsidRPr="00C17551">
        <w:rPr>
          <w:rFonts w:ascii="Consolas" w:eastAsia="Times New Roman" w:hAnsi="Consolas" w:cs="Times New Roman"/>
          <w:color w:val="FFFFFF"/>
          <w:sz w:val="12"/>
          <w:szCs w:val="12"/>
          <w:lang w:eastAsia="es-ES"/>
        </w:rPr>
        <w:t xml:space="preserve"> (</w:t>
      </w:r>
      <w:r w:rsidRPr="00C17551">
        <w:rPr>
          <w:rFonts w:ascii="Consolas" w:eastAsia="Times New Roman" w:hAnsi="Consolas" w:cs="Times New Roman"/>
          <w:color w:val="9CDCFE"/>
          <w:sz w:val="12"/>
          <w:szCs w:val="12"/>
          <w:lang w:eastAsia="es-ES"/>
        </w:rPr>
        <w:t>d</w:t>
      </w:r>
      <w:r w:rsidRPr="00C17551">
        <w:rPr>
          <w:rFonts w:ascii="Consolas" w:eastAsia="Times New Roman" w:hAnsi="Consolas" w:cs="Times New Roman"/>
          <w:color w:val="FFFFFF"/>
          <w:sz w:val="12"/>
          <w:szCs w:val="12"/>
          <w:lang w:eastAsia="es-ES"/>
        </w:rPr>
        <w:t>[</w:t>
      </w:r>
      <w:r w:rsidRPr="00C17551">
        <w:rPr>
          <w:rFonts w:ascii="Consolas" w:eastAsia="Times New Roman" w:hAnsi="Consolas" w:cs="Times New Roman"/>
          <w:color w:val="B5CEA8"/>
          <w:sz w:val="12"/>
          <w:szCs w:val="12"/>
          <w:lang w:eastAsia="es-ES"/>
        </w:rPr>
        <w:t>4</w:t>
      </w:r>
      <w:r w:rsidRPr="00C17551">
        <w:rPr>
          <w:rFonts w:ascii="Consolas" w:eastAsia="Times New Roman" w:hAnsi="Consolas" w:cs="Times New Roman"/>
          <w:color w:val="FFFFFF"/>
          <w:sz w:val="12"/>
          <w:szCs w:val="12"/>
          <w:lang w:eastAsia="es-ES"/>
        </w:rPr>
        <w:t xml:space="preserve">] </w:t>
      </w:r>
      <w:r w:rsidRPr="00C17551">
        <w:rPr>
          <w:rFonts w:ascii="Consolas" w:eastAsia="Times New Roman" w:hAnsi="Consolas" w:cs="Times New Roman"/>
          <w:color w:val="D4D4D4"/>
          <w:sz w:val="12"/>
          <w:szCs w:val="12"/>
          <w:lang w:eastAsia="es-ES"/>
        </w:rPr>
        <w:t>==</w:t>
      </w:r>
      <w:r w:rsidRPr="00C17551">
        <w:rPr>
          <w:rFonts w:ascii="Consolas" w:eastAsia="Times New Roman" w:hAnsi="Consolas" w:cs="Times New Roman"/>
          <w:color w:val="FFFFFF"/>
          <w:sz w:val="12"/>
          <w:szCs w:val="12"/>
          <w:lang w:eastAsia="es-ES"/>
        </w:rPr>
        <w:t xml:space="preserve"> </w:t>
      </w:r>
      <w:proofErr w:type="spellStart"/>
      <w:r w:rsidRPr="00C17551">
        <w:rPr>
          <w:rFonts w:ascii="Consolas" w:eastAsia="Times New Roman" w:hAnsi="Consolas" w:cs="Times New Roman"/>
          <w:color w:val="9CDCFE"/>
          <w:sz w:val="12"/>
          <w:szCs w:val="12"/>
          <w:lang w:eastAsia="es-ES"/>
        </w:rPr>
        <w:t>roverid</w:t>
      </w:r>
      <w:proofErr w:type="spellEnd"/>
      <w:r w:rsidRPr="00C17551">
        <w:rPr>
          <w:rFonts w:ascii="Consolas" w:eastAsia="Times New Roman" w:hAnsi="Consolas" w:cs="Times New Roman"/>
          <w:color w:val="FFFFFF"/>
          <w:sz w:val="12"/>
          <w:szCs w:val="12"/>
          <w:lang w:eastAsia="es-ES"/>
        </w:rPr>
        <w:t xml:space="preserve"> </w:t>
      </w:r>
      <w:r w:rsidRPr="00C17551">
        <w:rPr>
          <w:rFonts w:ascii="Consolas" w:eastAsia="Times New Roman" w:hAnsi="Consolas" w:cs="Times New Roman"/>
          <w:color w:val="569CD6"/>
          <w:sz w:val="12"/>
          <w:szCs w:val="12"/>
          <w:lang w:eastAsia="es-ES"/>
        </w:rPr>
        <w:t>and</w:t>
      </w:r>
      <w:r w:rsidRPr="00C17551">
        <w:rPr>
          <w:rFonts w:ascii="Consolas" w:eastAsia="Times New Roman" w:hAnsi="Consolas" w:cs="Times New Roman"/>
          <w:color w:val="FFFFFF"/>
          <w:sz w:val="12"/>
          <w:szCs w:val="12"/>
          <w:lang w:eastAsia="es-ES"/>
        </w:rPr>
        <w:t xml:space="preserve"> </w:t>
      </w:r>
      <w:r w:rsidRPr="00C17551">
        <w:rPr>
          <w:rFonts w:ascii="Consolas" w:eastAsia="Times New Roman" w:hAnsi="Consolas" w:cs="Times New Roman"/>
          <w:color w:val="9CDCFE"/>
          <w:sz w:val="12"/>
          <w:szCs w:val="12"/>
          <w:lang w:eastAsia="es-ES"/>
        </w:rPr>
        <w:t>d</w:t>
      </w:r>
      <w:r w:rsidRPr="00C17551">
        <w:rPr>
          <w:rFonts w:ascii="Consolas" w:eastAsia="Times New Roman" w:hAnsi="Consolas" w:cs="Times New Roman"/>
          <w:color w:val="FFFFFF"/>
          <w:sz w:val="12"/>
          <w:szCs w:val="12"/>
          <w:lang w:eastAsia="es-ES"/>
        </w:rPr>
        <w:t>[</w:t>
      </w:r>
      <w:r w:rsidRPr="00C17551">
        <w:rPr>
          <w:rFonts w:ascii="Consolas" w:eastAsia="Times New Roman" w:hAnsi="Consolas" w:cs="Times New Roman"/>
          <w:color w:val="B5CEA8"/>
          <w:sz w:val="12"/>
          <w:szCs w:val="12"/>
          <w:lang w:eastAsia="es-ES"/>
        </w:rPr>
        <w:t>5</w:t>
      </w:r>
      <w:r w:rsidRPr="00C17551">
        <w:rPr>
          <w:rFonts w:ascii="Consolas" w:eastAsia="Times New Roman" w:hAnsi="Consolas" w:cs="Times New Roman"/>
          <w:color w:val="FFFFFF"/>
          <w:sz w:val="12"/>
          <w:szCs w:val="12"/>
          <w:lang w:eastAsia="es-ES"/>
        </w:rPr>
        <w:t xml:space="preserve">] </w:t>
      </w:r>
      <w:r w:rsidRPr="00C17551">
        <w:rPr>
          <w:rFonts w:ascii="Consolas" w:eastAsia="Times New Roman" w:hAnsi="Consolas" w:cs="Times New Roman"/>
          <w:color w:val="D4D4D4"/>
          <w:sz w:val="12"/>
          <w:szCs w:val="12"/>
          <w:lang w:eastAsia="es-ES"/>
        </w:rPr>
        <w:t>==</w:t>
      </w:r>
      <w:r w:rsidRPr="00C17551">
        <w:rPr>
          <w:rFonts w:ascii="Consolas" w:eastAsia="Times New Roman" w:hAnsi="Consolas" w:cs="Times New Roman"/>
          <w:color w:val="FFFFFF"/>
          <w:sz w:val="12"/>
          <w:szCs w:val="12"/>
          <w:lang w:eastAsia="es-ES"/>
        </w:rPr>
        <w:t xml:space="preserve"> </w:t>
      </w:r>
      <w:r w:rsidRPr="00C17551">
        <w:rPr>
          <w:rFonts w:ascii="Consolas" w:eastAsia="Times New Roman" w:hAnsi="Consolas" w:cs="Times New Roman"/>
          <w:color w:val="9CDCFE"/>
          <w:sz w:val="12"/>
          <w:szCs w:val="12"/>
          <w:lang w:eastAsia="es-ES"/>
        </w:rPr>
        <w:t>sender</w:t>
      </w:r>
      <w:r w:rsidRPr="00C17551">
        <w:rPr>
          <w:rFonts w:ascii="Consolas" w:eastAsia="Times New Roman" w:hAnsi="Consolas" w:cs="Times New Roman"/>
          <w:color w:val="FFFFFF"/>
          <w:sz w:val="12"/>
          <w:szCs w:val="12"/>
          <w:lang w:eastAsia="es-ES"/>
        </w:rPr>
        <w:t>)]</w:t>
      </w:r>
    </w:p>
    <w:p w14:paraId="57BEF2C7" w14:textId="77777777" w:rsidR="00CA31A2" w:rsidRPr="00C17551" w:rsidRDefault="00CA31A2" w:rsidP="00CA31A2">
      <w:pPr>
        <w:pStyle w:val="Prrafodelista"/>
        <w:numPr>
          <w:ilvl w:val="0"/>
          <w:numId w:val="12"/>
        </w:numPr>
        <w:shd w:val="clear" w:color="auto" w:fill="000000"/>
        <w:spacing w:after="0" w:line="285" w:lineRule="atLeast"/>
        <w:rPr>
          <w:rFonts w:ascii="Consolas" w:eastAsia="Times New Roman" w:hAnsi="Consolas" w:cs="Times New Roman"/>
          <w:color w:val="FFFFFF"/>
          <w:sz w:val="12"/>
          <w:szCs w:val="12"/>
          <w:lang w:eastAsia="es-ES"/>
        </w:rPr>
      </w:pPr>
    </w:p>
    <w:p w14:paraId="537494DB" w14:textId="77777777" w:rsidR="00CA31A2" w:rsidRPr="00C17551" w:rsidRDefault="00CA31A2" w:rsidP="00CA31A2">
      <w:pPr>
        <w:pStyle w:val="Prrafodelista"/>
        <w:numPr>
          <w:ilvl w:val="0"/>
          <w:numId w:val="12"/>
        </w:numPr>
        <w:shd w:val="clear" w:color="auto" w:fill="000000"/>
        <w:spacing w:after="0" w:line="285" w:lineRule="atLeast"/>
        <w:rPr>
          <w:rFonts w:ascii="Consolas" w:eastAsia="Times New Roman" w:hAnsi="Consolas" w:cs="Times New Roman"/>
          <w:color w:val="FFFFFF"/>
          <w:sz w:val="12"/>
          <w:szCs w:val="12"/>
          <w:lang w:eastAsia="es-ES"/>
        </w:rPr>
      </w:pPr>
      <w:r w:rsidRPr="00C17551">
        <w:rPr>
          <w:rFonts w:ascii="Consolas" w:eastAsia="Times New Roman" w:hAnsi="Consolas" w:cs="Times New Roman"/>
          <w:color w:val="FFFFFF"/>
          <w:sz w:val="12"/>
          <w:szCs w:val="12"/>
          <w:lang w:eastAsia="es-ES"/>
        </w:rPr>
        <w:t xml:space="preserve">            </w:t>
      </w:r>
      <w:r w:rsidRPr="00C17551">
        <w:rPr>
          <w:rFonts w:ascii="Consolas" w:eastAsia="Times New Roman" w:hAnsi="Consolas" w:cs="Times New Roman"/>
          <w:color w:val="7CA668"/>
          <w:sz w:val="12"/>
          <w:szCs w:val="12"/>
          <w:lang w:eastAsia="es-ES"/>
        </w:rPr>
        <w:t># Get indexes in Sequencer for user commands</w:t>
      </w:r>
    </w:p>
    <w:p w14:paraId="3A7F8A39" w14:textId="77777777" w:rsidR="00CA31A2" w:rsidRPr="00C17551" w:rsidRDefault="00CA31A2" w:rsidP="00CA31A2">
      <w:pPr>
        <w:pStyle w:val="Prrafodelista"/>
        <w:numPr>
          <w:ilvl w:val="0"/>
          <w:numId w:val="12"/>
        </w:numPr>
        <w:shd w:val="clear" w:color="auto" w:fill="000000"/>
        <w:spacing w:after="0" w:line="285" w:lineRule="atLeast"/>
        <w:rPr>
          <w:rFonts w:ascii="Consolas" w:eastAsia="Times New Roman" w:hAnsi="Consolas" w:cs="Times New Roman"/>
          <w:color w:val="FFFFFF"/>
          <w:sz w:val="12"/>
          <w:szCs w:val="12"/>
          <w:lang w:eastAsia="es-ES"/>
        </w:rPr>
      </w:pPr>
      <w:r w:rsidRPr="00C17551">
        <w:rPr>
          <w:rFonts w:ascii="Consolas" w:eastAsia="Times New Roman" w:hAnsi="Consolas" w:cs="Times New Roman"/>
          <w:color w:val="FFFFFF"/>
          <w:sz w:val="12"/>
          <w:szCs w:val="12"/>
          <w:lang w:eastAsia="es-ES"/>
        </w:rPr>
        <w:t xml:space="preserve">            </w:t>
      </w:r>
      <w:r w:rsidRPr="00C17551">
        <w:rPr>
          <w:rFonts w:ascii="Consolas" w:eastAsia="Times New Roman" w:hAnsi="Consolas" w:cs="Times New Roman"/>
          <w:color w:val="9CDCFE"/>
          <w:sz w:val="12"/>
          <w:szCs w:val="12"/>
          <w:lang w:eastAsia="es-ES"/>
        </w:rPr>
        <w:t>indexes</w:t>
      </w:r>
      <w:r w:rsidRPr="00C17551">
        <w:rPr>
          <w:rFonts w:ascii="Consolas" w:eastAsia="Times New Roman" w:hAnsi="Consolas" w:cs="Times New Roman"/>
          <w:color w:val="FFFFFF"/>
          <w:sz w:val="12"/>
          <w:szCs w:val="12"/>
          <w:lang w:eastAsia="es-ES"/>
        </w:rPr>
        <w:t xml:space="preserve">   </w:t>
      </w:r>
      <w:r w:rsidRPr="00C17551">
        <w:rPr>
          <w:rFonts w:ascii="Consolas" w:eastAsia="Times New Roman" w:hAnsi="Consolas" w:cs="Times New Roman"/>
          <w:color w:val="D4D4D4"/>
          <w:sz w:val="12"/>
          <w:szCs w:val="12"/>
          <w:lang w:eastAsia="es-ES"/>
        </w:rPr>
        <w:t>=</w:t>
      </w:r>
      <w:r w:rsidRPr="00C17551">
        <w:rPr>
          <w:rFonts w:ascii="Consolas" w:eastAsia="Times New Roman" w:hAnsi="Consolas" w:cs="Times New Roman"/>
          <w:color w:val="FFFFFF"/>
          <w:sz w:val="12"/>
          <w:szCs w:val="12"/>
          <w:lang w:eastAsia="es-ES"/>
        </w:rPr>
        <w:t xml:space="preserve"> [</w:t>
      </w:r>
      <w:proofErr w:type="spellStart"/>
      <w:r w:rsidRPr="00C17551">
        <w:rPr>
          <w:rFonts w:ascii="Consolas" w:eastAsia="Times New Roman" w:hAnsi="Consolas" w:cs="Times New Roman"/>
          <w:color w:val="9CDCFE"/>
          <w:sz w:val="12"/>
          <w:szCs w:val="12"/>
          <w:lang w:eastAsia="es-ES"/>
        </w:rPr>
        <w:t>i</w:t>
      </w:r>
      <w:proofErr w:type="spellEnd"/>
      <w:r w:rsidRPr="00C17551">
        <w:rPr>
          <w:rFonts w:ascii="Consolas" w:eastAsia="Times New Roman" w:hAnsi="Consolas" w:cs="Times New Roman"/>
          <w:color w:val="FFFFFF"/>
          <w:sz w:val="12"/>
          <w:szCs w:val="12"/>
          <w:lang w:eastAsia="es-ES"/>
        </w:rPr>
        <w:t xml:space="preserve"> </w:t>
      </w:r>
      <w:r w:rsidRPr="00C17551">
        <w:rPr>
          <w:rFonts w:ascii="Consolas" w:eastAsia="Times New Roman" w:hAnsi="Consolas" w:cs="Times New Roman"/>
          <w:color w:val="C586C0"/>
          <w:sz w:val="12"/>
          <w:szCs w:val="12"/>
          <w:lang w:eastAsia="es-ES"/>
        </w:rPr>
        <w:t>for</w:t>
      </w:r>
      <w:r w:rsidRPr="00C17551">
        <w:rPr>
          <w:rFonts w:ascii="Consolas" w:eastAsia="Times New Roman" w:hAnsi="Consolas" w:cs="Times New Roman"/>
          <w:color w:val="FFFFFF"/>
          <w:sz w:val="12"/>
          <w:szCs w:val="12"/>
          <w:lang w:eastAsia="es-ES"/>
        </w:rPr>
        <w:t xml:space="preserve"> </w:t>
      </w:r>
      <w:proofErr w:type="spellStart"/>
      <w:proofErr w:type="gramStart"/>
      <w:r w:rsidRPr="00C17551">
        <w:rPr>
          <w:rFonts w:ascii="Consolas" w:eastAsia="Times New Roman" w:hAnsi="Consolas" w:cs="Times New Roman"/>
          <w:color w:val="9CDCFE"/>
          <w:sz w:val="12"/>
          <w:szCs w:val="12"/>
          <w:lang w:eastAsia="es-ES"/>
        </w:rPr>
        <w:t>i</w:t>
      </w:r>
      <w:r w:rsidRPr="00C17551">
        <w:rPr>
          <w:rFonts w:ascii="Consolas" w:eastAsia="Times New Roman" w:hAnsi="Consolas" w:cs="Times New Roman"/>
          <w:color w:val="FFFFFF"/>
          <w:sz w:val="12"/>
          <w:szCs w:val="12"/>
          <w:lang w:eastAsia="es-ES"/>
        </w:rPr>
        <w:t>,</w:t>
      </w:r>
      <w:r w:rsidRPr="00C17551">
        <w:rPr>
          <w:rFonts w:ascii="Consolas" w:eastAsia="Times New Roman" w:hAnsi="Consolas" w:cs="Times New Roman"/>
          <w:color w:val="9CDCFE"/>
          <w:sz w:val="12"/>
          <w:szCs w:val="12"/>
          <w:lang w:eastAsia="es-ES"/>
        </w:rPr>
        <w:t>x</w:t>
      </w:r>
      <w:proofErr w:type="spellEnd"/>
      <w:proofErr w:type="gramEnd"/>
      <w:r w:rsidRPr="00C17551">
        <w:rPr>
          <w:rFonts w:ascii="Consolas" w:eastAsia="Times New Roman" w:hAnsi="Consolas" w:cs="Times New Roman"/>
          <w:color w:val="FFFFFF"/>
          <w:sz w:val="12"/>
          <w:szCs w:val="12"/>
          <w:lang w:eastAsia="es-ES"/>
        </w:rPr>
        <w:t xml:space="preserve"> </w:t>
      </w:r>
      <w:r w:rsidRPr="00C17551">
        <w:rPr>
          <w:rFonts w:ascii="Consolas" w:eastAsia="Times New Roman" w:hAnsi="Consolas" w:cs="Times New Roman"/>
          <w:color w:val="C586C0"/>
          <w:sz w:val="12"/>
          <w:szCs w:val="12"/>
          <w:lang w:eastAsia="es-ES"/>
        </w:rPr>
        <w:t>in</w:t>
      </w:r>
      <w:r w:rsidRPr="00C17551">
        <w:rPr>
          <w:rFonts w:ascii="Consolas" w:eastAsia="Times New Roman" w:hAnsi="Consolas" w:cs="Times New Roman"/>
          <w:color w:val="FFFFFF"/>
          <w:sz w:val="12"/>
          <w:szCs w:val="12"/>
          <w:lang w:eastAsia="es-ES"/>
        </w:rPr>
        <w:t xml:space="preserve"> </w:t>
      </w:r>
      <w:r w:rsidRPr="00C17551">
        <w:rPr>
          <w:rFonts w:ascii="Consolas" w:eastAsia="Times New Roman" w:hAnsi="Consolas" w:cs="Times New Roman"/>
          <w:color w:val="4EC9B0"/>
          <w:sz w:val="12"/>
          <w:szCs w:val="12"/>
          <w:lang w:eastAsia="es-ES"/>
        </w:rPr>
        <w:t>enumerate</w:t>
      </w:r>
      <w:r w:rsidRPr="00C17551">
        <w:rPr>
          <w:rFonts w:ascii="Consolas" w:eastAsia="Times New Roman" w:hAnsi="Consolas" w:cs="Times New Roman"/>
          <w:color w:val="FFFFFF"/>
          <w:sz w:val="12"/>
          <w:szCs w:val="12"/>
          <w:lang w:eastAsia="es-ES"/>
        </w:rPr>
        <w:t>(</w:t>
      </w:r>
      <w:proofErr w:type="spellStart"/>
      <w:r w:rsidRPr="00C17551">
        <w:rPr>
          <w:rFonts w:ascii="Consolas" w:eastAsia="Times New Roman" w:hAnsi="Consolas" w:cs="Times New Roman"/>
          <w:color w:val="9CDCFE"/>
          <w:sz w:val="12"/>
          <w:szCs w:val="12"/>
          <w:lang w:eastAsia="es-ES"/>
        </w:rPr>
        <w:t>self</w:t>
      </w:r>
      <w:r w:rsidRPr="00C17551">
        <w:rPr>
          <w:rFonts w:ascii="Consolas" w:eastAsia="Times New Roman" w:hAnsi="Consolas" w:cs="Times New Roman"/>
          <w:color w:val="FFFFFF"/>
          <w:sz w:val="12"/>
          <w:szCs w:val="12"/>
          <w:lang w:eastAsia="es-ES"/>
        </w:rPr>
        <w:t>.</w:t>
      </w:r>
      <w:r w:rsidRPr="00C17551">
        <w:rPr>
          <w:rFonts w:ascii="Consolas" w:eastAsia="Times New Roman" w:hAnsi="Consolas" w:cs="Times New Roman"/>
          <w:color w:val="9CDCFE"/>
          <w:sz w:val="12"/>
          <w:szCs w:val="12"/>
          <w:lang w:eastAsia="es-ES"/>
        </w:rPr>
        <w:t>Sequencer</w:t>
      </w:r>
      <w:proofErr w:type="spellEnd"/>
      <w:r w:rsidRPr="00C17551">
        <w:rPr>
          <w:rFonts w:ascii="Consolas" w:eastAsia="Times New Roman" w:hAnsi="Consolas" w:cs="Times New Roman"/>
          <w:color w:val="FFFFFF"/>
          <w:sz w:val="12"/>
          <w:szCs w:val="12"/>
          <w:lang w:eastAsia="es-ES"/>
        </w:rPr>
        <w:t xml:space="preserve">) </w:t>
      </w:r>
      <w:r w:rsidRPr="00C17551">
        <w:rPr>
          <w:rFonts w:ascii="Consolas" w:eastAsia="Times New Roman" w:hAnsi="Consolas" w:cs="Times New Roman"/>
          <w:color w:val="C586C0"/>
          <w:sz w:val="12"/>
          <w:szCs w:val="12"/>
          <w:lang w:eastAsia="es-ES"/>
        </w:rPr>
        <w:t>if</w:t>
      </w:r>
      <w:r w:rsidRPr="00C17551">
        <w:rPr>
          <w:rFonts w:ascii="Consolas" w:eastAsia="Times New Roman" w:hAnsi="Consolas" w:cs="Times New Roman"/>
          <w:color w:val="FFFFFF"/>
          <w:sz w:val="12"/>
          <w:szCs w:val="12"/>
          <w:lang w:eastAsia="es-ES"/>
        </w:rPr>
        <w:t xml:space="preserve"> </w:t>
      </w:r>
      <w:r w:rsidRPr="00C17551">
        <w:rPr>
          <w:rFonts w:ascii="Consolas" w:eastAsia="Times New Roman" w:hAnsi="Consolas" w:cs="Times New Roman"/>
          <w:color w:val="9CDCFE"/>
          <w:sz w:val="12"/>
          <w:szCs w:val="12"/>
          <w:lang w:eastAsia="es-ES"/>
        </w:rPr>
        <w:t>x</w:t>
      </w:r>
      <w:r w:rsidRPr="00C17551">
        <w:rPr>
          <w:rFonts w:ascii="Consolas" w:eastAsia="Times New Roman" w:hAnsi="Consolas" w:cs="Times New Roman"/>
          <w:color w:val="FFFFFF"/>
          <w:sz w:val="12"/>
          <w:szCs w:val="12"/>
          <w:lang w:eastAsia="es-ES"/>
        </w:rPr>
        <w:t xml:space="preserve"> </w:t>
      </w:r>
      <w:r w:rsidRPr="00C17551">
        <w:rPr>
          <w:rFonts w:ascii="Consolas" w:eastAsia="Times New Roman" w:hAnsi="Consolas" w:cs="Times New Roman"/>
          <w:color w:val="569CD6"/>
          <w:sz w:val="12"/>
          <w:szCs w:val="12"/>
          <w:lang w:eastAsia="es-ES"/>
        </w:rPr>
        <w:t>in</w:t>
      </w:r>
      <w:r w:rsidRPr="00C17551">
        <w:rPr>
          <w:rFonts w:ascii="Consolas" w:eastAsia="Times New Roman" w:hAnsi="Consolas" w:cs="Times New Roman"/>
          <w:color w:val="FFFFFF"/>
          <w:sz w:val="12"/>
          <w:szCs w:val="12"/>
          <w:lang w:eastAsia="es-ES"/>
        </w:rPr>
        <w:t xml:space="preserve"> </w:t>
      </w:r>
      <w:r w:rsidRPr="00C17551">
        <w:rPr>
          <w:rFonts w:ascii="Consolas" w:eastAsia="Times New Roman" w:hAnsi="Consolas" w:cs="Times New Roman"/>
          <w:color w:val="9CDCFE"/>
          <w:sz w:val="12"/>
          <w:szCs w:val="12"/>
          <w:lang w:eastAsia="es-ES"/>
        </w:rPr>
        <w:t>matches</w:t>
      </w:r>
      <w:r w:rsidRPr="00C17551">
        <w:rPr>
          <w:rFonts w:ascii="Consolas" w:eastAsia="Times New Roman" w:hAnsi="Consolas" w:cs="Times New Roman"/>
          <w:color w:val="FFFFFF"/>
          <w:sz w:val="12"/>
          <w:szCs w:val="12"/>
          <w:lang w:eastAsia="es-ES"/>
        </w:rPr>
        <w:t>]</w:t>
      </w:r>
    </w:p>
    <w:p w14:paraId="49E67F6D" w14:textId="77777777" w:rsidR="00CA31A2" w:rsidRPr="00C17551" w:rsidRDefault="00CA31A2" w:rsidP="00CA31A2">
      <w:pPr>
        <w:pStyle w:val="Prrafodelista"/>
        <w:numPr>
          <w:ilvl w:val="0"/>
          <w:numId w:val="12"/>
        </w:numPr>
        <w:shd w:val="clear" w:color="auto" w:fill="000000"/>
        <w:spacing w:after="0" w:line="285" w:lineRule="atLeast"/>
        <w:rPr>
          <w:rFonts w:ascii="Consolas" w:eastAsia="Times New Roman" w:hAnsi="Consolas" w:cs="Times New Roman"/>
          <w:color w:val="FFFFFF"/>
          <w:sz w:val="12"/>
          <w:szCs w:val="12"/>
          <w:lang w:eastAsia="es-ES"/>
        </w:rPr>
      </w:pPr>
    </w:p>
    <w:p w14:paraId="2AB366D2" w14:textId="77777777" w:rsidR="00CA31A2" w:rsidRPr="005F57FC" w:rsidRDefault="00CA31A2" w:rsidP="00CA31A2">
      <w:pPr>
        <w:pStyle w:val="Prrafodelista"/>
        <w:numPr>
          <w:ilvl w:val="0"/>
          <w:numId w:val="12"/>
        </w:numPr>
        <w:shd w:val="clear" w:color="auto" w:fill="000000"/>
        <w:spacing w:after="0" w:line="285" w:lineRule="atLeast"/>
        <w:rPr>
          <w:rFonts w:ascii="Consolas" w:eastAsia="Times New Roman" w:hAnsi="Consolas" w:cs="Times New Roman"/>
          <w:color w:val="FFFFFF"/>
          <w:sz w:val="12"/>
          <w:szCs w:val="12"/>
          <w:lang w:val="es-ES" w:eastAsia="es-ES"/>
        </w:rPr>
      </w:pPr>
      <w:r w:rsidRPr="00C17551">
        <w:rPr>
          <w:rFonts w:ascii="Consolas" w:eastAsia="Times New Roman" w:hAnsi="Consolas" w:cs="Times New Roman"/>
          <w:color w:val="FFFFFF"/>
          <w:sz w:val="12"/>
          <w:szCs w:val="12"/>
          <w:lang w:eastAsia="es-ES"/>
        </w:rPr>
        <w:t xml:space="preserve">            </w:t>
      </w:r>
      <w:r w:rsidRPr="005F57FC">
        <w:rPr>
          <w:rFonts w:ascii="Consolas" w:eastAsia="Times New Roman" w:hAnsi="Consolas" w:cs="Times New Roman"/>
          <w:color w:val="7CA668"/>
          <w:sz w:val="12"/>
          <w:szCs w:val="12"/>
          <w:lang w:val="es-ES" w:eastAsia="es-ES"/>
        </w:rPr>
        <w:t xml:space="preserve"># </w:t>
      </w:r>
      <w:proofErr w:type="spellStart"/>
      <w:r w:rsidRPr="005F57FC">
        <w:rPr>
          <w:rFonts w:ascii="Consolas" w:eastAsia="Times New Roman" w:hAnsi="Consolas" w:cs="Times New Roman"/>
          <w:color w:val="7CA668"/>
          <w:sz w:val="12"/>
          <w:szCs w:val="12"/>
          <w:lang w:val="es-ES" w:eastAsia="es-ES"/>
        </w:rPr>
        <w:t>Get</w:t>
      </w:r>
      <w:proofErr w:type="spellEnd"/>
      <w:r w:rsidRPr="005F57FC">
        <w:rPr>
          <w:rFonts w:ascii="Consolas" w:eastAsia="Times New Roman" w:hAnsi="Consolas" w:cs="Times New Roman"/>
          <w:color w:val="7CA668"/>
          <w:sz w:val="12"/>
          <w:szCs w:val="12"/>
          <w:lang w:val="es-ES" w:eastAsia="es-ES"/>
        </w:rPr>
        <w:t xml:space="preserve"> </w:t>
      </w:r>
      <w:proofErr w:type="spellStart"/>
      <w:r w:rsidRPr="005F57FC">
        <w:rPr>
          <w:rFonts w:ascii="Consolas" w:eastAsia="Times New Roman" w:hAnsi="Consolas" w:cs="Times New Roman"/>
          <w:color w:val="7CA668"/>
          <w:sz w:val="12"/>
          <w:szCs w:val="12"/>
          <w:lang w:val="es-ES" w:eastAsia="es-ES"/>
        </w:rPr>
        <w:t>distances</w:t>
      </w:r>
      <w:proofErr w:type="spellEnd"/>
    </w:p>
    <w:p w14:paraId="3F7C412F" w14:textId="77777777" w:rsidR="00CA31A2" w:rsidRPr="00C17551" w:rsidRDefault="00CA31A2" w:rsidP="00CA31A2">
      <w:pPr>
        <w:pStyle w:val="Prrafodelista"/>
        <w:numPr>
          <w:ilvl w:val="0"/>
          <w:numId w:val="12"/>
        </w:numPr>
        <w:shd w:val="clear" w:color="auto" w:fill="000000"/>
        <w:spacing w:after="0" w:line="285" w:lineRule="atLeast"/>
        <w:rPr>
          <w:rFonts w:ascii="Consolas" w:eastAsia="Times New Roman" w:hAnsi="Consolas" w:cs="Times New Roman"/>
          <w:color w:val="FFFFFF"/>
          <w:sz w:val="12"/>
          <w:szCs w:val="12"/>
          <w:lang w:eastAsia="es-ES"/>
        </w:rPr>
      </w:pPr>
      <w:r w:rsidRPr="00C17551">
        <w:rPr>
          <w:rFonts w:ascii="Consolas" w:eastAsia="Times New Roman" w:hAnsi="Consolas" w:cs="Times New Roman"/>
          <w:color w:val="FFFFFF"/>
          <w:sz w:val="12"/>
          <w:szCs w:val="12"/>
          <w:lang w:eastAsia="es-ES"/>
        </w:rPr>
        <w:t xml:space="preserve">            </w:t>
      </w:r>
      <w:r w:rsidRPr="00C17551">
        <w:rPr>
          <w:rFonts w:ascii="Consolas" w:eastAsia="Times New Roman" w:hAnsi="Consolas" w:cs="Times New Roman"/>
          <w:color w:val="9CDCFE"/>
          <w:sz w:val="12"/>
          <w:szCs w:val="12"/>
          <w:lang w:eastAsia="es-ES"/>
        </w:rPr>
        <w:t>distances</w:t>
      </w:r>
      <w:r w:rsidRPr="00C17551">
        <w:rPr>
          <w:rFonts w:ascii="Consolas" w:eastAsia="Times New Roman" w:hAnsi="Consolas" w:cs="Times New Roman"/>
          <w:color w:val="FFFFFF"/>
          <w:sz w:val="12"/>
          <w:szCs w:val="12"/>
          <w:lang w:eastAsia="es-ES"/>
        </w:rPr>
        <w:t xml:space="preserve"> </w:t>
      </w:r>
      <w:r w:rsidRPr="00C17551">
        <w:rPr>
          <w:rFonts w:ascii="Consolas" w:eastAsia="Times New Roman" w:hAnsi="Consolas" w:cs="Times New Roman"/>
          <w:color w:val="D4D4D4"/>
          <w:sz w:val="12"/>
          <w:szCs w:val="12"/>
          <w:lang w:eastAsia="es-ES"/>
        </w:rPr>
        <w:t>=</w:t>
      </w:r>
      <w:r w:rsidRPr="00C17551">
        <w:rPr>
          <w:rFonts w:ascii="Consolas" w:eastAsia="Times New Roman" w:hAnsi="Consolas" w:cs="Times New Roman"/>
          <w:color w:val="FFFFFF"/>
          <w:sz w:val="12"/>
          <w:szCs w:val="12"/>
          <w:lang w:eastAsia="es-ES"/>
        </w:rPr>
        <w:t xml:space="preserve"> [</w:t>
      </w:r>
      <w:proofErr w:type="gramStart"/>
      <w:r w:rsidRPr="00C17551">
        <w:rPr>
          <w:rFonts w:ascii="Consolas" w:eastAsia="Times New Roman" w:hAnsi="Consolas" w:cs="Times New Roman"/>
          <w:color w:val="9CDCFE"/>
          <w:sz w:val="12"/>
          <w:szCs w:val="12"/>
          <w:lang w:eastAsia="es-ES"/>
        </w:rPr>
        <w:t>d</w:t>
      </w:r>
      <w:r w:rsidRPr="00C17551">
        <w:rPr>
          <w:rFonts w:ascii="Consolas" w:eastAsia="Times New Roman" w:hAnsi="Consolas" w:cs="Times New Roman"/>
          <w:color w:val="FFFFFF"/>
          <w:sz w:val="12"/>
          <w:szCs w:val="12"/>
          <w:lang w:eastAsia="es-ES"/>
        </w:rPr>
        <w:t>[</w:t>
      </w:r>
      <w:proofErr w:type="gramEnd"/>
      <w:r w:rsidRPr="00C17551">
        <w:rPr>
          <w:rFonts w:ascii="Consolas" w:eastAsia="Times New Roman" w:hAnsi="Consolas" w:cs="Times New Roman"/>
          <w:color w:val="B5CEA8"/>
          <w:sz w:val="12"/>
          <w:szCs w:val="12"/>
          <w:lang w:eastAsia="es-ES"/>
        </w:rPr>
        <w:t>8</w:t>
      </w:r>
      <w:r w:rsidRPr="00C17551">
        <w:rPr>
          <w:rFonts w:ascii="Consolas" w:eastAsia="Times New Roman" w:hAnsi="Consolas" w:cs="Times New Roman"/>
          <w:color w:val="FFFFFF"/>
          <w:sz w:val="12"/>
          <w:szCs w:val="12"/>
          <w:lang w:eastAsia="es-ES"/>
        </w:rPr>
        <w:t xml:space="preserve">] </w:t>
      </w:r>
      <w:proofErr w:type="spellStart"/>
      <w:r w:rsidRPr="00C17551">
        <w:rPr>
          <w:rFonts w:ascii="Consolas" w:eastAsia="Times New Roman" w:hAnsi="Consolas" w:cs="Times New Roman"/>
          <w:color w:val="C586C0"/>
          <w:sz w:val="12"/>
          <w:szCs w:val="12"/>
          <w:lang w:eastAsia="es-ES"/>
        </w:rPr>
        <w:t>for</w:t>
      </w:r>
      <w:r w:rsidRPr="00C17551">
        <w:rPr>
          <w:rFonts w:ascii="Consolas" w:eastAsia="Times New Roman" w:hAnsi="Consolas" w:cs="Times New Roman"/>
          <w:color w:val="FFFFFF"/>
          <w:sz w:val="12"/>
          <w:szCs w:val="12"/>
          <w:lang w:eastAsia="es-ES"/>
        </w:rPr>
        <w:t xml:space="preserve"> </w:t>
      </w:r>
      <w:r w:rsidRPr="00C17551">
        <w:rPr>
          <w:rFonts w:ascii="Consolas" w:eastAsia="Times New Roman" w:hAnsi="Consolas" w:cs="Times New Roman"/>
          <w:color w:val="9CDCFE"/>
          <w:sz w:val="12"/>
          <w:szCs w:val="12"/>
          <w:lang w:eastAsia="es-ES"/>
        </w:rPr>
        <w:t>d</w:t>
      </w:r>
      <w:proofErr w:type="spellEnd"/>
      <w:r w:rsidRPr="00C17551">
        <w:rPr>
          <w:rFonts w:ascii="Consolas" w:eastAsia="Times New Roman" w:hAnsi="Consolas" w:cs="Times New Roman"/>
          <w:color w:val="FFFFFF"/>
          <w:sz w:val="12"/>
          <w:szCs w:val="12"/>
          <w:lang w:eastAsia="es-ES"/>
        </w:rPr>
        <w:t xml:space="preserve"> </w:t>
      </w:r>
      <w:r w:rsidRPr="00C17551">
        <w:rPr>
          <w:rFonts w:ascii="Consolas" w:eastAsia="Times New Roman" w:hAnsi="Consolas" w:cs="Times New Roman"/>
          <w:color w:val="C586C0"/>
          <w:sz w:val="12"/>
          <w:szCs w:val="12"/>
          <w:lang w:eastAsia="es-ES"/>
        </w:rPr>
        <w:t>in</w:t>
      </w:r>
      <w:r w:rsidRPr="00C17551">
        <w:rPr>
          <w:rFonts w:ascii="Consolas" w:eastAsia="Times New Roman" w:hAnsi="Consolas" w:cs="Times New Roman"/>
          <w:color w:val="FFFFFF"/>
          <w:sz w:val="12"/>
          <w:szCs w:val="12"/>
          <w:lang w:eastAsia="es-ES"/>
        </w:rPr>
        <w:t xml:space="preserve"> </w:t>
      </w:r>
      <w:r w:rsidRPr="00C17551">
        <w:rPr>
          <w:rFonts w:ascii="Consolas" w:eastAsia="Times New Roman" w:hAnsi="Consolas" w:cs="Times New Roman"/>
          <w:color w:val="9CDCFE"/>
          <w:sz w:val="12"/>
          <w:szCs w:val="12"/>
          <w:lang w:eastAsia="es-ES"/>
        </w:rPr>
        <w:t>matches</w:t>
      </w:r>
      <w:r w:rsidRPr="00C17551">
        <w:rPr>
          <w:rFonts w:ascii="Consolas" w:eastAsia="Times New Roman" w:hAnsi="Consolas" w:cs="Times New Roman"/>
          <w:color w:val="FFFFFF"/>
          <w:sz w:val="12"/>
          <w:szCs w:val="12"/>
          <w:lang w:eastAsia="es-ES"/>
        </w:rPr>
        <w:t xml:space="preserve">] </w:t>
      </w:r>
      <w:r w:rsidRPr="00C17551">
        <w:rPr>
          <w:rFonts w:ascii="Consolas" w:eastAsia="Times New Roman" w:hAnsi="Consolas" w:cs="Times New Roman"/>
          <w:color w:val="D4D4D4"/>
          <w:sz w:val="12"/>
          <w:szCs w:val="12"/>
          <w:lang w:eastAsia="es-ES"/>
        </w:rPr>
        <w:t>+</w:t>
      </w:r>
      <w:r w:rsidRPr="00C17551">
        <w:rPr>
          <w:rFonts w:ascii="Consolas" w:eastAsia="Times New Roman" w:hAnsi="Consolas" w:cs="Times New Roman"/>
          <w:color w:val="FFFFFF"/>
          <w:sz w:val="12"/>
          <w:szCs w:val="12"/>
          <w:lang w:eastAsia="es-ES"/>
        </w:rPr>
        <w:t xml:space="preserve"> </w:t>
      </w:r>
      <w:r w:rsidRPr="00C17551">
        <w:rPr>
          <w:rFonts w:ascii="Consolas" w:eastAsia="Times New Roman" w:hAnsi="Consolas" w:cs="Times New Roman"/>
          <w:color w:val="9CDCFE"/>
          <w:sz w:val="12"/>
          <w:szCs w:val="12"/>
          <w:lang w:eastAsia="es-ES"/>
        </w:rPr>
        <w:t>distance</w:t>
      </w:r>
    </w:p>
    <w:p w14:paraId="1CDD7913" w14:textId="77777777" w:rsidR="00CA31A2" w:rsidRPr="00C17551" w:rsidRDefault="00CA31A2" w:rsidP="00CA31A2">
      <w:pPr>
        <w:pStyle w:val="Prrafodelista"/>
        <w:numPr>
          <w:ilvl w:val="0"/>
          <w:numId w:val="12"/>
        </w:numPr>
        <w:shd w:val="clear" w:color="auto" w:fill="000000"/>
        <w:spacing w:after="240" w:line="285" w:lineRule="atLeast"/>
        <w:rPr>
          <w:rFonts w:ascii="Consolas" w:eastAsia="Times New Roman" w:hAnsi="Consolas" w:cs="Times New Roman"/>
          <w:color w:val="FFFFFF"/>
          <w:sz w:val="12"/>
          <w:szCs w:val="12"/>
          <w:lang w:eastAsia="es-ES"/>
        </w:rPr>
      </w:pPr>
    </w:p>
    <w:p w14:paraId="777A8EF0" w14:textId="77777777" w:rsidR="00CA31A2" w:rsidRPr="005F57FC" w:rsidRDefault="00CA31A2" w:rsidP="00CA31A2">
      <w:pPr>
        <w:pStyle w:val="Prrafodelista"/>
        <w:numPr>
          <w:ilvl w:val="0"/>
          <w:numId w:val="12"/>
        </w:numPr>
        <w:shd w:val="clear" w:color="auto" w:fill="000000"/>
        <w:spacing w:after="0" w:line="285" w:lineRule="atLeast"/>
        <w:rPr>
          <w:rFonts w:ascii="Consolas" w:eastAsia="Times New Roman" w:hAnsi="Consolas" w:cs="Times New Roman"/>
          <w:color w:val="FFFFFF"/>
          <w:sz w:val="12"/>
          <w:szCs w:val="12"/>
          <w:lang w:val="es-ES" w:eastAsia="es-ES"/>
        </w:rPr>
      </w:pPr>
      <w:r w:rsidRPr="00C17551">
        <w:rPr>
          <w:rFonts w:ascii="Consolas" w:eastAsia="Times New Roman" w:hAnsi="Consolas" w:cs="Times New Roman"/>
          <w:color w:val="FFFFFF"/>
          <w:sz w:val="12"/>
          <w:szCs w:val="12"/>
          <w:lang w:eastAsia="es-ES"/>
        </w:rPr>
        <w:t xml:space="preserve">            </w:t>
      </w:r>
      <w:r w:rsidRPr="005F57FC">
        <w:rPr>
          <w:rFonts w:ascii="Consolas" w:eastAsia="Times New Roman" w:hAnsi="Consolas" w:cs="Times New Roman"/>
          <w:color w:val="7CA668"/>
          <w:sz w:val="12"/>
          <w:szCs w:val="12"/>
          <w:lang w:val="es-ES" w:eastAsia="es-ES"/>
        </w:rPr>
        <w:t xml:space="preserve"># </w:t>
      </w:r>
      <w:proofErr w:type="spellStart"/>
      <w:r w:rsidRPr="005F57FC">
        <w:rPr>
          <w:rFonts w:ascii="Consolas" w:eastAsia="Times New Roman" w:hAnsi="Consolas" w:cs="Times New Roman"/>
          <w:color w:val="7CA668"/>
          <w:sz w:val="12"/>
          <w:szCs w:val="12"/>
          <w:lang w:val="es-ES" w:eastAsia="es-ES"/>
        </w:rPr>
        <w:t>Sort</w:t>
      </w:r>
      <w:proofErr w:type="spellEnd"/>
      <w:r w:rsidRPr="005F57FC">
        <w:rPr>
          <w:rFonts w:ascii="Consolas" w:eastAsia="Times New Roman" w:hAnsi="Consolas" w:cs="Times New Roman"/>
          <w:color w:val="7CA668"/>
          <w:sz w:val="12"/>
          <w:szCs w:val="12"/>
          <w:lang w:val="es-ES" w:eastAsia="es-ES"/>
        </w:rPr>
        <w:t xml:space="preserve"> </w:t>
      </w:r>
      <w:proofErr w:type="spellStart"/>
      <w:r w:rsidRPr="005F57FC">
        <w:rPr>
          <w:rFonts w:ascii="Consolas" w:eastAsia="Times New Roman" w:hAnsi="Consolas" w:cs="Times New Roman"/>
          <w:color w:val="7CA668"/>
          <w:sz w:val="12"/>
          <w:szCs w:val="12"/>
          <w:lang w:val="es-ES" w:eastAsia="es-ES"/>
        </w:rPr>
        <w:t>sublist</w:t>
      </w:r>
      <w:proofErr w:type="spellEnd"/>
      <w:r w:rsidRPr="005F57FC">
        <w:rPr>
          <w:rFonts w:ascii="Consolas" w:eastAsia="Times New Roman" w:hAnsi="Consolas" w:cs="Times New Roman"/>
          <w:color w:val="7CA668"/>
          <w:sz w:val="12"/>
          <w:szCs w:val="12"/>
          <w:lang w:val="es-ES" w:eastAsia="es-ES"/>
        </w:rPr>
        <w:t xml:space="preserve"> </w:t>
      </w:r>
      <w:proofErr w:type="spellStart"/>
      <w:r w:rsidRPr="005F57FC">
        <w:rPr>
          <w:rFonts w:ascii="Consolas" w:eastAsia="Times New Roman" w:hAnsi="Consolas" w:cs="Times New Roman"/>
          <w:color w:val="7CA668"/>
          <w:sz w:val="12"/>
          <w:szCs w:val="12"/>
          <w:lang w:val="es-ES" w:eastAsia="es-ES"/>
        </w:rPr>
        <w:t>based</w:t>
      </w:r>
      <w:proofErr w:type="spellEnd"/>
      <w:r w:rsidRPr="005F57FC">
        <w:rPr>
          <w:rFonts w:ascii="Consolas" w:eastAsia="Times New Roman" w:hAnsi="Consolas" w:cs="Times New Roman"/>
          <w:color w:val="7CA668"/>
          <w:sz w:val="12"/>
          <w:szCs w:val="12"/>
          <w:lang w:val="es-ES" w:eastAsia="es-ES"/>
        </w:rPr>
        <w:t xml:space="preserve"> </w:t>
      </w:r>
      <w:proofErr w:type="spellStart"/>
      <w:r w:rsidRPr="005F57FC">
        <w:rPr>
          <w:rFonts w:ascii="Consolas" w:eastAsia="Times New Roman" w:hAnsi="Consolas" w:cs="Times New Roman"/>
          <w:color w:val="7CA668"/>
          <w:sz w:val="12"/>
          <w:szCs w:val="12"/>
          <w:lang w:val="es-ES" w:eastAsia="es-ES"/>
        </w:rPr>
        <w:t>on</w:t>
      </w:r>
      <w:proofErr w:type="spellEnd"/>
      <w:r w:rsidRPr="005F57FC">
        <w:rPr>
          <w:rFonts w:ascii="Consolas" w:eastAsia="Times New Roman" w:hAnsi="Consolas" w:cs="Times New Roman"/>
          <w:color w:val="7CA668"/>
          <w:sz w:val="12"/>
          <w:szCs w:val="12"/>
          <w:lang w:val="es-ES" w:eastAsia="es-ES"/>
        </w:rPr>
        <w:t xml:space="preserve"> </w:t>
      </w:r>
      <w:proofErr w:type="spellStart"/>
      <w:r w:rsidRPr="005F57FC">
        <w:rPr>
          <w:rFonts w:ascii="Consolas" w:eastAsia="Times New Roman" w:hAnsi="Consolas" w:cs="Times New Roman"/>
          <w:color w:val="7CA668"/>
          <w:sz w:val="12"/>
          <w:szCs w:val="12"/>
          <w:lang w:val="es-ES" w:eastAsia="es-ES"/>
        </w:rPr>
        <w:t>distance</w:t>
      </w:r>
      <w:proofErr w:type="spellEnd"/>
    </w:p>
    <w:p w14:paraId="33CA8081" w14:textId="77777777" w:rsidR="00CA31A2" w:rsidRPr="005F57FC" w:rsidRDefault="00CA31A2" w:rsidP="00CA31A2">
      <w:pPr>
        <w:pStyle w:val="Prrafodelista"/>
        <w:numPr>
          <w:ilvl w:val="0"/>
          <w:numId w:val="12"/>
        </w:numPr>
        <w:shd w:val="clear" w:color="auto" w:fill="000000"/>
        <w:spacing w:after="0" w:line="285" w:lineRule="atLeast"/>
        <w:rPr>
          <w:rFonts w:ascii="Consolas" w:eastAsia="Times New Roman" w:hAnsi="Consolas" w:cs="Times New Roman"/>
          <w:color w:val="FFFFFF"/>
          <w:sz w:val="12"/>
          <w:szCs w:val="12"/>
          <w:lang w:val="es-ES" w:eastAsia="es-ES"/>
        </w:rPr>
      </w:pPr>
      <w:r w:rsidRPr="005F57FC">
        <w:rPr>
          <w:rFonts w:ascii="Consolas" w:eastAsia="Times New Roman" w:hAnsi="Consolas" w:cs="Times New Roman"/>
          <w:color w:val="FFFFFF"/>
          <w:sz w:val="12"/>
          <w:szCs w:val="12"/>
          <w:lang w:val="es-ES" w:eastAsia="es-ES"/>
        </w:rPr>
        <w:t xml:space="preserve">            </w:t>
      </w:r>
      <w:proofErr w:type="spellStart"/>
      <w:r w:rsidRPr="005F57FC">
        <w:rPr>
          <w:rFonts w:ascii="Consolas" w:eastAsia="Times New Roman" w:hAnsi="Consolas" w:cs="Times New Roman"/>
          <w:color w:val="9CDCFE"/>
          <w:sz w:val="12"/>
          <w:szCs w:val="12"/>
          <w:lang w:val="es-ES" w:eastAsia="es-ES"/>
        </w:rPr>
        <w:t>distancesorted</w:t>
      </w:r>
      <w:proofErr w:type="spellEnd"/>
      <w:r w:rsidRPr="005F57FC">
        <w:rPr>
          <w:rFonts w:ascii="Consolas" w:eastAsia="Times New Roman" w:hAnsi="Consolas" w:cs="Times New Roman"/>
          <w:color w:val="FFFFFF"/>
          <w:sz w:val="12"/>
          <w:szCs w:val="12"/>
          <w:lang w:val="es-ES" w:eastAsia="es-ES"/>
        </w:rPr>
        <w:t xml:space="preserve"> </w:t>
      </w:r>
      <w:r w:rsidRPr="005F57FC">
        <w:rPr>
          <w:rFonts w:ascii="Consolas" w:eastAsia="Times New Roman" w:hAnsi="Consolas" w:cs="Times New Roman"/>
          <w:color w:val="D4D4D4"/>
          <w:sz w:val="12"/>
          <w:szCs w:val="12"/>
          <w:lang w:val="es-ES" w:eastAsia="es-ES"/>
        </w:rPr>
        <w:t>=</w:t>
      </w:r>
      <w:r w:rsidRPr="005F57FC">
        <w:rPr>
          <w:rFonts w:ascii="Consolas" w:eastAsia="Times New Roman" w:hAnsi="Consolas" w:cs="Times New Roman"/>
          <w:color w:val="FFFFFF"/>
          <w:sz w:val="12"/>
          <w:szCs w:val="12"/>
          <w:lang w:val="es-ES" w:eastAsia="es-ES"/>
        </w:rPr>
        <w:t xml:space="preserve"> </w:t>
      </w:r>
      <w:proofErr w:type="spellStart"/>
      <w:r w:rsidRPr="005F57FC">
        <w:rPr>
          <w:rFonts w:ascii="Consolas" w:eastAsia="Times New Roman" w:hAnsi="Consolas" w:cs="Times New Roman"/>
          <w:color w:val="DCDCAA"/>
          <w:sz w:val="12"/>
          <w:szCs w:val="12"/>
          <w:lang w:val="es-ES" w:eastAsia="es-ES"/>
        </w:rPr>
        <w:t>sorted</w:t>
      </w:r>
      <w:proofErr w:type="spellEnd"/>
      <w:r w:rsidRPr="005F57FC">
        <w:rPr>
          <w:rFonts w:ascii="Consolas" w:eastAsia="Times New Roman" w:hAnsi="Consolas" w:cs="Times New Roman"/>
          <w:color w:val="FFFFFF"/>
          <w:sz w:val="12"/>
          <w:szCs w:val="12"/>
          <w:lang w:val="es-ES" w:eastAsia="es-ES"/>
        </w:rPr>
        <w:t>(</w:t>
      </w:r>
      <w:proofErr w:type="spellStart"/>
      <w:r w:rsidRPr="005F57FC">
        <w:rPr>
          <w:rFonts w:ascii="Consolas" w:eastAsia="Times New Roman" w:hAnsi="Consolas" w:cs="Times New Roman"/>
          <w:color w:val="9CDCFE"/>
          <w:sz w:val="12"/>
          <w:szCs w:val="12"/>
          <w:lang w:val="es-ES" w:eastAsia="es-ES"/>
        </w:rPr>
        <w:t>distances</w:t>
      </w:r>
      <w:proofErr w:type="spellEnd"/>
      <w:r w:rsidRPr="005F57FC">
        <w:rPr>
          <w:rFonts w:ascii="Consolas" w:eastAsia="Times New Roman" w:hAnsi="Consolas" w:cs="Times New Roman"/>
          <w:color w:val="FFFFFF"/>
          <w:sz w:val="12"/>
          <w:szCs w:val="12"/>
          <w:lang w:val="es-ES" w:eastAsia="es-ES"/>
        </w:rPr>
        <w:t>)</w:t>
      </w:r>
    </w:p>
    <w:p w14:paraId="7AB09D51" w14:textId="77777777" w:rsidR="00CA31A2" w:rsidRPr="005F57FC" w:rsidRDefault="00CA31A2" w:rsidP="00CA31A2">
      <w:pPr>
        <w:pStyle w:val="Prrafodelista"/>
        <w:numPr>
          <w:ilvl w:val="0"/>
          <w:numId w:val="12"/>
        </w:numPr>
        <w:shd w:val="clear" w:color="auto" w:fill="000000"/>
        <w:spacing w:after="0" w:line="285" w:lineRule="atLeast"/>
        <w:rPr>
          <w:rFonts w:ascii="Consolas" w:eastAsia="Times New Roman" w:hAnsi="Consolas" w:cs="Times New Roman"/>
          <w:color w:val="FFFFFF"/>
          <w:sz w:val="12"/>
          <w:szCs w:val="12"/>
          <w:lang w:val="es-ES" w:eastAsia="es-ES"/>
        </w:rPr>
      </w:pPr>
    </w:p>
    <w:p w14:paraId="64901F10" w14:textId="77777777" w:rsidR="00CA31A2" w:rsidRPr="00C17551" w:rsidRDefault="00CA31A2" w:rsidP="00CA31A2">
      <w:pPr>
        <w:pStyle w:val="Prrafodelista"/>
        <w:numPr>
          <w:ilvl w:val="0"/>
          <w:numId w:val="12"/>
        </w:numPr>
        <w:shd w:val="clear" w:color="auto" w:fill="000000"/>
        <w:spacing w:after="0" w:line="285" w:lineRule="atLeast"/>
        <w:rPr>
          <w:rFonts w:ascii="Consolas" w:eastAsia="Times New Roman" w:hAnsi="Consolas" w:cs="Times New Roman"/>
          <w:color w:val="FFFFFF"/>
          <w:sz w:val="12"/>
          <w:szCs w:val="12"/>
          <w:lang w:eastAsia="es-ES"/>
        </w:rPr>
      </w:pPr>
      <w:r w:rsidRPr="00C17551">
        <w:rPr>
          <w:rFonts w:ascii="Consolas" w:eastAsia="Times New Roman" w:hAnsi="Consolas" w:cs="Times New Roman"/>
          <w:color w:val="FFFFFF"/>
          <w:sz w:val="12"/>
          <w:szCs w:val="12"/>
          <w:lang w:eastAsia="es-ES"/>
        </w:rPr>
        <w:t xml:space="preserve">            </w:t>
      </w:r>
      <w:r w:rsidRPr="00C17551">
        <w:rPr>
          <w:rFonts w:ascii="Consolas" w:eastAsia="Times New Roman" w:hAnsi="Consolas" w:cs="Times New Roman"/>
          <w:color w:val="7CA668"/>
          <w:sz w:val="12"/>
          <w:szCs w:val="12"/>
          <w:lang w:eastAsia="es-ES"/>
        </w:rPr>
        <w:t xml:space="preserve"># Get index of distance actual user command in sorted </w:t>
      </w:r>
      <w:proofErr w:type="spellStart"/>
      <w:r w:rsidRPr="00C17551">
        <w:rPr>
          <w:rFonts w:ascii="Consolas" w:eastAsia="Times New Roman" w:hAnsi="Consolas" w:cs="Times New Roman"/>
          <w:color w:val="7CA668"/>
          <w:sz w:val="12"/>
          <w:szCs w:val="12"/>
          <w:lang w:eastAsia="es-ES"/>
        </w:rPr>
        <w:t>sublist</w:t>
      </w:r>
      <w:proofErr w:type="spellEnd"/>
    </w:p>
    <w:p w14:paraId="0804A5B9" w14:textId="77777777" w:rsidR="00CA31A2" w:rsidRPr="00C17551" w:rsidRDefault="00CA31A2" w:rsidP="00CA31A2">
      <w:pPr>
        <w:pStyle w:val="Prrafodelista"/>
        <w:numPr>
          <w:ilvl w:val="0"/>
          <w:numId w:val="12"/>
        </w:numPr>
        <w:shd w:val="clear" w:color="auto" w:fill="000000"/>
        <w:spacing w:after="0" w:line="285" w:lineRule="atLeast"/>
        <w:rPr>
          <w:rFonts w:ascii="Consolas" w:eastAsia="Times New Roman" w:hAnsi="Consolas" w:cs="Times New Roman"/>
          <w:color w:val="FFFFFF"/>
          <w:sz w:val="12"/>
          <w:szCs w:val="12"/>
          <w:lang w:eastAsia="es-ES"/>
        </w:rPr>
      </w:pPr>
      <w:r w:rsidRPr="00C17551">
        <w:rPr>
          <w:rFonts w:ascii="Consolas" w:eastAsia="Times New Roman" w:hAnsi="Consolas" w:cs="Times New Roman"/>
          <w:color w:val="FFFFFF"/>
          <w:sz w:val="12"/>
          <w:szCs w:val="12"/>
          <w:lang w:eastAsia="es-ES"/>
        </w:rPr>
        <w:t xml:space="preserve">            </w:t>
      </w:r>
      <w:r w:rsidRPr="00C17551">
        <w:rPr>
          <w:rFonts w:ascii="Consolas" w:eastAsia="Times New Roman" w:hAnsi="Consolas" w:cs="Times New Roman"/>
          <w:color w:val="9CDCFE"/>
          <w:sz w:val="12"/>
          <w:szCs w:val="12"/>
          <w:lang w:eastAsia="es-ES"/>
        </w:rPr>
        <w:t>index</w:t>
      </w:r>
      <w:r w:rsidRPr="00C17551">
        <w:rPr>
          <w:rFonts w:ascii="Consolas" w:eastAsia="Times New Roman" w:hAnsi="Consolas" w:cs="Times New Roman"/>
          <w:color w:val="FFFFFF"/>
          <w:sz w:val="12"/>
          <w:szCs w:val="12"/>
          <w:lang w:eastAsia="es-ES"/>
        </w:rPr>
        <w:t xml:space="preserve"> </w:t>
      </w:r>
      <w:r w:rsidRPr="00C17551">
        <w:rPr>
          <w:rFonts w:ascii="Consolas" w:eastAsia="Times New Roman" w:hAnsi="Consolas" w:cs="Times New Roman"/>
          <w:color w:val="D4D4D4"/>
          <w:sz w:val="12"/>
          <w:szCs w:val="12"/>
          <w:lang w:eastAsia="es-ES"/>
        </w:rPr>
        <w:t>=</w:t>
      </w:r>
      <w:r w:rsidRPr="00C17551">
        <w:rPr>
          <w:rFonts w:ascii="Consolas" w:eastAsia="Times New Roman" w:hAnsi="Consolas" w:cs="Times New Roman"/>
          <w:color w:val="FFFFFF"/>
          <w:sz w:val="12"/>
          <w:szCs w:val="12"/>
          <w:lang w:eastAsia="es-ES"/>
        </w:rPr>
        <w:t xml:space="preserve"> [</w:t>
      </w:r>
      <w:proofErr w:type="spellStart"/>
      <w:r w:rsidRPr="00C17551">
        <w:rPr>
          <w:rFonts w:ascii="Consolas" w:eastAsia="Times New Roman" w:hAnsi="Consolas" w:cs="Times New Roman"/>
          <w:color w:val="9CDCFE"/>
          <w:sz w:val="12"/>
          <w:szCs w:val="12"/>
          <w:lang w:eastAsia="es-ES"/>
        </w:rPr>
        <w:t>i</w:t>
      </w:r>
      <w:proofErr w:type="spellEnd"/>
      <w:r w:rsidRPr="00C17551">
        <w:rPr>
          <w:rFonts w:ascii="Consolas" w:eastAsia="Times New Roman" w:hAnsi="Consolas" w:cs="Times New Roman"/>
          <w:color w:val="FFFFFF"/>
          <w:sz w:val="12"/>
          <w:szCs w:val="12"/>
          <w:lang w:eastAsia="es-ES"/>
        </w:rPr>
        <w:t xml:space="preserve"> </w:t>
      </w:r>
      <w:r w:rsidRPr="00C17551">
        <w:rPr>
          <w:rFonts w:ascii="Consolas" w:eastAsia="Times New Roman" w:hAnsi="Consolas" w:cs="Times New Roman"/>
          <w:color w:val="C586C0"/>
          <w:sz w:val="12"/>
          <w:szCs w:val="12"/>
          <w:lang w:eastAsia="es-ES"/>
        </w:rPr>
        <w:t>for</w:t>
      </w:r>
      <w:r w:rsidRPr="00C17551">
        <w:rPr>
          <w:rFonts w:ascii="Consolas" w:eastAsia="Times New Roman" w:hAnsi="Consolas" w:cs="Times New Roman"/>
          <w:color w:val="FFFFFF"/>
          <w:sz w:val="12"/>
          <w:szCs w:val="12"/>
          <w:lang w:eastAsia="es-ES"/>
        </w:rPr>
        <w:t xml:space="preserve"> </w:t>
      </w:r>
      <w:proofErr w:type="spellStart"/>
      <w:proofErr w:type="gramStart"/>
      <w:r w:rsidRPr="00C17551">
        <w:rPr>
          <w:rFonts w:ascii="Consolas" w:eastAsia="Times New Roman" w:hAnsi="Consolas" w:cs="Times New Roman"/>
          <w:color w:val="9CDCFE"/>
          <w:sz w:val="12"/>
          <w:szCs w:val="12"/>
          <w:lang w:eastAsia="es-ES"/>
        </w:rPr>
        <w:t>i</w:t>
      </w:r>
      <w:r w:rsidRPr="00C17551">
        <w:rPr>
          <w:rFonts w:ascii="Consolas" w:eastAsia="Times New Roman" w:hAnsi="Consolas" w:cs="Times New Roman"/>
          <w:color w:val="FFFFFF"/>
          <w:sz w:val="12"/>
          <w:szCs w:val="12"/>
          <w:lang w:eastAsia="es-ES"/>
        </w:rPr>
        <w:t>,</w:t>
      </w:r>
      <w:r w:rsidRPr="00C17551">
        <w:rPr>
          <w:rFonts w:ascii="Consolas" w:eastAsia="Times New Roman" w:hAnsi="Consolas" w:cs="Times New Roman"/>
          <w:color w:val="9CDCFE"/>
          <w:sz w:val="12"/>
          <w:szCs w:val="12"/>
          <w:lang w:eastAsia="es-ES"/>
        </w:rPr>
        <w:t>x</w:t>
      </w:r>
      <w:proofErr w:type="spellEnd"/>
      <w:proofErr w:type="gramEnd"/>
      <w:r w:rsidRPr="00C17551">
        <w:rPr>
          <w:rFonts w:ascii="Consolas" w:eastAsia="Times New Roman" w:hAnsi="Consolas" w:cs="Times New Roman"/>
          <w:color w:val="FFFFFF"/>
          <w:sz w:val="12"/>
          <w:szCs w:val="12"/>
          <w:lang w:eastAsia="es-ES"/>
        </w:rPr>
        <w:t xml:space="preserve"> </w:t>
      </w:r>
      <w:r w:rsidRPr="00C17551">
        <w:rPr>
          <w:rFonts w:ascii="Consolas" w:eastAsia="Times New Roman" w:hAnsi="Consolas" w:cs="Times New Roman"/>
          <w:color w:val="C586C0"/>
          <w:sz w:val="12"/>
          <w:szCs w:val="12"/>
          <w:lang w:eastAsia="es-ES"/>
        </w:rPr>
        <w:t>in</w:t>
      </w:r>
      <w:r w:rsidRPr="00C17551">
        <w:rPr>
          <w:rFonts w:ascii="Consolas" w:eastAsia="Times New Roman" w:hAnsi="Consolas" w:cs="Times New Roman"/>
          <w:color w:val="FFFFFF"/>
          <w:sz w:val="12"/>
          <w:szCs w:val="12"/>
          <w:lang w:eastAsia="es-ES"/>
        </w:rPr>
        <w:t xml:space="preserve"> </w:t>
      </w:r>
      <w:r w:rsidRPr="00C17551">
        <w:rPr>
          <w:rFonts w:ascii="Consolas" w:eastAsia="Times New Roman" w:hAnsi="Consolas" w:cs="Times New Roman"/>
          <w:color w:val="4EC9B0"/>
          <w:sz w:val="12"/>
          <w:szCs w:val="12"/>
          <w:lang w:eastAsia="es-ES"/>
        </w:rPr>
        <w:t>enumerate</w:t>
      </w:r>
      <w:r w:rsidRPr="00C17551">
        <w:rPr>
          <w:rFonts w:ascii="Consolas" w:eastAsia="Times New Roman" w:hAnsi="Consolas" w:cs="Times New Roman"/>
          <w:color w:val="FFFFFF"/>
          <w:sz w:val="12"/>
          <w:szCs w:val="12"/>
          <w:lang w:eastAsia="es-ES"/>
        </w:rPr>
        <w:t>(</w:t>
      </w:r>
      <w:proofErr w:type="spellStart"/>
      <w:r w:rsidRPr="00C17551">
        <w:rPr>
          <w:rFonts w:ascii="Consolas" w:eastAsia="Times New Roman" w:hAnsi="Consolas" w:cs="Times New Roman"/>
          <w:color w:val="9CDCFE"/>
          <w:sz w:val="12"/>
          <w:szCs w:val="12"/>
          <w:lang w:eastAsia="es-ES"/>
        </w:rPr>
        <w:t>distancesorted</w:t>
      </w:r>
      <w:proofErr w:type="spellEnd"/>
      <w:r w:rsidRPr="00C17551">
        <w:rPr>
          <w:rFonts w:ascii="Consolas" w:eastAsia="Times New Roman" w:hAnsi="Consolas" w:cs="Times New Roman"/>
          <w:color w:val="FFFFFF"/>
          <w:sz w:val="12"/>
          <w:szCs w:val="12"/>
          <w:lang w:eastAsia="es-ES"/>
        </w:rPr>
        <w:t xml:space="preserve">) </w:t>
      </w:r>
      <w:r w:rsidRPr="00C17551">
        <w:rPr>
          <w:rFonts w:ascii="Consolas" w:eastAsia="Times New Roman" w:hAnsi="Consolas" w:cs="Times New Roman"/>
          <w:color w:val="C586C0"/>
          <w:sz w:val="12"/>
          <w:szCs w:val="12"/>
          <w:lang w:eastAsia="es-ES"/>
        </w:rPr>
        <w:t>if</w:t>
      </w:r>
      <w:r w:rsidRPr="00C17551">
        <w:rPr>
          <w:rFonts w:ascii="Consolas" w:eastAsia="Times New Roman" w:hAnsi="Consolas" w:cs="Times New Roman"/>
          <w:color w:val="FFFFFF"/>
          <w:sz w:val="12"/>
          <w:szCs w:val="12"/>
          <w:lang w:eastAsia="es-ES"/>
        </w:rPr>
        <w:t xml:space="preserve"> (</w:t>
      </w:r>
      <w:r w:rsidRPr="00C17551">
        <w:rPr>
          <w:rFonts w:ascii="Consolas" w:eastAsia="Times New Roman" w:hAnsi="Consolas" w:cs="Times New Roman"/>
          <w:color w:val="9CDCFE"/>
          <w:sz w:val="12"/>
          <w:szCs w:val="12"/>
          <w:lang w:eastAsia="es-ES"/>
        </w:rPr>
        <w:t>x</w:t>
      </w:r>
      <w:r w:rsidRPr="00C17551">
        <w:rPr>
          <w:rFonts w:ascii="Consolas" w:eastAsia="Times New Roman" w:hAnsi="Consolas" w:cs="Times New Roman"/>
          <w:color w:val="FFFFFF"/>
          <w:sz w:val="12"/>
          <w:szCs w:val="12"/>
          <w:lang w:eastAsia="es-ES"/>
        </w:rPr>
        <w:t xml:space="preserve"> </w:t>
      </w:r>
      <w:r w:rsidRPr="00C17551">
        <w:rPr>
          <w:rFonts w:ascii="Consolas" w:eastAsia="Times New Roman" w:hAnsi="Consolas" w:cs="Times New Roman"/>
          <w:color w:val="D4D4D4"/>
          <w:sz w:val="12"/>
          <w:szCs w:val="12"/>
          <w:lang w:eastAsia="es-ES"/>
        </w:rPr>
        <w:t>==</w:t>
      </w:r>
      <w:r w:rsidRPr="00C17551">
        <w:rPr>
          <w:rFonts w:ascii="Consolas" w:eastAsia="Times New Roman" w:hAnsi="Consolas" w:cs="Times New Roman"/>
          <w:color w:val="FFFFFF"/>
          <w:sz w:val="12"/>
          <w:szCs w:val="12"/>
          <w:lang w:eastAsia="es-ES"/>
        </w:rPr>
        <w:t xml:space="preserve"> </w:t>
      </w:r>
      <w:r w:rsidRPr="00C17551">
        <w:rPr>
          <w:rFonts w:ascii="Consolas" w:eastAsia="Times New Roman" w:hAnsi="Consolas" w:cs="Times New Roman"/>
          <w:color w:val="9CDCFE"/>
          <w:sz w:val="12"/>
          <w:szCs w:val="12"/>
          <w:lang w:eastAsia="es-ES"/>
        </w:rPr>
        <w:t>distance</w:t>
      </w:r>
      <w:r w:rsidRPr="00C17551">
        <w:rPr>
          <w:rFonts w:ascii="Consolas" w:eastAsia="Times New Roman" w:hAnsi="Consolas" w:cs="Times New Roman"/>
          <w:color w:val="FFFFFF"/>
          <w:sz w:val="12"/>
          <w:szCs w:val="12"/>
          <w:lang w:eastAsia="es-ES"/>
        </w:rPr>
        <w:t>)][</w:t>
      </w:r>
      <w:r w:rsidRPr="00C17551">
        <w:rPr>
          <w:rFonts w:ascii="Consolas" w:eastAsia="Times New Roman" w:hAnsi="Consolas" w:cs="Times New Roman"/>
          <w:color w:val="B5CEA8"/>
          <w:sz w:val="12"/>
          <w:szCs w:val="12"/>
          <w:lang w:eastAsia="es-ES"/>
        </w:rPr>
        <w:t>0</w:t>
      </w:r>
      <w:r w:rsidRPr="00C17551">
        <w:rPr>
          <w:rFonts w:ascii="Consolas" w:eastAsia="Times New Roman" w:hAnsi="Consolas" w:cs="Times New Roman"/>
          <w:color w:val="FFFFFF"/>
          <w:sz w:val="12"/>
          <w:szCs w:val="12"/>
          <w:lang w:eastAsia="es-ES"/>
        </w:rPr>
        <w:t>]</w:t>
      </w:r>
    </w:p>
    <w:p w14:paraId="355655D1" w14:textId="77777777" w:rsidR="00CA31A2" w:rsidRPr="00C17551" w:rsidRDefault="00CA31A2" w:rsidP="00CA31A2">
      <w:pPr>
        <w:pStyle w:val="Prrafodelista"/>
        <w:numPr>
          <w:ilvl w:val="0"/>
          <w:numId w:val="12"/>
        </w:numPr>
        <w:shd w:val="clear" w:color="auto" w:fill="000000"/>
        <w:spacing w:after="0" w:line="285" w:lineRule="atLeast"/>
        <w:rPr>
          <w:rFonts w:ascii="Consolas" w:eastAsia="Times New Roman" w:hAnsi="Consolas" w:cs="Times New Roman"/>
          <w:color w:val="FFFFFF"/>
          <w:sz w:val="12"/>
          <w:szCs w:val="12"/>
          <w:lang w:eastAsia="es-ES"/>
        </w:rPr>
      </w:pPr>
      <w:r w:rsidRPr="00C17551">
        <w:rPr>
          <w:rFonts w:ascii="Consolas" w:eastAsia="Times New Roman" w:hAnsi="Consolas" w:cs="Times New Roman"/>
          <w:color w:val="FFFFFF"/>
          <w:sz w:val="12"/>
          <w:szCs w:val="12"/>
          <w:lang w:eastAsia="es-ES"/>
        </w:rPr>
        <w:t xml:space="preserve">          </w:t>
      </w:r>
    </w:p>
    <w:p w14:paraId="4C2701D3" w14:textId="77777777" w:rsidR="00CA31A2" w:rsidRPr="00C17551" w:rsidRDefault="00CA31A2" w:rsidP="00CA31A2">
      <w:pPr>
        <w:pStyle w:val="Prrafodelista"/>
        <w:numPr>
          <w:ilvl w:val="0"/>
          <w:numId w:val="12"/>
        </w:numPr>
        <w:shd w:val="clear" w:color="auto" w:fill="000000"/>
        <w:spacing w:after="0" w:line="285" w:lineRule="atLeast"/>
        <w:rPr>
          <w:rFonts w:ascii="Consolas" w:eastAsia="Times New Roman" w:hAnsi="Consolas" w:cs="Times New Roman"/>
          <w:color w:val="FFFFFF"/>
          <w:sz w:val="12"/>
          <w:szCs w:val="12"/>
          <w:lang w:eastAsia="es-ES"/>
        </w:rPr>
      </w:pPr>
      <w:r w:rsidRPr="00C17551">
        <w:rPr>
          <w:rFonts w:ascii="Consolas" w:eastAsia="Times New Roman" w:hAnsi="Consolas" w:cs="Times New Roman"/>
          <w:color w:val="FFFFFF"/>
          <w:sz w:val="12"/>
          <w:szCs w:val="12"/>
          <w:lang w:eastAsia="es-ES"/>
        </w:rPr>
        <w:t xml:space="preserve">            </w:t>
      </w:r>
    </w:p>
    <w:p w14:paraId="0F7DDFC3" w14:textId="77777777" w:rsidR="00CA31A2" w:rsidRPr="005F57FC" w:rsidRDefault="00CA31A2" w:rsidP="00CA31A2">
      <w:pPr>
        <w:pStyle w:val="Prrafodelista"/>
        <w:numPr>
          <w:ilvl w:val="0"/>
          <w:numId w:val="12"/>
        </w:numPr>
        <w:shd w:val="clear" w:color="auto" w:fill="000000"/>
        <w:spacing w:after="0" w:line="285" w:lineRule="atLeast"/>
        <w:rPr>
          <w:rFonts w:ascii="Consolas" w:eastAsia="Times New Roman" w:hAnsi="Consolas" w:cs="Times New Roman"/>
          <w:color w:val="FFFFFF"/>
          <w:sz w:val="12"/>
          <w:szCs w:val="12"/>
          <w:lang w:val="es-ES" w:eastAsia="es-ES"/>
        </w:rPr>
      </w:pPr>
      <w:r w:rsidRPr="00C17551">
        <w:rPr>
          <w:rFonts w:ascii="Consolas" w:eastAsia="Times New Roman" w:hAnsi="Consolas" w:cs="Times New Roman"/>
          <w:color w:val="FFFFFF"/>
          <w:sz w:val="12"/>
          <w:szCs w:val="12"/>
          <w:lang w:eastAsia="es-ES"/>
        </w:rPr>
        <w:t xml:space="preserve">            </w:t>
      </w:r>
      <w:r w:rsidRPr="005F57FC">
        <w:rPr>
          <w:rFonts w:ascii="Consolas" w:eastAsia="Times New Roman" w:hAnsi="Consolas" w:cs="Times New Roman"/>
          <w:color w:val="7CA668"/>
          <w:sz w:val="12"/>
          <w:szCs w:val="12"/>
          <w:lang w:val="es-ES" w:eastAsia="es-ES"/>
        </w:rPr>
        <w:t xml:space="preserve"># Compute </w:t>
      </w:r>
      <w:proofErr w:type="spellStart"/>
      <w:r w:rsidRPr="005F57FC">
        <w:rPr>
          <w:rFonts w:ascii="Consolas" w:eastAsia="Times New Roman" w:hAnsi="Consolas" w:cs="Times New Roman"/>
          <w:color w:val="7CA668"/>
          <w:sz w:val="12"/>
          <w:szCs w:val="12"/>
          <w:lang w:val="es-ES" w:eastAsia="es-ES"/>
        </w:rPr>
        <w:t>index</w:t>
      </w:r>
      <w:proofErr w:type="spellEnd"/>
      <w:r w:rsidRPr="005F57FC">
        <w:rPr>
          <w:rFonts w:ascii="Consolas" w:eastAsia="Times New Roman" w:hAnsi="Consolas" w:cs="Times New Roman"/>
          <w:color w:val="7CA668"/>
          <w:sz w:val="12"/>
          <w:szCs w:val="12"/>
          <w:lang w:val="es-ES" w:eastAsia="es-ES"/>
        </w:rPr>
        <w:t xml:space="preserve"> in </w:t>
      </w:r>
      <w:proofErr w:type="spellStart"/>
      <w:r w:rsidRPr="005F57FC">
        <w:rPr>
          <w:rFonts w:ascii="Consolas" w:eastAsia="Times New Roman" w:hAnsi="Consolas" w:cs="Times New Roman"/>
          <w:color w:val="7CA668"/>
          <w:sz w:val="12"/>
          <w:szCs w:val="12"/>
          <w:lang w:val="es-ES" w:eastAsia="es-ES"/>
        </w:rPr>
        <w:t>Sequencer</w:t>
      </w:r>
      <w:proofErr w:type="spellEnd"/>
    </w:p>
    <w:p w14:paraId="6AFDE2BA" w14:textId="77777777" w:rsidR="00CA31A2" w:rsidRPr="005F57FC" w:rsidRDefault="00CA31A2" w:rsidP="00CA31A2">
      <w:pPr>
        <w:pStyle w:val="Prrafodelista"/>
        <w:numPr>
          <w:ilvl w:val="0"/>
          <w:numId w:val="12"/>
        </w:numPr>
        <w:shd w:val="clear" w:color="auto" w:fill="000000"/>
        <w:spacing w:after="0" w:line="285" w:lineRule="atLeast"/>
        <w:rPr>
          <w:rFonts w:ascii="Consolas" w:eastAsia="Times New Roman" w:hAnsi="Consolas" w:cs="Times New Roman"/>
          <w:color w:val="FFFFFF"/>
          <w:sz w:val="12"/>
          <w:szCs w:val="12"/>
          <w:lang w:val="es-ES" w:eastAsia="es-ES"/>
        </w:rPr>
      </w:pPr>
      <w:r w:rsidRPr="005F57FC">
        <w:rPr>
          <w:rFonts w:ascii="Consolas" w:eastAsia="Times New Roman" w:hAnsi="Consolas" w:cs="Times New Roman"/>
          <w:color w:val="FFFFFF"/>
          <w:sz w:val="12"/>
          <w:szCs w:val="12"/>
          <w:lang w:val="es-ES" w:eastAsia="es-ES"/>
        </w:rPr>
        <w:t xml:space="preserve">            </w:t>
      </w:r>
      <w:proofErr w:type="spellStart"/>
      <w:r w:rsidRPr="005F57FC">
        <w:rPr>
          <w:rFonts w:ascii="Consolas" w:eastAsia="Times New Roman" w:hAnsi="Consolas" w:cs="Times New Roman"/>
          <w:color w:val="C586C0"/>
          <w:sz w:val="12"/>
          <w:szCs w:val="12"/>
          <w:lang w:val="es-ES" w:eastAsia="es-ES"/>
        </w:rPr>
        <w:t>if</w:t>
      </w:r>
      <w:proofErr w:type="spellEnd"/>
      <w:r w:rsidRPr="005F57FC">
        <w:rPr>
          <w:rFonts w:ascii="Consolas" w:eastAsia="Times New Roman" w:hAnsi="Consolas" w:cs="Times New Roman"/>
          <w:color w:val="FFFFFF"/>
          <w:sz w:val="12"/>
          <w:szCs w:val="12"/>
          <w:lang w:val="es-ES" w:eastAsia="es-ES"/>
        </w:rPr>
        <w:t xml:space="preserve"> (</w:t>
      </w:r>
      <w:proofErr w:type="gramStart"/>
      <w:r w:rsidRPr="005F57FC">
        <w:rPr>
          <w:rFonts w:ascii="Consolas" w:eastAsia="Times New Roman" w:hAnsi="Consolas" w:cs="Times New Roman"/>
          <w:color w:val="9CDCFE"/>
          <w:sz w:val="12"/>
          <w:szCs w:val="12"/>
          <w:lang w:val="es-ES" w:eastAsia="es-ES"/>
        </w:rPr>
        <w:t>indexes</w:t>
      </w:r>
      <w:r w:rsidRPr="005F57FC">
        <w:rPr>
          <w:rFonts w:ascii="Consolas" w:eastAsia="Times New Roman" w:hAnsi="Consolas" w:cs="Times New Roman"/>
          <w:color w:val="FFFFFF"/>
          <w:sz w:val="12"/>
          <w:szCs w:val="12"/>
          <w:lang w:val="es-ES" w:eastAsia="es-ES"/>
        </w:rPr>
        <w:t xml:space="preserve"> </w:t>
      </w:r>
      <w:r w:rsidRPr="005F57FC">
        <w:rPr>
          <w:rFonts w:ascii="Consolas" w:eastAsia="Times New Roman" w:hAnsi="Consolas" w:cs="Times New Roman"/>
          <w:color w:val="D4D4D4"/>
          <w:sz w:val="12"/>
          <w:szCs w:val="12"/>
          <w:lang w:val="es-ES" w:eastAsia="es-ES"/>
        </w:rPr>
        <w:t>!</w:t>
      </w:r>
      <w:proofErr w:type="gramEnd"/>
      <w:r w:rsidRPr="005F57FC">
        <w:rPr>
          <w:rFonts w:ascii="Consolas" w:eastAsia="Times New Roman" w:hAnsi="Consolas" w:cs="Times New Roman"/>
          <w:color w:val="D4D4D4"/>
          <w:sz w:val="12"/>
          <w:szCs w:val="12"/>
          <w:lang w:val="es-ES" w:eastAsia="es-ES"/>
        </w:rPr>
        <w:t>=</w:t>
      </w:r>
      <w:r w:rsidRPr="005F57FC">
        <w:rPr>
          <w:rFonts w:ascii="Consolas" w:eastAsia="Times New Roman" w:hAnsi="Consolas" w:cs="Times New Roman"/>
          <w:color w:val="FFFFFF"/>
          <w:sz w:val="12"/>
          <w:szCs w:val="12"/>
          <w:lang w:val="es-ES" w:eastAsia="es-ES"/>
        </w:rPr>
        <w:t xml:space="preserve"> []):</w:t>
      </w:r>
    </w:p>
    <w:p w14:paraId="28EFDDD3" w14:textId="77777777" w:rsidR="00CA31A2" w:rsidRPr="005F57FC" w:rsidRDefault="00CA31A2" w:rsidP="00CA31A2">
      <w:pPr>
        <w:pStyle w:val="Prrafodelista"/>
        <w:numPr>
          <w:ilvl w:val="0"/>
          <w:numId w:val="12"/>
        </w:numPr>
        <w:shd w:val="clear" w:color="auto" w:fill="000000"/>
        <w:spacing w:after="0" w:line="285" w:lineRule="atLeast"/>
        <w:rPr>
          <w:rFonts w:ascii="Consolas" w:eastAsia="Times New Roman" w:hAnsi="Consolas" w:cs="Times New Roman"/>
          <w:color w:val="FFFFFF"/>
          <w:sz w:val="12"/>
          <w:szCs w:val="12"/>
          <w:lang w:val="es-ES" w:eastAsia="es-ES"/>
        </w:rPr>
      </w:pPr>
    </w:p>
    <w:p w14:paraId="151DC2FE" w14:textId="77777777" w:rsidR="00CA31A2" w:rsidRPr="005F57FC" w:rsidRDefault="00CA31A2" w:rsidP="00CA31A2">
      <w:pPr>
        <w:pStyle w:val="Prrafodelista"/>
        <w:numPr>
          <w:ilvl w:val="0"/>
          <w:numId w:val="12"/>
        </w:numPr>
        <w:shd w:val="clear" w:color="auto" w:fill="000000"/>
        <w:spacing w:after="0" w:line="285" w:lineRule="atLeast"/>
        <w:rPr>
          <w:rFonts w:ascii="Consolas" w:eastAsia="Times New Roman" w:hAnsi="Consolas" w:cs="Times New Roman"/>
          <w:color w:val="FFFFFF"/>
          <w:sz w:val="12"/>
          <w:szCs w:val="12"/>
          <w:lang w:val="es-ES" w:eastAsia="es-ES"/>
        </w:rPr>
      </w:pPr>
      <w:r w:rsidRPr="005F57FC">
        <w:rPr>
          <w:rFonts w:ascii="Consolas" w:eastAsia="Times New Roman" w:hAnsi="Consolas" w:cs="Times New Roman"/>
          <w:color w:val="FFFFFF"/>
          <w:sz w:val="12"/>
          <w:szCs w:val="12"/>
          <w:lang w:val="es-ES" w:eastAsia="es-ES"/>
        </w:rPr>
        <w:t xml:space="preserve">                </w:t>
      </w:r>
      <w:r w:rsidRPr="005F57FC">
        <w:rPr>
          <w:rFonts w:ascii="Consolas" w:eastAsia="Times New Roman" w:hAnsi="Consolas" w:cs="Times New Roman"/>
          <w:color w:val="7CA668"/>
          <w:sz w:val="12"/>
          <w:szCs w:val="12"/>
          <w:lang w:val="es-ES" w:eastAsia="es-ES"/>
        </w:rPr>
        <w:t xml:space="preserve"># </w:t>
      </w:r>
      <w:proofErr w:type="spellStart"/>
      <w:r w:rsidRPr="005F57FC">
        <w:rPr>
          <w:rFonts w:ascii="Consolas" w:eastAsia="Times New Roman" w:hAnsi="Consolas" w:cs="Times New Roman"/>
          <w:color w:val="7CA668"/>
          <w:sz w:val="12"/>
          <w:szCs w:val="12"/>
          <w:lang w:val="es-ES" w:eastAsia="es-ES"/>
        </w:rPr>
        <w:t>Index</w:t>
      </w:r>
      <w:proofErr w:type="spellEnd"/>
      <w:r w:rsidRPr="005F57FC">
        <w:rPr>
          <w:rFonts w:ascii="Consolas" w:eastAsia="Times New Roman" w:hAnsi="Consolas" w:cs="Times New Roman"/>
          <w:color w:val="7CA668"/>
          <w:sz w:val="12"/>
          <w:szCs w:val="12"/>
          <w:lang w:val="es-ES" w:eastAsia="es-ES"/>
        </w:rPr>
        <w:t xml:space="preserve"> in </w:t>
      </w:r>
      <w:proofErr w:type="spellStart"/>
      <w:r w:rsidRPr="005F57FC">
        <w:rPr>
          <w:rFonts w:ascii="Consolas" w:eastAsia="Times New Roman" w:hAnsi="Consolas" w:cs="Times New Roman"/>
          <w:color w:val="7CA668"/>
          <w:sz w:val="12"/>
          <w:szCs w:val="12"/>
          <w:lang w:val="es-ES" w:eastAsia="es-ES"/>
        </w:rPr>
        <w:t>Sequencer</w:t>
      </w:r>
      <w:proofErr w:type="spellEnd"/>
    </w:p>
    <w:p w14:paraId="31CE4DDC" w14:textId="77777777" w:rsidR="00CA31A2" w:rsidRPr="005F57FC" w:rsidRDefault="00CA31A2" w:rsidP="00CA31A2">
      <w:pPr>
        <w:pStyle w:val="Prrafodelista"/>
        <w:numPr>
          <w:ilvl w:val="0"/>
          <w:numId w:val="12"/>
        </w:numPr>
        <w:shd w:val="clear" w:color="auto" w:fill="000000"/>
        <w:spacing w:after="0" w:line="285" w:lineRule="atLeast"/>
        <w:rPr>
          <w:rFonts w:ascii="Consolas" w:eastAsia="Times New Roman" w:hAnsi="Consolas" w:cs="Times New Roman"/>
          <w:color w:val="FFFFFF"/>
          <w:sz w:val="12"/>
          <w:szCs w:val="12"/>
          <w:lang w:val="es-ES" w:eastAsia="es-ES"/>
        </w:rPr>
      </w:pPr>
      <w:r w:rsidRPr="005F57FC">
        <w:rPr>
          <w:rFonts w:ascii="Consolas" w:eastAsia="Times New Roman" w:hAnsi="Consolas" w:cs="Times New Roman"/>
          <w:color w:val="FFFFFF"/>
          <w:sz w:val="12"/>
          <w:szCs w:val="12"/>
          <w:lang w:val="es-ES" w:eastAsia="es-ES"/>
        </w:rPr>
        <w:t xml:space="preserve">                </w:t>
      </w:r>
      <w:proofErr w:type="spellStart"/>
      <w:r w:rsidRPr="005F57FC">
        <w:rPr>
          <w:rFonts w:ascii="Consolas" w:eastAsia="Times New Roman" w:hAnsi="Consolas" w:cs="Times New Roman"/>
          <w:color w:val="9CDCFE"/>
          <w:sz w:val="12"/>
          <w:szCs w:val="12"/>
          <w:lang w:val="es-ES" w:eastAsia="es-ES"/>
        </w:rPr>
        <w:t>newindex</w:t>
      </w:r>
      <w:proofErr w:type="spellEnd"/>
      <w:r w:rsidRPr="005F57FC">
        <w:rPr>
          <w:rFonts w:ascii="Consolas" w:eastAsia="Times New Roman" w:hAnsi="Consolas" w:cs="Times New Roman"/>
          <w:color w:val="FFFFFF"/>
          <w:sz w:val="12"/>
          <w:szCs w:val="12"/>
          <w:lang w:val="es-ES" w:eastAsia="es-ES"/>
        </w:rPr>
        <w:t xml:space="preserve"> </w:t>
      </w:r>
      <w:r w:rsidRPr="005F57FC">
        <w:rPr>
          <w:rFonts w:ascii="Consolas" w:eastAsia="Times New Roman" w:hAnsi="Consolas" w:cs="Times New Roman"/>
          <w:color w:val="D4D4D4"/>
          <w:sz w:val="12"/>
          <w:szCs w:val="12"/>
          <w:lang w:val="es-ES" w:eastAsia="es-ES"/>
        </w:rPr>
        <w:t>=</w:t>
      </w:r>
      <w:r w:rsidRPr="005F57FC">
        <w:rPr>
          <w:rFonts w:ascii="Consolas" w:eastAsia="Times New Roman" w:hAnsi="Consolas" w:cs="Times New Roman"/>
          <w:color w:val="FFFFFF"/>
          <w:sz w:val="12"/>
          <w:szCs w:val="12"/>
          <w:lang w:val="es-ES" w:eastAsia="es-ES"/>
        </w:rPr>
        <w:t xml:space="preserve"> </w:t>
      </w:r>
      <w:proofErr w:type="spellStart"/>
      <w:r w:rsidRPr="005F57FC">
        <w:rPr>
          <w:rFonts w:ascii="Consolas" w:eastAsia="Times New Roman" w:hAnsi="Consolas" w:cs="Times New Roman"/>
          <w:color w:val="9CDCFE"/>
          <w:sz w:val="12"/>
          <w:szCs w:val="12"/>
          <w:lang w:val="es-ES" w:eastAsia="es-ES"/>
        </w:rPr>
        <w:t>index</w:t>
      </w:r>
      <w:proofErr w:type="spellEnd"/>
      <w:r w:rsidRPr="005F57FC">
        <w:rPr>
          <w:rFonts w:ascii="Consolas" w:eastAsia="Times New Roman" w:hAnsi="Consolas" w:cs="Times New Roman"/>
          <w:color w:val="FFFFFF"/>
          <w:sz w:val="12"/>
          <w:szCs w:val="12"/>
          <w:lang w:val="es-ES" w:eastAsia="es-ES"/>
        </w:rPr>
        <w:t xml:space="preserve"> </w:t>
      </w:r>
      <w:r w:rsidRPr="005F57FC">
        <w:rPr>
          <w:rFonts w:ascii="Consolas" w:eastAsia="Times New Roman" w:hAnsi="Consolas" w:cs="Times New Roman"/>
          <w:color w:val="D4D4D4"/>
          <w:sz w:val="12"/>
          <w:szCs w:val="12"/>
          <w:lang w:val="es-ES" w:eastAsia="es-ES"/>
        </w:rPr>
        <w:t>+</w:t>
      </w:r>
      <w:r w:rsidRPr="005F57FC">
        <w:rPr>
          <w:rFonts w:ascii="Consolas" w:eastAsia="Times New Roman" w:hAnsi="Consolas" w:cs="Times New Roman"/>
          <w:color w:val="FFFFFF"/>
          <w:sz w:val="12"/>
          <w:szCs w:val="12"/>
          <w:lang w:val="es-ES" w:eastAsia="es-ES"/>
        </w:rPr>
        <w:t xml:space="preserve"> </w:t>
      </w:r>
      <w:proofErr w:type="gramStart"/>
      <w:r w:rsidRPr="005F57FC">
        <w:rPr>
          <w:rFonts w:ascii="Consolas" w:eastAsia="Times New Roman" w:hAnsi="Consolas" w:cs="Times New Roman"/>
          <w:color w:val="9CDCFE"/>
          <w:sz w:val="12"/>
          <w:szCs w:val="12"/>
          <w:lang w:val="es-ES" w:eastAsia="es-ES"/>
        </w:rPr>
        <w:t>indexes</w:t>
      </w:r>
      <w:r w:rsidRPr="005F57FC">
        <w:rPr>
          <w:rFonts w:ascii="Consolas" w:eastAsia="Times New Roman" w:hAnsi="Consolas" w:cs="Times New Roman"/>
          <w:color w:val="FFFFFF"/>
          <w:sz w:val="12"/>
          <w:szCs w:val="12"/>
          <w:lang w:val="es-ES" w:eastAsia="es-ES"/>
        </w:rPr>
        <w:t>[</w:t>
      </w:r>
      <w:proofErr w:type="gramEnd"/>
      <w:r w:rsidRPr="005F57FC">
        <w:rPr>
          <w:rFonts w:ascii="Consolas" w:eastAsia="Times New Roman" w:hAnsi="Consolas" w:cs="Times New Roman"/>
          <w:color w:val="B5CEA8"/>
          <w:sz w:val="12"/>
          <w:szCs w:val="12"/>
          <w:lang w:val="es-ES" w:eastAsia="es-ES"/>
        </w:rPr>
        <w:t>0</w:t>
      </w:r>
      <w:r w:rsidRPr="005F57FC">
        <w:rPr>
          <w:rFonts w:ascii="Consolas" w:eastAsia="Times New Roman" w:hAnsi="Consolas" w:cs="Times New Roman"/>
          <w:color w:val="FFFFFF"/>
          <w:sz w:val="12"/>
          <w:szCs w:val="12"/>
          <w:lang w:val="es-ES" w:eastAsia="es-ES"/>
        </w:rPr>
        <w:t>]</w:t>
      </w:r>
    </w:p>
    <w:p w14:paraId="528DC49E" w14:textId="77777777" w:rsidR="00CA31A2" w:rsidRPr="005F57FC" w:rsidRDefault="00CA31A2" w:rsidP="00CA31A2">
      <w:pPr>
        <w:pStyle w:val="Prrafodelista"/>
        <w:numPr>
          <w:ilvl w:val="0"/>
          <w:numId w:val="12"/>
        </w:numPr>
        <w:shd w:val="clear" w:color="auto" w:fill="000000"/>
        <w:spacing w:after="0" w:line="285" w:lineRule="atLeast"/>
        <w:rPr>
          <w:rFonts w:ascii="Consolas" w:eastAsia="Times New Roman" w:hAnsi="Consolas" w:cs="Times New Roman"/>
          <w:color w:val="FFFFFF"/>
          <w:sz w:val="12"/>
          <w:szCs w:val="12"/>
          <w:lang w:val="es-ES" w:eastAsia="es-ES"/>
        </w:rPr>
      </w:pPr>
      <w:r w:rsidRPr="005F57FC">
        <w:rPr>
          <w:rFonts w:ascii="Consolas" w:eastAsia="Times New Roman" w:hAnsi="Consolas" w:cs="Times New Roman"/>
          <w:color w:val="FFFFFF"/>
          <w:sz w:val="12"/>
          <w:szCs w:val="12"/>
          <w:lang w:val="es-ES" w:eastAsia="es-ES"/>
        </w:rPr>
        <w:t xml:space="preserve">                </w:t>
      </w:r>
    </w:p>
    <w:p w14:paraId="23BCB71E" w14:textId="77777777" w:rsidR="00CA31A2" w:rsidRPr="005F57FC" w:rsidRDefault="00CA31A2" w:rsidP="00CA31A2">
      <w:pPr>
        <w:pStyle w:val="Prrafodelista"/>
        <w:numPr>
          <w:ilvl w:val="0"/>
          <w:numId w:val="12"/>
        </w:numPr>
        <w:shd w:val="clear" w:color="auto" w:fill="000000"/>
        <w:spacing w:after="0" w:line="285" w:lineRule="atLeast"/>
        <w:rPr>
          <w:rFonts w:ascii="Consolas" w:eastAsia="Times New Roman" w:hAnsi="Consolas" w:cs="Times New Roman"/>
          <w:color w:val="FFFFFF"/>
          <w:sz w:val="12"/>
          <w:szCs w:val="12"/>
          <w:lang w:val="es-ES" w:eastAsia="es-ES"/>
        </w:rPr>
      </w:pPr>
      <w:r w:rsidRPr="005F57FC">
        <w:rPr>
          <w:rFonts w:ascii="Consolas" w:eastAsia="Times New Roman" w:hAnsi="Consolas" w:cs="Times New Roman"/>
          <w:color w:val="FFFFFF"/>
          <w:sz w:val="12"/>
          <w:szCs w:val="12"/>
          <w:lang w:val="es-ES" w:eastAsia="es-ES"/>
        </w:rPr>
        <w:t xml:space="preserve">                </w:t>
      </w:r>
      <w:r w:rsidRPr="005F57FC">
        <w:rPr>
          <w:rFonts w:ascii="Consolas" w:eastAsia="Times New Roman" w:hAnsi="Consolas" w:cs="Times New Roman"/>
          <w:color w:val="7CA668"/>
          <w:sz w:val="12"/>
          <w:szCs w:val="12"/>
          <w:lang w:val="es-ES" w:eastAsia="es-ES"/>
        </w:rPr>
        <w:t xml:space="preserve"># Compute </w:t>
      </w:r>
      <w:proofErr w:type="spellStart"/>
      <w:r w:rsidRPr="005F57FC">
        <w:rPr>
          <w:rFonts w:ascii="Consolas" w:eastAsia="Times New Roman" w:hAnsi="Consolas" w:cs="Times New Roman"/>
          <w:color w:val="7CA668"/>
          <w:sz w:val="12"/>
          <w:szCs w:val="12"/>
          <w:lang w:val="es-ES" w:eastAsia="es-ES"/>
        </w:rPr>
        <w:t>priority</w:t>
      </w:r>
      <w:proofErr w:type="spellEnd"/>
    </w:p>
    <w:p w14:paraId="19C9CBF3" w14:textId="77777777" w:rsidR="00CA31A2" w:rsidRPr="005F57FC" w:rsidRDefault="00CA31A2" w:rsidP="00CA31A2">
      <w:pPr>
        <w:pStyle w:val="Prrafodelista"/>
        <w:numPr>
          <w:ilvl w:val="0"/>
          <w:numId w:val="12"/>
        </w:numPr>
        <w:shd w:val="clear" w:color="auto" w:fill="000000"/>
        <w:spacing w:after="0" w:line="285" w:lineRule="atLeast"/>
        <w:rPr>
          <w:rFonts w:ascii="Consolas" w:eastAsia="Times New Roman" w:hAnsi="Consolas" w:cs="Times New Roman"/>
          <w:color w:val="FFFFFF"/>
          <w:sz w:val="12"/>
          <w:szCs w:val="12"/>
          <w:lang w:val="es-ES" w:eastAsia="es-ES"/>
        </w:rPr>
      </w:pPr>
      <w:r w:rsidRPr="005F57FC">
        <w:rPr>
          <w:rFonts w:ascii="Consolas" w:eastAsia="Times New Roman" w:hAnsi="Consolas" w:cs="Times New Roman"/>
          <w:color w:val="FFFFFF"/>
          <w:sz w:val="12"/>
          <w:szCs w:val="12"/>
          <w:lang w:val="es-ES" w:eastAsia="es-ES"/>
        </w:rPr>
        <w:t xml:space="preserve">                </w:t>
      </w:r>
      <w:proofErr w:type="spellStart"/>
      <w:r w:rsidRPr="005F57FC">
        <w:rPr>
          <w:rFonts w:ascii="Consolas" w:eastAsia="Times New Roman" w:hAnsi="Consolas" w:cs="Times New Roman"/>
          <w:color w:val="9CDCFE"/>
          <w:sz w:val="12"/>
          <w:szCs w:val="12"/>
          <w:lang w:val="es-ES" w:eastAsia="es-ES"/>
        </w:rPr>
        <w:t>priority</w:t>
      </w:r>
      <w:proofErr w:type="spellEnd"/>
      <w:r w:rsidRPr="005F57FC">
        <w:rPr>
          <w:rFonts w:ascii="Consolas" w:eastAsia="Times New Roman" w:hAnsi="Consolas" w:cs="Times New Roman"/>
          <w:color w:val="FFFFFF"/>
          <w:sz w:val="12"/>
          <w:szCs w:val="12"/>
          <w:lang w:val="es-ES" w:eastAsia="es-ES"/>
        </w:rPr>
        <w:t xml:space="preserve"> </w:t>
      </w:r>
      <w:r w:rsidRPr="005F57FC">
        <w:rPr>
          <w:rFonts w:ascii="Consolas" w:eastAsia="Times New Roman" w:hAnsi="Consolas" w:cs="Times New Roman"/>
          <w:color w:val="D4D4D4"/>
          <w:sz w:val="12"/>
          <w:szCs w:val="12"/>
          <w:lang w:val="es-ES" w:eastAsia="es-ES"/>
        </w:rPr>
        <w:t>=</w:t>
      </w:r>
      <w:r w:rsidRPr="005F57FC">
        <w:rPr>
          <w:rFonts w:ascii="Consolas" w:eastAsia="Times New Roman" w:hAnsi="Consolas" w:cs="Times New Roman"/>
          <w:color w:val="FFFFFF"/>
          <w:sz w:val="12"/>
          <w:szCs w:val="12"/>
          <w:lang w:val="es-ES" w:eastAsia="es-ES"/>
        </w:rPr>
        <w:t xml:space="preserve"> </w:t>
      </w:r>
      <w:proofErr w:type="spellStart"/>
      <w:proofErr w:type="gramStart"/>
      <w:r w:rsidRPr="005F57FC">
        <w:rPr>
          <w:rFonts w:ascii="Consolas" w:eastAsia="Times New Roman" w:hAnsi="Consolas" w:cs="Times New Roman"/>
          <w:color w:val="9CDCFE"/>
          <w:sz w:val="12"/>
          <w:szCs w:val="12"/>
          <w:lang w:val="es-ES" w:eastAsia="es-ES"/>
        </w:rPr>
        <w:t>self</w:t>
      </w:r>
      <w:r w:rsidRPr="005F57FC">
        <w:rPr>
          <w:rFonts w:ascii="Consolas" w:eastAsia="Times New Roman" w:hAnsi="Consolas" w:cs="Times New Roman"/>
          <w:color w:val="FFFFFF"/>
          <w:sz w:val="12"/>
          <w:szCs w:val="12"/>
          <w:lang w:val="es-ES" w:eastAsia="es-ES"/>
        </w:rPr>
        <w:t>.</w:t>
      </w:r>
      <w:r w:rsidRPr="005F57FC">
        <w:rPr>
          <w:rFonts w:ascii="Consolas" w:eastAsia="Times New Roman" w:hAnsi="Consolas" w:cs="Times New Roman"/>
          <w:color w:val="9CDCFE"/>
          <w:sz w:val="12"/>
          <w:szCs w:val="12"/>
          <w:lang w:val="es-ES" w:eastAsia="es-ES"/>
        </w:rPr>
        <w:t>Sequencer</w:t>
      </w:r>
      <w:proofErr w:type="spellEnd"/>
      <w:proofErr w:type="gramEnd"/>
      <w:r w:rsidRPr="005F57FC">
        <w:rPr>
          <w:rFonts w:ascii="Consolas" w:eastAsia="Times New Roman" w:hAnsi="Consolas" w:cs="Times New Roman"/>
          <w:color w:val="FFFFFF"/>
          <w:sz w:val="12"/>
          <w:szCs w:val="12"/>
          <w:lang w:val="es-ES" w:eastAsia="es-ES"/>
        </w:rPr>
        <w:t>[</w:t>
      </w:r>
      <w:r w:rsidRPr="005F57FC">
        <w:rPr>
          <w:rFonts w:ascii="Consolas" w:eastAsia="Times New Roman" w:hAnsi="Consolas" w:cs="Times New Roman"/>
          <w:color w:val="9CDCFE"/>
          <w:sz w:val="12"/>
          <w:szCs w:val="12"/>
          <w:lang w:val="es-ES" w:eastAsia="es-ES"/>
        </w:rPr>
        <w:t>indexes</w:t>
      </w:r>
      <w:r w:rsidRPr="005F57FC">
        <w:rPr>
          <w:rFonts w:ascii="Consolas" w:eastAsia="Times New Roman" w:hAnsi="Consolas" w:cs="Times New Roman"/>
          <w:color w:val="FFFFFF"/>
          <w:sz w:val="12"/>
          <w:szCs w:val="12"/>
          <w:lang w:val="es-ES" w:eastAsia="es-ES"/>
        </w:rPr>
        <w:t>[</w:t>
      </w:r>
      <w:r w:rsidRPr="005F57FC">
        <w:rPr>
          <w:rFonts w:ascii="Consolas" w:eastAsia="Times New Roman" w:hAnsi="Consolas" w:cs="Times New Roman"/>
          <w:color w:val="B5CEA8"/>
          <w:sz w:val="12"/>
          <w:szCs w:val="12"/>
          <w:lang w:val="es-ES" w:eastAsia="es-ES"/>
        </w:rPr>
        <w:t>0</w:t>
      </w:r>
      <w:r w:rsidRPr="005F57FC">
        <w:rPr>
          <w:rFonts w:ascii="Consolas" w:eastAsia="Times New Roman" w:hAnsi="Consolas" w:cs="Times New Roman"/>
          <w:color w:val="FFFFFF"/>
          <w:sz w:val="12"/>
          <w:szCs w:val="12"/>
          <w:lang w:val="es-ES" w:eastAsia="es-ES"/>
        </w:rPr>
        <w:t>]][</w:t>
      </w:r>
      <w:r w:rsidRPr="005F57FC">
        <w:rPr>
          <w:rFonts w:ascii="Consolas" w:eastAsia="Times New Roman" w:hAnsi="Consolas" w:cs="Times New Roman"/>
          <w:color w:val="B5CEA8"/>
          <w:sz w:val="12"/>
          <w:szCs w:val="12"/>
          <w:lang w:val="es-ES" w:eastAsia="es-ES"/>
        </w:rPr>
        <w:t>1</w:t>
      </w:r>
      <w:r w:rsidRPr="005F57FC">
        <w:rPr>
          <w:rFonts w:ascii="Consolas" w:eastAsia="Times New Roman" w:hAnsi="Consolas" w:cs="Times New Roman"/>
          <w:color w:val="FFFFFF"/>
          <w:sz w:val="12"/>
          <w:szCs w:val="12"/>
          <w:lang w:val="es-ES" w:eastAsia="es-ES"/>
        </w:rPr>
        <w:t xml:space="preserve">] </w:t>
      </w:r>
      <w:r w:rsidRPr="005F57FC">
        <w:rPr>
          <w:rFonts w:ascii="Consolas" w:eastAsia="Times New Roman" w:hAnsi="Consolas" w:cs="Times New Roman"/>
          <w:color w:val="D4D4D4"/>
          <w:sz w:val="12"/>
          <w:szCs w:val="12"/>
          <w:lang w:val="es-ES" w:eastAsia="es-ES"/>
        </w:rPr>
        <w:t>+</w:t>
      </w:r>
      <w:r w:rsidRPr="005F57FC">
        <w:rPr>
          <w:rFonts w:ascii="Consolas" w:eastAsia="Times New Roman" w:hAnsi="Consolas" w:cs="Times New Roman"/>
          <w:color w:val="FFFFFF"/>
          <w:sz w:val="12"/>
          <w:szCs w:val="12"/>
          <w:lang w:val="es-ES" w:eastAsia="es-ES"/>
        </w:rPr>
        <w:t xml:space="preserve"> </w:t>
      </w:r>
      <w:proofErr w:type="spellStart"/>
      <w:r w:rsidRPr="005F57FC">
        <w:rPr>
          <w:rFonts w:ascii="Consolas" w:eastAsia="Times New Roman" w:hAnsi="Consolas" w:cs="Times New Roman"/>
          <w:color w:val="9CDCFE"/>
          <w:sz w:val="12"/>
          <w:szCs w:val="12"/>
          <w:lang w:val="es-ES" w:eastAsia="es-ES"/>
        </w:rPr>
        <w:t>index</w:t>
      </w:r>
      <w:proofErr w:type="spellEnd"/>
    </w:p>
    <w:p w14:paraId="6DA1D8C8" w14:textId="77777777" w:rsidR="00CA31A2" w:rsidRPr="005F57FC" w:rsidRDefault="00CA31A2" w:rsidP="00CA31A2">
      <w:pPr>
        <w:pStyle w:val="Prrafodelista"/>
        <w:numPr>
          <w:ilvl w:val="0"/>
          <w:numId w:val="12"/>
        </w:numPr>
        <w:shd w:val="clear" w:color="auto" w:fill="000000"/>
        <w:spacing w:after="0" w:line="285" w:lineRule="atLeast"/>
        <w:rPr>
          <w:rFonts w:ascii="Consolas" w:eastAsia="Times New Roman" w:hAnsi="Consolas" w:cs="Times New Roman"/>
          <w:color w:val="FFFFFF"/>
          <w:sz w:val="12"/>
          <w:szCs w:val="12"/>
          <w:lang w:val="es-ES" w:eastAsia="es-ES"/>
        </w:rPr>
      </w:pPr>
      <w:r w:rsidRPr="005F57FC">
        <w:rPr>
          <w:rFonts w:ascii="Consolas" w:eastAsia="Times New Roman" w:hAnsi="Consolas" w:cs="Times New Roman"/>
          <w:color w:val="FFFFFF"/>
          <w:sz w:val="12"/>
          <w:szCs w:val="12"/>
          <w:lang w:val="es-ES" w:eastAsia="es-ES"/>
        </w:rPr>
        <w:t xml:space="preserve">            </w:t>
      </w:r>
    </w:p>
    <w:p w14:paraId="750650A3" w14:textId="77777777" w:rsidR="00CA31A2" w:rsidRPr="00C17551" w:rsidRDefault="00CA31A2" w:rsidP="00CA31A2">
      <w:pPr>
        <w:pStyle w:val="Prrafodelista"/>
        <w:numPr>
          <w:ilvl w:val="0"/>
          <w:numId w:val="12"/>
        </w:numPr>
        <w:shd w:val="clear" w:color="auto" w:fill="000000"/>
        <w:spacing w:after="0" w:line="285" w:lineRule="atLeast"/>
        <w:rPr>
          <w:rFonts w:ascii="Consolas" w:eastAsia="Times New Roman" w:hAnsi="Consolas" w:cs="Times New Roman"/>
          <w:color w:val="FFFFFF"/>
          <w:sz w:val="12"/>
          <w:szCs w:val="12"/>
          <w:lang w:eastAsia="es-ES"/>
        </w:rPr>
      </w:pPr>
      <w:r w:rsidRPr="00C17551">
        <w:rPr>
          <w:rFonts w:ascii="Consolas" w:eastAsia="Times New Roman" w:hAnsi="Consolas" w:cs="Times New Roman"/>
          <w:color w:val="FFFFFF"/>
          <w:sz w:val="12"/>
          <w:szCs w:val="12"/>
          <w:lang w:eastAsia="es-ES"/>
        </w:rPr>
        <w:t xml:space="preserve">            </w:t>
      </w:r>
      <w:r w:rsidRPr="00C17551">
        <w:rPr>
          <w:rFonts w:ascii="Consolas" w:eastAsia="Times New Roman" w:hAnsi="Consolas" w:cs="Times New Roman"/>
          <w:color w:val="7CA668"/>
          <w:sz w:val="12"/>
          <w:szCs w:val="12"/>
          <w:lang w:eastAsia="es-ES"/>
        </w:rPr>
        <w:t># No sensor commands in Sequencer for this rover</w:t>
      </w:r>
    </w:p>
    <w:p w14:paraId="0E507148" w14:textId="77777777" w:rsidR="00CA31A2" w:rsidRPr="005F57FC" w:rsidRDefault="00CA31A2" w:rsidP="00CA31A2">
      <w:pPr>
        <w:pStyle w:val="Prrafodelista"/>
        <w:numPr>
          <w:ilvl w:val="0"/>
          <w:numId w:val="12"/>
        </w:numPr>
        <w:shd w:val="clear" w:color="auto" w:fill="000000"/>
        <w:spacing w:after="0" w:line="285" w:lineRule="atLeast"/>
        <w:rPr>
          <w:rFonts w:ascii="Consolas" w:eastAsia="Times New Roman" w:hAnsi="Consolas" w:cs="Times New Roman"/>
          <w:color w:val="FFFFFF"/>
          <w:sz w:val="12"/>
          <w:szCs w:val="12"/>
          <w:lang w:val="es-ES" w:eastAsia="es-ES"/>
        </w:rPr>
      </w:pPr>
      <w:r w:rsidRPr="00C17551">
        <w:rPr>
          <w:rFonts w:ascii="Consolas" w:eastAsia="Times New Roman" w:hAnsi="Consolas" w:cs="Times New Roman"/>
          <w:color w:val="FFFFFF"/>
          <w:sz w:val="12"/>
          <w:szCs w:val="12"/>
          <w:lang w:eastAsia="es-ES"/>
        </w:rPr>
        <w:t xml:space="preserve">            </w:t>
      </w:r>
      <w:proofErr w:type="spellStart"/>
      <w:r w:rsidRPr="005F57FC">
        <w:rPr>
          <w:rFonts w:ascii="Consolas" w:eastAsia="Times New Roman" w:hAnsi="Consolas" w:cs="Times New Roman"/>
          <w:color w:val="C586C0"/>
          <w:sz w:val="12"/>
          <w:szCs w:val="12"/>
          <w:lang w:val="es-ES" w:eastAsia="es-ES"/>
        </w:rPr>
        <w:t>else</w:t>
      </w:r>
      <w:proofErr w:type="spellEnd"/>
      <w:r w:rsidRPr="005F57FC">
        <w:rPr>
          <w:rFonts w:ascii="Consolas" w:eastAsia="Times New Roman" w:hAnsi="Consolas" w:cs="Times New Roman"/>
          <w:color w:val="FFFFFF"/>
          <w:sz w:val="12"/>
          <w:szCs w:val="12"/>
          <w:lang w:val="es-ES" w:eastAsia="es-ES"/>
        </w:rPr>
        <w:t>:</w:t>
      </w:r>
    </w:p>
    <w:p w14:paraId="3F169892" w14:textId="77777777" w:rsidR="00CA31A2" w:rsidRPr="005F57FC" w:rsidRDefault="00CA31A2" w:rsidP="00CA31A2">
      <w:pPr>
        <w:pStyle w:val="Prrafodelista"/>
        <w:numPr>
          <w:ilvl w:val="0"/>
          <w:numId w:val="12"/>
        </w:numPr>
        <w:shd w:val="clear" w:color="auto" w:fill="000000"/>
        <w:spacing w:after="0" w:line="285" w:lineRule="atLeast"/>
        <w:rPr>
          <w:rFonts w:ascii="Consolas" w:eastAsia="Times New Roman" w:hAnsi="Consolas" w:cs="Times New Roman"/>
          <w:color w:val="FFFFFF"/>
          <w:sz w:val="12"/>
          <w:szCs w:val="12"/>
          <w:lang w:val="es-ES" w:eastAsia="es-ES"/>
        </w:rPr>
      </w:pPr>
      <w:r w:rsidRPr="005F57FC">
        <w:rPr>
          <w:rFonts w:ascii="Consolas" w:eastAsia="Times New Roman" w:hAnsi="Consolas" w:cs="Times New Roman"/>
          <w:color w:val="FFFFFF"/>
          <w:sz w:val="12"/>
          <w:szCs w:val="12"/>
          <w:lang w:val="es-ES" w:eastAsia="es-ES"/>
        </w:rPr>
        <w:t xml:space="preserve">                </w:t>
      </w:r>
    </w:p>
    <w:p w14:paraId="60E7E278" w14:textId="77777777" w:rsidR="00CA31A2" w:rsidRPr="00C17551" w:rsidRDefault="00CA31A2" w:rsidP="00CA31A2">
      <w:pPr>
        <w:pStyle w:val="Prrafodelista"/>
        <w:numPr>
          <w:ilvl w:val="0"/>
          <w:numId w:val="12"/>
        </w:numPr>
        <w:shd w:val="clear" w:color="auto" w:fill="000000"/>
        <w:spacing w:after="0" w:line="285" w:lineRule="atLeast"/>
        <w:rPr>
          <w:rFonts w:ascii="Consolas" w:eastAsia="Times New Roman" w:hAnsi="Consolas" w:cs="Times New Roman"/>
          <w:color w:val="FFFFFF"/>
          <w:sz w:val="12"/>
          <w:szCs w:val="12"/>
          <w:lang w:eastAsia="es-ES"/>
        </w:rPr>
      </w:pPr>
      <w:r w:rsidRPr="00C17551">
        <w:rPr>
          <w:rFonts w:ascii="Consolas" w:eastAsia="Times New Roman" w:hAnsi="Consolas" w:cs="Times New Roman"/>
          <w:color w:val="FFFFFF"/>
          <w:sz w:val="12"/>
          <w:szCs w:val="12"/>
          <w:lang w:eastAsia="es-ES"/>
        </w:rPr>
        <w:t xml:space="preserve">                </w:t>
      </w:r>
      <w:r w:rsidRPr="00C17551">
        <w:rPr>
          <w:rFonts w:ascii="Consolas" w:eastAsia="Times New Roman" w:hAnsi="Consolas" w:cs="Times New Roman"/>
          <w:color w:val="9CDCFE"/>
          <w:sz w:val="12"/>
          <w:szCs w:val="12"/>
          <w:lang w:eastAsia="es-ES"/>
        </w:rPr>
        <w:t>matches</w:t>
      </w:r>
      <w:r w:rsidRPr="00C17551">
        <w:rPr>
          <w:rFonts w:ascii="Consolas" w:eastAsia="Times New Roman" w:hAnsi="Consolas" w:cs="Times New Roman"/>
          <w:color w:val="FFFFFF"/>
          <w:sz w:val="12"/>
          <w:szCs w:val="12"/>
          <w:lang w:eastAsia="es-ES"/>
        </w:rPr>
        <w:t xml:space="preserve"> </w:t>
      </w:r>
      <w:r w:rsidRPr="00C17551">
        <w:rPr>
          <w:rFonts w:ascii="Consolas" w:eastAsia="Times New Roman" w:hAnsi="Consolas" w:cs="Times New Roman"/>
          <w:color w:val="D4D4D4"/>
          <w:sz w:val="12"/>
          <w:szCs w:val="12"/>
          <w:lang w:eastAsia="es-ES"/>
        </w:rPr>
        <w:t>=</w:t>
      </w:r>
      <w:r w:rsidRPr="00C17551">
        <w:rPr>
          <w:rFonts w:ascii="Consolas" w:eastAsia="Times New Roman" w:hAnsi="Consolas" w:cs="Times New Roman"/>
          <w:color w:val="FFFFFF"/>
          <w:sz w:val="12"/>
          <w:szCs w:val="12"/>
          <w:lang w:eastAsia="es-ES"/>
        </w:rPr>
        <w:t xml:space="preserve"> [</w:t>
      </w:r>
      <w:r w:rsidRPr="00C17551">
        <w:rPr>
          <w:rFonts w:ascii="Consolas" w:eastAsia="Times New Roman" w:hAnsi="Consolas" w:cs="Times New Roman"/>
          <w:color w:val="9CDCFE"/>
          <w:sz w:val="12"/>
          <w:szCs w:val="12"/>
          <w:lang w:eastAsia="es-ES"/>
        </w:rPr>
        <w:t>d</w:t>
      </w:r>
      <w:r w:rsidRPr="00C17551">
        <w:rPr>
          <w:rFonts w:ascii="Consolas" w:eastAsia="Times New Roman" w:hAnsi="Consolas" w:cs="Times New Roman"/>
          <w:color w:val="FFFFFF"/>
          <w:sz w:val="12"/>
          <w:szCs w:val="12"/>
          <w:lang w:eastAsia="es-ES"/>
        </w:rPr>
        <w:t xml:space="preserve"> </w:t>
      </w:r>
      <w:proofErr w:type="spellStart"/>
      <w:r w:rsidRPr="00C17551">
        <w:rPr>
          <w:rFonts w:ascii="Consolas" w:eastAsia="Times New Roman" w:hAnsi="Consolas" w:cs="Times New Roman"/>
          <w:color w:val="C586C0"/>
          <w:sz w:val="12"/>
          <w:szCs w:val="12"/>
          <w:lang w:eastAsia="es-ES"/>
        </w:rPr>
        <w:t>for</w:t>
      </w:r>
      <w:r w:rsidRPr="00C17551">
        <w:rPr>
          <w:rFonts w:ascii="Consolas" w:eastAsia="Times New Roman" w:hAnsi="Consolas" w:cs="Times New Roman"/>
          <w:color w:val="FFFFFF"/>
          <w:sz w:val="12"/>
          <w:szCs w:val="12"/>
          <w:lang w:eastAsia="es-ES"/>
        </w:rPr>
        <w:t xml:space="preserve"> </w:t>
      </w:r>
      <w:r w:rsidRPr="00C17551">
        <w:rPr>
          <w:rFonts w:ascii="Consolas" w:eastAsia="Times New Roman" w:hAnsi="Consolas" w:cs="Times New Roman"/>
          <w:color w:val="9CDCFE"/>
          <w:sz w:val="12"/>
          <w:szCs w:val="12"/>
          <w:lang w:eastAsia="es-ES"/>
        </w:rPr>
        <w:t>d</w:t>
      </w:r>
      <w:proofErr w:type="spellEnd"/>
      <w:r w:rsidRPr="00C17551">
        <w:rPr>
          <w:rFonts w:ascii="Consolas" w:eastAsia="Times New Roman" w:hAnsi="Consolas" w:cs="Times New Roman"/>
          <w:color w:val="FFFFFF"/>
          <w:sz w:val="12"/>
          <w:szCs w:val="12"/>
          <w:lang w:eastAsia="es-ES"/>
        </w:rPr>
        <w:t xml:space="preserve"> </w:t>
      </w:r>
      <w:r w:rsidRPr="00C17551">
        <w:rPr>
          <w:rFonts w:ascii="Consolas" w:eastAsia="Times New Roman" w:hAnsi="Consolas" w:cs="Times New Roman"/>
          <w:color w:val="C586C0"/>
          <w:sz w:val="12"/>
          <w:szCs w:val="12"/>
          <w:lang w:eastAsia="es-ES"/>
        </w:rPr>
        <w:t>in</w:t>
      </w:r>
      <w:r w:rsidRPr="00C17551">
        <w:rPr>
          <w:rFonts w:ascii="Consolas" w:eastAsia="Times New Roman" w:hAnsi="Consolas" w:cs="Times New Roman"/>
          <w:color w:val="FFFFFF"/>
          <w:sz w:val="12"/>
          <w:szCs w:val="12"/>
          <w:lang w:eastAsia="es-ES"/>
        </w:rPr>
        <w:t xml:space="preserve"> </w:t>
      </w:r>
      <w:proofErr w:type="spellStart"/>
      <w:proofErr w:type="gramStart"/>
      <w:r w:rsidRPr="00C17551">
        <w:rPr>
          <w:rFonts w:ascii="Consolas" w:eastAsia="Times New Roman" w:hAnsi="Consolas" w:cs="Times New Roman"/>
          <w:color w:val="9CDCFE"/>
          <w:sz w:val="12"/>
          <w:szCs w:val="12"/>
          <w:lang w:eastAsia="es-ES"/>
        </w:rPr>
        <w:t>self</w:t>
      </w:r>
      <w:r w:rsidRPr="00C17551">
        <w:rPr>
          <w:rFonts w:ascii="Consolas" w:eastAsia="Times New Roman" w:hAnsi="Consolas" w:cs="Times New Roman"/>
          <w:color w:val="FFFFFF"/>
          <w:sz w:val="12"/>
          <w:szCs w:val="12"/>
          <w:lang w:eastAsia="es-ES"/>
        </w:rPr>
        <w:t>.</w:t>
      </w:r>
      <w:r w:rsidRPr="00C17551">
        <w:rPr>
          <w:rFonts w:ascii="Consolas" w:eastAsia="Times New Roman" w:hAnsi="Consolas" w:cs="Times New Roman"/>
          <w:color w:val="9CDCFE"/>
          <w:sz w:val="12"/>
          <w:szCs w:val="12"/>
          <w:lang w:eastAsia="es-ES"/>
        </w:rPr>
        <w:t>Sequencer</w:t>
      </w:r>
      <w:proofErr w:type="spellEnd"/>
      <w:proofErr w:type="gramEnd"/>
      <w:r w:rsidRPr="00C17551">
        <w:rPr>
          <w:rFonts w:ascii="Consolas" w:eastAsia="Times New Roman" w:hAnsi="Consolas" w:cs="Times New Roman"/>
          <w:color w:val="FFFFFF"/>
          <w:sz w:val="12"/>
          <w:szCs w:val="12"/>
          <w:lang w:eastAsia="es-ES"/>
        </w:rPr>
        <w:t xml:space="preserve"> </w:t>
      </w:r>
      <w:r w:rsidRPr="00C17551">
        <w:rPr>
          <w:rFonts w:ascii="Consolas" w:eastAsia="Times New Roman" w:hAnsi="Consolas" w:cs="Times New Roman"/>
          <w:color w:val="C586C0"/>
          <w:sz w:val="12"/>
          <w:szCs w:val="12"/>
          <w:lang w:eastAsia="es-ES"/>
        </w:rPr>
        <w:t>if</w:t>
      </w:r>
      <w:r w:rsidRPr="00C17551">
        <w:rPr>
          <w:rFonts w:ascii="Consolas" w:eastAsia="Times New Roman" w:hAnsi="Consolas" w:cs="Times New Roman"/>
          <w:color w:val="FFFFFF"/>
          <w:sz w:val="12"/>
          <w:szCs w:val="12"/>
          <w:lang w:eastAsia="es-ES"/>
        </w:rPr>
        <w:t xml:space="preserve"> (</w:t>
      </w:r>
      <w:r w:rsidRPr="00C17551">
        <w:rPr>
          <w:rFonts w:ascii="Consolas" w:eastAsia="Times New Roman" w:hAnsi="Consolas" w:cs="Times New Roman"/>
          <w:color w:val="9CDCFE"/>
          <w:sz w:val="12"/>
          <w:szCs w:val="12"/>
          <w:lang w:eastAsia="es-ES"/>
        </w:rPr>
        <w:t>d</w:t>
      </w:r>
      <w:r w:rsidRPr="00C17551">
        <w:rPr>
          <w:rFonts w:ascii="Consolas" w:eastAsia="Times New Roman" w:hAnsi="Consolas" w:cs="Times New Roman"/>
          <w:color w:val="FFFFFF"/>
          <w:sz w:val="12"/>
          <w:szCs w:val="12"/>
          <w:lang w:eastAsia="es-ES"/>
        </w:rPr>
        <w:t>[</w:t>
      </w:r>
      <w:r w:rsidRPr="00C17551">
        <w:rPr>
          <w:rFonts w:ascii="Consolas" w:eastAsia="Times New Roman" w:hAnsi="Consolas" w:cs="Times New Roman"/>
          <w:color w:val="B5CEA8"/>
          <w:sz w:val="12"/>
          <w:szCs w:val="12"/>
          <w:lang w:eastAsia="es-ES"/>
        </w:rPr>
        <w:t>4</w:t>
      </w:r>
      <w:r w:rsidRPr="00C17551">
        <w:rPr>
          <w:rFonts w:ascii="Consolas" w:eastAsia="Times New Roman" w:hAnsi="Consolas" w:cs="Times New Roman"/>
          <w:color w:val="FFFFFF"/>
          <w:sz w:val="12"/>
          <w:szCs w:val="12"/>
          <w:lang w:eastAsia="es-ES"/>
        </w:rPr>
        <w:t xml:space="preserve">] </w:t>
      </w:r>
      <w:r w:rsidRPr="00C17551">
        <w:rPr>
          <w:rFonts w:ascii="Consolas" w:eastAsia="Times New Roman" w:hAnsi="Consolas" w:cs="Times New Roman"/>
          <w:color w:val="D4D4D4"/>
          <w:sz w:val="12"/>
          <w:szCs w:val="12"/>
          <w:lang w:eastAsia="es-ES"/>
        </w:rPr>
        <w:t>==</w:t>
      </w:r>
      <w:r w:rsidRPr="00C17551">
        <w:rPr>
          <w:rFonts w:ascii="Consolas" w:eastAsia="Times New Roman" w:hAnsi="Consolas" w:cs="Times New Roman"/>
          <w:color w:val="FFFFFF"/>
          <w:sz w:val="12"/>
          <w:szCs w:val="12"/>
          <w:lang w:eastAsia="es-ES"/>
        </w:rPr>
        <w:t xml:space="preserve"> </w:t>
      </w:r>
      <w:proofErr w:type="spellStart"/>
      <w:r w:rsidRPr="00C17551">
        <w:rPr>
          <w:rFonts w:ascii="Consolas" w:eastAsia="Times New Roman" w:hAnsi="Consolas" w:cs="Times New Roman"/>
          <w:color w:val="9CDCFE"/>
          <w:sz w:val="12"/>
          <w:szCs w:val="12"/>
          <w:lang w:eastAsia="es-ES"/>
        </w:rPr>
        <w:t>roverid</w:t>
      </w:r>
      <w:proofErr w:type="spellEnd"/>
      <w:r w:rsidRPr="00C17551">
        <w:rPr>
          <w:rFonts w:ascii="Consolas" w:eastAsia="Times New Roman" w:hAnsi="Consolas" w:cs="Times New Roman"/>
          <w:color w:val="FFFFFF"/>
          <w:sz w:val="12"/>
          <w:szCs w:val="12"/>
          <w:lang w:eastAsia="es-ES"/>
        </w:rPr>
        <w:t>)]</w:t>
      </w:r>
    </w:p>
    <w:p w14:paraId="3AE7EFBC" w14:textId="77777777" w:rsidR="00CA31A2" w:rsidRPr="00C17551" w:rsidRDefault="00CA31A2" w:rsidP="00CA31A2">
      <w:pPr>
        <w:pStyle w:val="Prrafodelista"/>
        <w:numPr>
          <w:ilvl w:val="0"/>
          <w:numId w:val="12"/>
        </w:numPr>
        <w:shd w:val="clear" w:color="auto" w:fill="000000"/>
        <w:spacing w:after="0" w:line="285" w:lineRule="atLeast"/>
        <w:rPr>
          <w:rFonts w:ascii="Consolas" w:eastAsia="Times New Roman" w:hAnsi="Consolas" w:cs="Times New Roman"/>
          <w:color w:val="FFFFFF"/>
          <w:sz w:val="12"/>
          <w:szCs w:val="12"/>
          <w:lang w:eastAsia="es-ES"/>
        </w:rPr>
      </w:pPr>
      <w:r w:rsidRPr="00C17551">
        <w:rPr>
          <w:rFonts w:ascii="Consolas" w:eastAsia="Times New Roman" w:hAnsi="Consolas" w:cs="Times New Roman"/>
          <w:color w:val="FFFFFF"/>
          <w:sz w:val="12"/>
          <w:szCs w:val="12"/>
          <w:lang w:eastAsia="es-ES"/>
        </w:rPr>
        <w:t xml:space="preserve">                </w:t>
      </w:r>
      <w:r w:rsidRPr="00C17551">
        <w:rPr>
          <w:rFonts w:ascii="Consolas" w:eastAsia="Times New Roman" w:hAnsi="Consolas" w:cs="Times New Roman"/>
          <w:color w:val="9CDCFE"/>
          <w:sz w:val="12"/>
          <w:szCs w:val="12"/>
          <w:lang w:eastAsia="es-ES"/>
        </w:rPr>
        <w:t>indexes</w:t>
      </w:r>
      <w:r w:rsidRPr="00C17551">
        <w:rPr>
          <w:rFonts w:ascii="Consolas" w:eastAsia="Times New Roman" w:hAnsi="Consolas" w:cs="Times New Roman"/>
          <w:color w:val="FFFFFF"/>
          <w:sz w:val="12"/>
          <w:szCs w:val="12"/>
          <w:lang w:eastAsia="es-ES"/>
        </w:rPr>
        <w:t xml:space="preserve"> </w:t>
      </w:r>
      <w:r w:rsidRPr="00C17551">
        <w:rPr>
          <w:rFonts w:ascii="Consolas" w:eastAsia="Times New Roman" w:hAnsi="Consolas" w:cs="Times New Roman"/>
          <w:color w:val="D4D4D4"/>
          <w:sz w:val="12"/>
          <w:szCs w:val="12"/>
          <w:lang w:eastAsia="es-ES"/>
        </w:rPr>
        <w:t>=</w:t>
      </w:r>
      <w:r w:rsidRPr="00C17551">
        <w:rPr>
          <w:rFonts w:ascii="Consolas" w:eastAsia="Times New Roman" w:hAnsi="Consolas" w:cs="Times New Roman"/>
          <w:color w:val="FFFFFF"/>
          <w:sz w:val="12"/>
          <w:szCs w:val="12"/>
          <w:lang w:eastAsia="es-ES"/>
        </w:rPr>
        <w:t xml:space="preserve"> [</w:t>
      </w:r>
      <w:proofErr w:type="spellStart"/>
      <w:r w:rsidRPr="00C17551">
        <w:rPr>
          <w:rFonts w:ascii="Consolas" w:eastAsia="Times New Roman" w:hAnsi="Consolas" w:cs="Times New Roman"/>
          <w:color w:val="9CDCFE"/>
          <w:sz w:val="12"/>
          <w:szCs w:val="12"/>
          <w:lang w:eastAsia="es-ES"/>
        </w:rPr>
        <w:t>i</w:t>
      </w:r>
      <w:proofErr w:type="spellEnd"/>
      <w:r w:rsidRPr="00C17551">
        <w:rPr>
          <w:rFonts w:ascii="Consolas" w:eastAsia="Times New Roman" w:hAnsi="Consolas" w:cs="Times New Roman"/>
          <w:color w:val="FFFFFF"/>
          <w:sz w:val="12"/>
          <w:szCs w:val="12"/>
          <w:lang w:eastAsia="es-ES"/>
        </w:rPr>
        <w:t xml:space="preserve"> </w:t>
      </w:r>
      <w:r w:rsidRPr="00C17551">
        <w:rPr>
          <w:rFonts w:ascii="Consolas" w:eastAsia="Times New Roman" w:hAnsi="Consolas" w:cs="Times New Roman"/>
          <w:color w:val="C586C0"/>
          <w:sz w:val="12"/>
          <w:szCs w:val="12"/>
          <w:lang w:eastAsia="es-ES"/>
        </w:rPr>
        <w:t>for</w:t>
      </w:r>
      <w:r w:rsidRPr="00C17551">
        <w:rPr>
          <w:rFonts w:ascii="Consolas" w:eastAsia="Times New Roman" w:hAnsi="Consolas" w:cs="Times New Roman"/>
          <w:color w:val="FFFFFF"/>
          <w:sz w:val="12"/>
          <w:szCs w:val="12"/>
          <w:lang w:eastAsia="es-ES"/>
        </w:rPr>
        <w:t xml:space="preserve"> </w:t>
      </w:r>
      <w:proofErr w:type="spellStart"/>
      <w:proofErr w:type="gramStart"/>
      <w:r w:rsidRPr="00C17551">
        <w:rPr>
          <w:rFonts w:ascii="Consolas" w:eastAsia="Times New Roman" w:hAnsi="Consolas" w:cs="Times New Roman"/>
          <w:color w:val="9CDCFE"/>
          <w:sz w:val="12"/>
          <w:szCs w:val="12"/>
          <w:lang w:eastAsia="es-ES"/>
        </w:rPr>
        <w:t>i</w:t>
      </w:r>
      <w:r w:rsidRPr="00C17551">
        <w:rPr>
          <w:rFonts w:ascii="Consolas" w:eastAsia="Times New Roman" w:hAnsi="Consolas" w:cs="Times New Roman"/>
          <w:color w:val="FFFFFF"/>
          <w:sz w:val="12"/>
          <w:szCs w:val="12"/>
          <w:lang w:eastAsia="es-ES"/>
        </w:rPr>
        <w:t>,</w:t>
      </w:r>
      <w:r w:rsidRPr="00C17551">
        <w:rPr>
          <w:rFonts w:ascii="Consolas" w:eastAsia="Times New Roman" w:hAnsi="Consolas" w:cs="Times New Roman"/>
          <w:color w:val="9CDCFE"/>
          <w:sz w:val="12"/>
          <w:szCs w:val="12"/>
          <w:lang w:eastAsia="es-ES"/>
        </w:rPr>
        <w:t>x</w:t>
      </w:r>
      <w:proofErr w:type="spellEnd"/>
      <w:proofErr w:type="gramEnd"/>
      <w:r w:rsidRPr="00C17551">
        <w:rPr>
          <w:rFonts w:ascii="Consolas" w:eastAsia="Times New Roman" w:hAnsi="Consolas" w:cs="Times New Roman"/>
          <w:color w:val="FFFFFF"/>
          <w:sz w:val="12"/>
          <w:szCs w:val="12"/>
          <w:lang w:eastAsia="es-ES"/>
        </w:rPr>
        <w:t xml:space="preserve"> </w:t>
      </w:r>
      <w:r w:rsidRPr="00C17551">
        <w:rPr>
          <w:rFonts w:ascii="Consolas" w:eastAsia="Times New Roman" w:hAnsi="Consolas" w:cs="Times New Roman"/>
          <w:color w:val="C586C0"/>
          <w:sz w:val="12"/>
          <w:szCs w:val="12"/>
          <w:lang w:eastAsia="es-ES"/>
        </w:rPr>
        <w:t>in</w:t>
      </w:r>
      <w:r w:rsidRPr="00C17551">
        <w:rPr>
          <w:rFonts w:ascii="Consolas" w:eastAsia="Times New Roman" w:hAnsi="Consolas" w:cs="Times New Roman"/>
          <w:color w:val="FFFFFF"/>
          <w:sz w:val="12"/>
          <w:szCs w:val="12"/>
          <w:lang w:eastAsia="es-ES"/>
        </w:rPr>
        <w:t xml:space="preserve"> </w:t>
      </w:r>
      <w:r w:rsidRPr="00C17551">
        <w:rPr>
          <w:rFonts w:ascii="Consolas" w:eastAsia="Times New Roman" w:hAnsi="Consolas" w:cs="Times New Roman"/>
          <w:color w:val="4EC9B0"/>
          <w:sz w:val="12"/>
          <w:szCs w:val="12"/>
          <w:lang w:eastAsia="es-ES"/>
        </w:rPr>
        <w:t>enumerate</w:t>
      </w:r>
      <w:r w:rsidRPr="00C17551">
        <w:rPr>
          <w:rFonts w:ascii="Consolas" w:eastAsia="Times New Roman" w:hAnsi="Consolas" w:cs="Times New Roman"/>
          <w:color w:val="FFFFFF"/>
          <w:sz w:val="12"/>
          <w:szCs w:val="12"/>
          <w:lang w:eastAsia="es-ES"/>
        </w:rPr>
        <w:t>(</w:t>
      </w:r>
      <w:proofErr w:type="spellStart"/>
      <w:r w:rsidRPr="00C17551">
        <w:rPr>
          <w:rFonts w:ascii="Consolas" w:eastAsia="Times New Roman" w:hAnsi="Consolas" w:cs="Times New Roman"/>
          <w:color w:val="9CDCFE"/>
          <w:sz w:val="12"/>
          <w:szCs w:val="12"/>
          <w:lang w:eastAsia="es-ES"/>
        </w:rPr>
        <w:t>self</w:t>
      </w:r>
      <w:r w:rsidRPr="00C17551">
        <w:rPr>
          <w:rFonts w:ascii="Consolas" w:eastAsia="Times New Roman" w:hAnsi="Consolas" w:cs="Times New Roman"/>
          <w:color w:val="FFFFFF"/>
          <w:sz w:val="12"/>
          <w:szCs w:val="12"/>
          <w:lang w:eastAsia="es-ES"/>
        </w:rPr>
        <w:t>.</w:t>
      </w:r>
      <w:r w:rsidRPr="00C17551">
        <w:rPr>
          <w:rFonts w:ascii="Consolas" w:eastAsia="Times New Roman" w:hAnsi="Consolas" w:cs="Times New Roman"/>
          <w:color w:val="9CDCFE"/>
          <w:sz w:val="12"/>
          <w:szCs w:val="12"/>
          <w:lang w:eastAsia="es-ES"/>
        </w:rPr>
        <w:t>Sequencer</w:t>
      </w:r>
      <w:proofErr w:type="spellEnd"/>
      <w:r w:rsidRPr="00C17551">
        <w:rPr>
          <w:rFonts w:ascii="Consolas" w:eastAsia="Times New Roman" w:hAnsi="Consolas" w:cs="Times New Roman"/>
          <w:color w:val="FFFFFF"/>
          <w:sz w:val="12"/>
          <w:szCs w:val="12"/>
          <w:lang w:eastAsia="es-ES"/>
        </w:rPr>
        <w:t xml:space="preserve">) </w:t>
      </w:r>
      <w:r w:rsidRPr="00C17551">
        <w:rPr>
          <w:rFonts w:ascii="Consolas" w:eastAsia="Times New Roman" w:hAnsi="Consolas" w:cs="Times New Roman"/>
          <w:color w:val="C586C0"/>
          <w:sz w:val="12"/>
          <w:szCs w:val="12"/>
          <w:lang w:eastAsia="es-ES"/>
        </w:rPr>
        <w:t>if</w:t>
      </w:r>
      <w:r w:rsidRPr="00C17551">
        <w:rPr>
          <w:rFonts w:ascii="Consolas" w:eastAsia="Times New Roman" w:hAnsi="Consolas" w:cs="Times New Roman"/>
          <w:color w:val="FFFFFF"/>
          <w:sz w:val="12"/>
          <w:szCs w:val="12"/>
          <w:lang w:eastAsia="es-ES"/>
        </w:rPr>
        <w:t xml:space="preserve"> </w:t>
      </w:r>
      <w:r w:rsidRPr="00C17551">
        <w:rPr>
          <w:rFonts w:ascii="Consolas" w:eastAsia="Times New Roman" w:hAnsi="Consolas" w:cs="Times New Roman"/>
          <w:color w:val="9CDCFE"/>
          <w:sz w:val="12"/>
          <w:szCs w:val="12"/>
          <w:lang w:eastAsia="es-ES"/>
        </w:rPr>
        <w:t>x</w:t>
      </w:r>
      <w:r w:rsidRPr="00C17551">
        <w:rPr>
          <w:rFonts w:ascii="Consolas" w:eastAsia="Times New Roman" w:hAnsi="Consolas" w:cs="Times New Roman"/>
          <w:color w:val="FFFFFF"/>
          <w:sz w:val="12"/>
          <w:szCs w:val="12"/>
          <w:lang w:eastAsia="es-ES"/>
        </w:rPr>
        <w:t xml:space="preserve"> </w:t>
      </w:r>
      <w:r w:rsidRPr="00C17551">
        <w:rPr>
          <w:rFonts w:ascii="Consolas" w:eastAsia="Times New Roman" w:hAnsi="Consolas" w:cs="Times New Roman"/>
          <w:color w:val="569CD6"/>
          <w:sz w:val="12"/>
          <w:szCs w:val="12"/>
          <w:lang w:eastAsia="es-ES"/>
        </w:rPr>
        <w:t>in</w:t>
      </w:r>
      <w:r w:rsidRPr="00C17551">
        <w:rPr>
          <w:rFonts w:ascii="Consolas" w:eastAsia="Times New Roman" w:hAnsi="Consolas" w:cs="Times New Roman"/>
          <w:color w:val="FFFFFF"/>
          <w:sz w:val="12"/>
          <w:szCs w:val="12"/>
          <w:lang w:eastAsia="es-ES"/>
        </w:rPr>
        <w:t xml:space="preserve"> </w:t>
      </w:r>
      <w:r w:rsidRPr="00C17551">
        <w:rPr>
          <w:rFonts w:ascii="Consolas" w:eastAsia="Times New Roman" w:hAnsi="Consolas" w:cs="Times New Roman"/>
          <w:color w:val="9CDCFE"/>
          <w:sz w:val="12"/>
          <w:szCs w:val="12"/>
          <w:lang w:eastAsia="es-ES"/>
        </w:rPr>
        <w:t>matches</w:t>
      </w:r>
      <w:r w:rsidRPr="00C17551">
        <w:rPr>
          <w:rFonts w:ascii="Consolas" w:eastAsia="Times New Roman" w:hAnsi="Consolas" w:cs="Times New Roman"/>
          <w:color w:val="FFFFFF"/>
          <w:sz w:val="12"/>
          <w:szCs w:val="12"/>
          <w:lang w:eastAsia="es-ES"/>
        </w:rPr>
        <w:t>]</w:t>
      </w:r>
    </w:p>
    <w:p w14:paraId="6EE4C67A" w14:textId="77777777" w:rsidR="00CA31A2" w:rsidRPr="005F57FC" w:rsidRDefault="00CA31A2" w:rsidP="00CA31A2">
      <w:pPr>
        <w:pStyle w:val="Prrafodelista"/>
        <w:numPr>
          <w:ilvl w:val="0"/>
          <w:numId w:val="12"/>
        </w:numPr>
        <w:shd w:val="clear" w:color="auto" w:fill="000000"/>
        <w:spacing w:after="0" w:line="285" w:lineRule="atLeast"/>
        <w:rPr>
          <w:rFonts w:ascii="Consolas" w:eastAsia="Times New Roman" w:hAnsi="Consolas" w:cs="Times New Roman"/>
          <w:color w:val="FFFFFF"/>
          <w:sz w:val="12"/>
          <w:szCs w:val="12"/>
          <w:lang w:val="es-ES" w:eastAsia="es-ES"/>
        </w:rPr>
      </w:pPr>
      <w:r w:rsidRPr="00C17551">
        <w:rPr>
          <w:rFonts w:ascii="Consolas" w:eastAsia="Times New Roman" w:hAnsi="Consolas" w:cs="Times New Roman"/>
          <w:color w:val="FFFFFF"/>
          <w:sz w:val="12"/>
          <w:szCs w:val="12"/>
          <w:lang w:eastAsia="es-ES"/>
        </w:rPr>
        <w:t xml:space="preserve">                </w:t>
      </w:r>
      <w:r w:rsidRPr="005F57FC">
        <w:rPr>
          <w:rFonts w:ascii="Consolas" w:eastAsia="Times New Roman" w:hAnsi="Consolas" w:cs="Times New Roman"/>
          <w:color w:val="7CA668"/>
          <w:sz w:val="12"/>
          <w:szCs w:val="12"/>
          <w:lang w:val="es-ES" w:eastAsia="es-ES"/>
        </w:rPr>
        <w:t xml:space="preserve">#Get </w:t>
      </w:r>
      <w:proofErr w:type="spellStart"/>
      <w:r w:rsidRPr="005F57FC">
        <w:rPr>
          <w:rFonts w:ascii="Consolas" w:eastAsia="Times New Roman" w:hAnsi="Consolas" w:cs="Times New Roman"/>
          <w:color w:val="7CA668"/>
          <w:sz w:val="12"/>
          <w:szCs w:val="12"/>
          <w:lang w:val="es-ES" w:eastAsia="es-ES"/>
        </w:rPr>
        <w:t>automatic</w:t>
      </w:r>
      <w:proofErr w:type="spellEnd"/>
      <w:r w:rsidRPr="005F57FC">
        <w:rPr>
          <w:rFonts w:ascii="Consolas" w:eastAsia="Times New Roman" w:hAnsi="Consolas" w:cs="Times New Roman"/>
          <w:color w:val="7CA668"/>
          <w:sz w:val="12"/>
          <w:szCs w:val="12"/>
          <w:lang w:val="es-ES" w:eastAsia="es-ES"/>
        </w:rPr>
        <w:t xml:space="preserve"> </w:t>
      </w:r>
      <w:proofErr w:type="spellStart"/>
      <w:r w:rsidRPr="005F57FC">
        <w:rPr>
          <w:rFonts w:ascii="Consolas" w:eastAsia="Times New Roman" w:hAnsi="Consolas" w:cs="Times New Roman"/>
          <w:color w:val="7CA668"/>
          <w:sz w:val="12"/>
          <w:szCs w:val="12"/>
          <w:lang w:val="es-ES" w:eastAsia="es-ES"/>
        </w:rPr>
        <w:t>tasks</w:t>
      </w:r>
      <w:proofErr w:type="spellEnd"/>
      <w:r w:rsidRPr="005F57FC">
        <w:rPr>
          <w:rFonts w:ascii="Consolas" w:eastAsia="Times New Roman" w:hAnsi="Consolas" w:cs="Times New Roman"/>
          <w:color w:val="7CA668"/>
          <w:sz w:val="12"/>
          <w:szCs w:val="12"/>
          <w:lang w:val="es-ES" w:eastAsia="es-ES"/>
        </w:rPr>
        <w:t xml:space="preserve"> </w:t>
      </w:r>
      <w:proofErr w:type="spellStart"/>
      <w:r w:rsidRPr="005F57FC">
        <w:rPr>
          <w:rFonts w:ascii="Consolas" w:eastAsia="Times New Roman" w:hAnsi="Consolas" w:cs="Times New Roman"/>
          <w:color w:val="7CA668"/>
          <w:sz w:val="12"/>
          <w:szCs w:val="12"/>
          <w:lang w:val="es-ES" w:eastAsia="es-ES"/>
        </w:rPr>
        <w:t>for</w:t>
      </w:r>
      <w:proofErr w:type="spellEnd"/>
      <w:r w:rsidRPr="005F57FC">
        <w:rPr>
          <w:rFonts w:ascii="Consolas" w:eastAsia="Times New Roman" w:hAnsi="Consolas" w:cs="Times New Roman"/>
          <w:color w:val="7CA668"/>
          <w:sz w:val="12"/>
          <w:szCs w:val="12"/>
          <w:lang w:val="es-ES" w:eastAsia="es-ES"/>
        </w:rPr>
        <w:t xml:space="preserve"> </w:t>
      </w:r>
      <w:proofErr w:type="spellStart"/>
      <w:r w:rsidRPr="005F57FC">
        <w:rPr>
          <w:rFonts w:ascii="Consolas" w:eastAsia="Times New Roman" w:hAnsi="Consolas" w:cs="Times New Roman"/>
          <w:color w:val="7CA668"/>
          <w:sz w:val="12"/>
          <w:szCs w:val="12"/>
          <w:lang w:val="es-ES" w:eastAsia="es-ES"/>
        </w:rPr>
        <w:t>rover</w:t>
      </w:r>
      <w:proofErr w:type="spellEnd"/>
    </w:p>
    <w:p w14:paraId="599F2596" w14:textId="77777777" w:rsidR="00CA31A2" w:rsidRPr="00C17551" w:rsidRDefault="00CA31A2" w:rsidP="00CA31A2">
      <w:pPr>
        <w:pStyle w:val="Prrafodelista"/>
        <w:numPr>
          <w:ilvl w:val="0"/>
          <w:numId w:val="12"/>
        </w:numPr>
        <w:shd w:val="clear" w:color="auto" w:fill="000000"/>
        <w:spacing w:after="0" w:line="285" w:lineRule="atLeast"/>
        <w:rPr>
          <w:rFonts w:ascii="Consolas" w:eastAsia="Times New Roman" w:hAnsi="Consolas" w:cs="Times New Roman"/>
          <w:color w:val="FFFFFF"/>
          <w:sz w:val="12"/>
          <w:szCs w:val="12"/>
          <w:lang w:eastAsia="es-ES"/>
        </w:rPr>
      </w:pPr>
      <w:r w:rsidRPr="00C17551">
        <w:rPr>
          <w:rFonts w:ascii="Consolas" w:eastAsia="Times New Roman" w:hAnsi="Consolas" w:cs="Times New Roman"/>
          <w:color w:val="FFFFFF"/>
          <w:sz w:val="12"/>
          <w:szCs w:val="12"/>
          <w:lang w:eastAsia="es-ES"/>
        </w:rPr>
        <w:t xml:space="preserve">                </w:t>
      </w:r>
      <w:r w:rsidRPr="00C17551">
        <w:rPr>
          <w:rFonts w:ascii="Consolas" w:eastAsia="Times New Roman" w:hAnsi="Consolas" w:cs="Times New Roman"/>
          <w:color w:val="9CDCFE"/>
          <w:sz w:val="12"/>
          <w:szCs w:val="12"/>
          <w:lang w:eastAsia="es-ES"/>
        </w:rPr>
        <w:t>task</w:t>
      </w:r>
      <w:r w:rsidRPr="00C17551">
        <w:rPr>
          <w:rFonts w:ascii="Consolas" w:eastAsia="Times New Roman" w:hAnsi="Consolas" w:cs="Times New Roman"/>
          <w:color w:val="FFFFFF"/>
          <w:sz w:val="12"/>
          <w:szCs w:val="12"/>
          <w:lang w:eastAsia="es-ES"/>
        </w:rPr>
        <w:t xml:space="preserve">    </w:t>
      </w:r>
      <w:r w:rsidRPr="00C17551">
        <w:rPr>
          <w:rFonts w:ascii="Consolas" w:eastAsia="Times New Roman" w:hAnsi="Consolas" w:cs="Times New Roman"/>
          <w:color w:val="D4D4D4"/>
          <w:sz w:val="12"/>
          <w:szCs w:val="12"/>
          <w:lang w:eastAsia="es-ES"/>
        </w:rPr>
        <w:t>=</w:t>
      </w:r>
      <w:r w:rsidRPr="00C17551">
        <w:rPr>
          <w:rFonts w:ascii="Consolas" w:eastAsia="Times New Roman" w:hAnsi="Consolas" w:cs="Times New Roman"/>
          <w:color w:val="FFFFFF"/>
          <w:sz w:val="12"/>
          <w:szCs w:val="12"/>
          <w:lang w:eastAsia="es-ES"/>
        </w:rPr>
        <w:t xml:space="preserve"> [</w:t>
      </w:r>
      <w:r w:rsidRPr="00C17551">
        <w:rPr>
          <w:rFonts w:ascii="Consolas" w:eastAsia="Times New Roman" w:hAnsi="Consolas" w:cs="Times New Roman"/>
          <w:color w:val="9CDCFE"/>
          <w:sz w:val="12"/>
          <w:szCs w:val="12"/>
          <w:lang w:eastAsia="es-ES"/>
        </w:rPr>
        <w:t>d</w:t>
      </w:r>
      <w:r w:rsidRPr="00C17551">
        <w:rPr>
          <w:rFonts w:ascii="Consolas" w:eastAsia="Times New Roman" w:hAnsi="Consolas" w:cs="Times New Roman"/>
          <w:color w:val="FFFFFF"/>
          <w:sz w:val="12"/>
          <w:szCs w:val="12"/>
          <w:lang w:eastAsia="es-ES"/>
        </w:rPr>
        <w:t xml:space="preserve"> </w:t>
      </w:r>
      <w:proofErr w:type="spellStart"/>
      <w:r w:rsidRPr="00C17551">
        <w:rPr>
          <w:rFonts w:ascii="Consolas" w:eastAsia="Times New Roman" w:hAnsi="Consolas" w:cs="Times New Roman"/>
          <w:color w:val="C586C0"/>
          <w:sz w:val="12"/>
          <w:szCs w:val="12"/>
          <w:lang w:eastAsia="es-ES"/>
        </w:rPr>
        <w:t>for</w:t>
      </w:r>
      <w:r w:rsidRPr="00C17551">
        <w:rPr>
          <w:rFonts w:ascii="Consolas" w:eastAsia="Times New Roman" w:hAnsi="Consolas" w:cs="Times New Roman"/>
          <w:color w:val="FFFFFF"/>
          <w:sz w:val="12"/>
          <w:szCs w:val="12"/>
          <w:lang w:eastAsia="es-ES"/>
        </w:rPr>
        <w:t xml:space="preserve"> </w:t>
      </w:r>
      <w:r w:rsidRPr="00C17551">
        <w:rPr>
          <w:rFonts w:ascii="Consolas" w:eastAsia="Times New Roman" w:hAnsi="Consolas" w:cs="Times New Roman"/>
          <w:color w:val="9CDCFE"/>
          <w:sz w:val="12"/>
          <w:szCs w:val="12"/>
          <w:lang w:eastAsia="es-ES"/>
        </w:rPr>
        <w:t>d</w:t>
      </w:r>
      <w:proofErr w:type="spellEnd"/>
      <w:r w:rsidRPr="00C17551">
        <w:rPr>
          <w:rFonts w:ascii="Consolas" w:eastAsia="Times New Roman" w:hAnsi="Consolas" w:cs="Times New Roman"/>
          <w:color w:val="FFFFFF"/>
          <w:sz w:val="12"/>
          <w:szCs w:val="12"/>
          <w:lang w:eastAsia="es-ES"/>
        </w:rPr>
        <w:t xml:space="preserve"> </w:t>
      </w:r>
      <w:r w:rsidRPr="00C17551">
        <w:rPr>
          <w:rFonts w:ascii="Consolas" w:eastAsia="Times New Roman" w:hAnsi="Consolas" w:cs="Times New Roman"/>
          <w:color w:val="C586C0"/>
          <w:sz w:val="12"/>
          <w:szCs w:val="12"/>
          <w:lang w:eastAsia="es-ES"/>
        </w:rPr>
        <w:t>in</w:t>
      </w:r>
      <w:r w:rsidRPr="00C17551">
        <w:rPr>
          <w:rFonts w:ascii="Consolas" w:eastAsia="Times New Roman" w:hAnsi="Consolas" w:cs="Times New Roman"/>
          <w:color w:val="FFFFFF"/>
          <w:sz w:val="12"/>
          <w:szCs w:val="12"/>
          <w:lang w:eastAsia="es-ES"/>
        </w:rPr>
        <w:t xml:space="preserve"> </w:t>
      </w:r>
      <w:proofErr w:type="spellStart"/>
      <w:proofErr w:type="gramStart"/>
      <w:r w:rsidRPr="00C17551">
        <w:rPr>
          <w:rFonts w:ascii="Consolas" w:eastAsia="Times New Roman" w:hAnsi="Consolas" w:cs="Times New Roman"/>
          <w:color w:val="9CDCFE"/>
          <w:sz w:val="12"/>
          <w:szCs w:val="12"/>
          <w:lang w:eastAsia="es-ES"/>
        </w:rPr>
        <w:t>self</w:t>
      </w:r>
      <w:r w:rsidRPr="00C17551">
        <w:rPr>
          <w:rFonts w:ascii="Consolas" w:eastAsia="Times New Roman" w:hAnsi="Consolas" w:cs="Times New Roman"/>
          <w:color w:val="FFFFFF"/>
          <w:sz w:val="12"/>
          <w:szCs w:val="12"/>
          <w:lang w:eastAsia="es-ES"/>
        </w:rPr>
        <w:t>.</w:t>
      </w:r>
      <w:r w:rsidRPr="00C17551">
        <w:rPr>
          <w:rFonts w:ascii="Consolas" w:eastAsia="Times New Roman" w:hAnsi="Consolas" w:cs="Times New Roman"/>
          <w:color w:val="9CDCFE"/>
          <w:sz w:val="12"/>
          <w:szCs w:val="12"/>
          <w:lang w:eastAsia="es-ES"/>
        </w:rPr>
        <w:t>Sequencer</w:t>
      </w:r>
      <w:proofErr w:type="spellEnd"/>
      <w:proofErr w:type="gramEnd"/>
      <w:r w:rsidRPr="00C17551">
        <w:rPr>
          <w:rFonts w:ascii="Consolas" w:eastAsia="Times New Roman" w:hAnsi="Consolas" w:cs="Times New Roman"/>
          <w:color w:val="FFFFFF"/>
          <w:sz w:val="12"/>
          <w:szCs w:val="12"/>
          <w:lang w:eastAsia="es-ES"/>
        </w:rPr>
        <w:t xml:space="preserve"> </w:t>
      </w:r>
      <w:r w:rsidRPr="00C17551">
        <w:rPr>
          <w:rFonts w:ascii="Consolas" w:eastAsia="Times New Roman" w:hAnsi="Consolas" w:cs="Times New Roman"/>
          <w:color w:val="C586C0"/>
          <w:sz w:val="12"/>
          <w:szCs w:val="12"/>
          <w:lang w:eastAsia="es-ES"/>
        </w:rPr>
        <w:t>if</w:t>
      </w:r>
      <w:r w:rsidRPr="00C17551">
        <w:rPr>
          <w:rFonts w:ascii="Consolas" w:eastAsia="Times New Roman" w:hAnsi="Consolas" w:cs="Times New Roman"/>
          <w:color w:val="FFFFFF"/>
          <w:sz w:val="12"/>
          <w:szCs w:val="12"/>
          <w:lang w:eastAsia="es-ES"/>
        </w:rPr>
        <w:t xml:space="preserve"> (</w:t>
      </w:r>
      <w:r w:rsidRPr="00C17551">
        <w:rPr>
          <w:rFonts w:ascii="Consolas" w:eastAsia="Times New Roman" w:hAnsi="Consolas" w:cs="Times New Roman"/>
          <w:color w:val="9CDCFE"/>
          <w:sz w:val="12"/>
          <w:szCs w:val="12"/>
          <w:lang w:eastAsia="es-ES"/>
        </w:rPr>
        <w:t>d</w:t>
      </w:r>
      <w:r w:rsidRPr="00C17551">
        <w:rPr>
          <w:rFonts w:ascii="Consolas" w:eastAsia="Times New Roman" w:hAnsi="Consolas" w:cs="Times New Roman"/>
          <w:color w:val="FFFFFF"/>
          <w:sz w:val="12"/>
          <w:szCs w:val="12"/>
          <w:lang w:eastAsia="es-ES"/>
        </w:rPr>
        <w:t>[</w:t>
      </w:r>
      <w:r w:rsidRPr="00C17551">
        <w:rPr>
          <w:rFonts w:ascii="Consolas" w:eastAsia="Times New Roman" w:hAnsi="Consolas" w:cs="Times New Roman"/>
          <w:color w:val="B5CEA8"/>
          <w:sz w:val="12"/>
          <w:szCs w:val="12"/>
          <w:lang w:eastAsia="es-ES"/>
        </w:rPr>
        <w:t>4</w:t>
      </w:r>
      <w:r w:rsidRPr="00C17551">
        <w:rPr>
          <w:rFonts w:ascii="Consolas" w:eastAsia="Times New Roman" w:hAnsi="Consolas" w:cs="Times New Roman"/>
          <w:color w:val="FFFFFF"/>
          <w:sz w:val="12"/>
          <w:szCs w:val="12"/>
          <w:lang w:eastAsia="es-ES"/>
        </w:rPr>
        <w:t xml:space="preserve">] </w:t>
      </w:r>
      <w:r w:rsidRPr="00C17551">
        <w:rPr>
          <w:rFonts w:ascii="Consolas" w:eastAsia="Times New Roman" w:hAnsi="Consolas" w:cs="Times New Roman"/>
          <w:color w:val="D4D4D4"/>
          <w:sz w:val="12"/>
          <w:szCs w:val="12"/>
          <w:lang w:eastAsia="es-ES"/>
        </w:rPr>
        <w:t>==</w:t>
      </w:r>
      <w:r w:rsidRPr="00C17551">
        <w:rPr>
          <w:rFonts w:ascii="Consolas" w:eastAsia="Times New Roman" w:hAnsi="Consolas" w:cs="Times New Roman"/>
          <w:color w:val="FFFFFF"/>
          <w:sz w:val="12"/>
          <w:szCs w:val="12"/>
          <w:lang w:eastAsia="es-ES"/>
        </w:rPr>
        <w:t xml:space="preserve"> </w:t>
      </w:r>
      <w:proofErr w:type="spellStart"/>
      <w:r w:rsidRPr="00C17551">
        <w:rPr>
          <w:rFonts w:ascii="Consolas" w:eastAsia="Times New Roman" w:hAnsi="Consolas" w:cs="Times New Roman"/>
          <w:color w:val="9CDCFE"/>
          <w:sz w:val="12"/>
          <w:szCs w:val="12"/>
          <w:lang w:eastAsia="es-ES"/>
        </w:rPr>
        <w:t>roverid</w:t>
      </w:r>
      <w:proofErr w:type="spellEnd"/>
      <w:r w:rsidRPr="00C17551">
        <w:rPr>
          <w:rFonts w:ascii="Consolas" w:eastAsia="Times New Roman" w:hAnsi="Consolas" w:cs="Times New Roman"/>
          <w:color w:val="FFFFFF"/>
          <w:sz w:val="12"/>
          <w:szCs w:val="12"/>
          <w:lang w:eastAsia="es-ES"/>
        </w:rPr>
        <w:t xml:space="preserve"> </w:t>
      </w:r>
      <w:r w:rsidRPr="00C17551">
        <w:rPr>
          <w:rFonts w:ascii="Consolas" w:eastAsia="Times New Roman" w:hAnsi="Consolas" w:cs="Times New Roman"/>
          <w:color w:val="569CD6"/>
          <w:sz w:val="12"/>
          <w:szCs w:val="12"/>
          <w:lang w:eastAsia="es-ES"/>
        </w:rPr>
        <w:t>and</w:t>
      </w:r>
      <w:r w:rsidRPr="00C17551">
        <w:rPr>
          <w:rFonts w:ascii="Consolas" w:eastAsia="Times New Roman" w:hAnsi="Consolas" w:cs="Times New Roman"/>
          <w:color w:val="FFFFFF"/>
          <w:sz w:val="12"/>
          <w:szCs w:val="12"/>
          <w:lang w:eastAsia="es-ES"/>
        </w:rPr>
        <w:t xml:space="preserve"> </w:t>
      </w:r>
      <w:r w:rsidRPr="00C17551">
        <w:rPr>
          <w:rFonts w:ascii="Consolas" w:eastAsia="Times New Roman" w:hAnsi="Consolas" w:cs="Times New Roman"/>
          <w:color w:val="9CDCFE"/>
          <w:sz w:val="12"/>
          <w:szCs w:val="12"/>
          <w:lang w:eastAsia="es-ES"/>
        </w:rPr>
        <w:t>d</w:t>
      </w:r>
      <w:r w:rsidRPr="00C17551">
        <w:rPr>
          <w:rFonts w:ascii="Consolas" w:eastAsia="Times New Roman" w:hAnsi="Consolas" w:cs="Times New Roman"/>
          <w:color w:val="FFFFFF"/>
          <w:sz w:val="12"/>
          <w:szCs w:val="12"/>
          <w:lang w:eastAsia="es-ES"/>
        </w:rPr>
        <w:t>[</w:t>
      </w:r>
      <w:r w:rsidRPr="00C17551">
        <w:rPr>
          <w:rFonts w:ascii="Consolas" w:eastAsia="Times New Roman" w:hAnsi="Consolas" w:cs="Times New Roman"/>
          <w:color w:val="B5CEA8"/>
          <w:sz w:val="12"/>
          <w:szCs w:val="12"/>
          <w:lang w:eastAsia="es-ES"/>
        </w:rPr>
        <w:t>5</w:t>
      </w:r>
      <w:r w:rsidRPr="00C17551">
        <w:rPr>
          <w:rFonts w:ascii="Consolas" w:eastAsia="Times New Roman" w:hAnsi="Consolas" w:cs="Times New Roman"/>
          <w:color w:val="FFFFFF"/>
          <w:sz w:val="12"/>
          <w:szCs w:val="12"/>
          <w:lang w:eastAsia="es-ES"/>
        </w:rPr>
        <w:t xml:space="preserve">] </w:t>
      </w:r>
      <w:r w:rsidRPr="00C17551">
        <w:rPr>
          <w:rFonts w:ascii="Consolas" w:eastAsia="Times New Roman" w:hAnsi="Consolas" w:cs="Times New Roman"/>
          <w:color w:val="D4D4D4"/>
          <w:sz w:val="12"/>
          <w:szCs w:val="12"/>
          <w:lang w:eastAsia="es-ES"/>
        </w:rPr>
        <w:t>==</w:t>
      </w:r>
      <w:r w:rsidRPr="00C17551">
        <w:rPr>
          <w:rFonts w:ascii="Consolas" w:eastAsia="Times New Roman" w:hAnsi="Consolas" w:cs="Times New Roman"/>
          <w:color w:val="FFFFFF"/>
          <w:sz w:val="12"/>
          <w:szCs w:val="12"/>
          <w:lang w:eastAsia="es-ES"/>
        </w:rPr>
        <w:t xml:space="preserve"> </w:t>
      </w:r>
      <w:r w:rsidRPr="00C17551">
        <w:rPr>
          <w:rFonts w:ascii="Consolas" w:eastAsia="Times New Roman" w:hAnsi="Consolas" w:cs="Times New Roman"/>
          <w:color w:val="CE9178"/>
          <w:sz w:val="12"/>
          <w:szCs w:val="12"/>
          <w:lang w:eastAsia="es-ES"/>
        </w:rPr>
        <w:t>'Auto'</w:t>
      </w:r>
      <w:r w:rsidRPr="00C17551">
        <w:rPr>
          <w:rFonts w:ascii="Consolas" w:eastAsia="Times New Roman" w:hAnsi="Consolas" w:cs="Times New Roman"/>
          <w:color w:val="FFFFFF"/>
          <w:sz w:val="12"/>
          <w:szCs w:val="12"/>
          <w:lang w:eastAsia="es-ES"/>
        </w:rPr>
        <w:t>)]</w:t>
      </w:r>
    </w:p>
    <w:p w14:paraId="4971E1A7" w14:textId="77777777" w:rsidR="00CA31A2" w:rsidRPr="00C17551" w:rsidRDefault="00CA31A2" w:rsidP="00CA31A2">
      <w:pPr>
        <w:pStyle w:val="Prrafodelista"/>
        <w:numPr>
          <w:ilvl w:val="0"/>
          <w:numId w:val="12"/>
        </w:numPr>
        <w:shd w:val="clear" w:color="auto" w:fill="000000"/>
        <w:spacing w:after="0" w:line="285" w:lineRule="atLeast"/>
        <w:rPr>
          <w:rFonts w:ascii="Consolas" w:eastAsia="Times New Roman" w:hAnsi="Consolas" w:cs="Times New Roman"/>
          <w:color w:val="FFFFFF"/>
          <w:sz w:val="12"/>
          <w:szCs w:val="12"/>
          <w:lang w:eastAsia="es-ES"/>
        </w:rPr>
      </w:pPr>
      <w:r w:rsidRPr="00C17551">
        <w:rPr>
          <w:rFonts w:ascii="Consolas" w:eastAsia="Times New Roman" w:hAnsi="Consolas" w:cs="Times New Roman"/>
          <w:color w:val="FFFFFF"/>
          <w:sz w:val="12"/>
          <w:szCs w:val="12"/>
          <w:lang w:eastAsia="es-ES"/>
        </w:rPr>
        <w:t xml:space="preserve">                </w:t>
      </w:r>
    </w:p>
    <w:p w14:paraId="30EAAEAB" w14:textId="77777777" w:rsidR="00CA31A2" w:rsidRPr="00C17551" w:rsidRDefault="00CA31A2" w:rsidP="00CA31A2">
      <w:pPr>
        <w:pStyle w:val="Prrafodelista"/>
        <w:numPr>
          <w:ilvl w:val="0"/>
          <w:numId w:val="12"/>
        </w:numPr>
        <w:shd w:val="clear" w:color="auto" w:fill="000000"/>
        <w:spacing w:after="0" w:line="285" w:lineRule="atLeast"/>
        <w:rPr>
          <w:rFonts w:ascii="Consolas" w:eastAsia="Times New Roman" w:hAnsi="Consolas" w:cs="Times New Roman"/>
          <w:color w:val="FFFFFF"/>
          <w:sz w:val="12"/>
          <w:szCs w:val="12"/>
          <w:lang w:eastAsia="es-ES"/>
        </w:rPr>
      </w:pPr>
      <w:r w:rsidRPr="00C17551">
        <w:rPr>
          <w:rFonts w:ascii="Consolas" w:eastAsia="Times New Roman" w:hAnsi="Consolas" w:cs="Times New Roman"/>
          <w:color w:val="FFFFFF"/>
          <w:sz w:val="12"/>
          <w:szCs w:val="12"/>
          <w:lang w:eastAsia="es-ES"/>
        </w:rPr>
        <w:t xml:space="preserve">                </w:t>
      </w:r>
      <w:r w:rsidRPr="00C17551">
        <w:rPr>
          <w:rFonts w:ascii="Consolas" w:eastAsia="Times New Roman" w:hAnsi="Consolas" w:cs="Times New Roman"/>
          <w:color w:val="7CA668"/>
          <w:sz w:val="12"/>
          <w:szCs w:val="12"/>
          <w:lang w:eastAsia="es-ES"/>
        </w:rPr>
        <w:t># Check if there are automatic commands</w:t>
      </w:r>
    </w:p>
    <w:p w14:paraId="363B9849" w14:textId="77777777" w:rsidR="00CA31A2" w:rsidRPr="005F57FC" w:rsidRDefault="00CA31A2" w:rsidP="00CA31A2">
      <w:pPr>
        <w:pStyle w:val="Prrafodelista"/>
        <w:numPr>
          <w:ilvl w:val="0"/>
          <w:numId w:val="12"/>
        </w:numPr>
        <w:shd w:val="clear" w:color="auto" w:fill="000000"/>
        <w:spacing w:after="0" w:line="285" w:lineRule="atLeast"/>
        <w:rPr>
          <w:rFonts w:ascii="Consolas" w:eastAsia="Times New Roman" w:hAnsi="Consolas" w:cs="Times New Roman"/>
          <w:color w:val="FFFFFF"/>
          <w:sz w:val="12"/>
          <w:szCs w:val="12"/>
          <w:lang w:val="es-ES" w:eastAsia="es-ES"/>
        </w:rPr>
      </w:pPr>
      <w:r w:rsidRPr="00C17551">
        <w:rPr>
          <w:rFonts w:ascii="Consolas" w:eastAsia="Times New Roman" w:hAnsi="Consolas" w:cs="Times New Roman"/>
          <w:color w:val="FFFFFF"/>
          <w:sz w:val="12"/>
          <w:szCs w:val="12"/>
          <w:lang w:eastAsia="es-ES"/>
        </w:rPr>
        <w:t xml:space="preserve">                </w:t>
      </w:r>
      <w:proofErr w:type="spellStart"/>
      <w:proofErr w:type="gramStart"/>
      <w:r w:rsidRPr="005F57FC">
        <w:rPr>
          <w:rFonts w:ascii="Consolas" w:eastAsia="Times New Roman" w:hAnsi="Consolas" w:cs="Times New Roman"/>
          <w:color w:val="C586C0"/>
          <w:sz w:val="12"/>
          <w:szCs w:val="12"/>
          <w:lang w:val="es-ES" w:eastAsia="es-ES"/>
        </w:rPr>
        <w:t>if</w:t>
      </w:r>
      <w:proofErr w:type="spellEnd"/>
      <w:r w:rsidRPr="005F57FC">
        <w:rPr>
          <w:rFonts w:ascii="Consolas" w:eastAsia="Times New Roman" w:hAnsi="Consolas" w:cs="Times New Roman"/>
          <w:color w:val="FFFFFF"/>
          <w:sz w:val="12"/>
          <w:szCs w:val="12"/>
          <w:lang w:val="es-ES" w:eastAsia="es-ES"/>
        </w:rPr>
        <w:t>(</w:t>
      </w:r>
      <w:proofErr w:type="spellStart"/>
      <w:proofErr w:type="gramEnd"/>
      <w:r w:rsidRPr="005F57FC">
        <w:rPr>
          <w:rFonts w:ascii="Consolas" w:eastAsia="Times New Roman" w:hAnsi="Consolas" w:cs="Times New Roman"/>
          <w:color w:val="9CDCFE"/>
          <w:sz w:val="12"/>
          <w:szCs w:val="12"/>
          <w:lang w:val="es-ES" w:eastAsia="es-ES"/>
        </w:rPr>
        <w:t>task</w:t>
      </w:r>
      <w:proofErr w:type="spellEnd"/>
      <w:r w:rsidRPr="005F57FC">
        <w:rPr>
          <w:rFonts w:ascii="Consolas" w:eastAsia="Times New Roman" w:hAnsi="Consolas" w:cs="Times New Roman"/>
          <w:color w:val="FFFFFF"/>
          <w:sz w:val="12"/>
          <w:szCs w:val="12"/>
          <w:lang w:val="es-ES" w:eastAsia="es-ES"/>
        </w:rPr>
        <w:t xml:space="preserve"> </w:t>
      </w:r>
      <w:r w:rsidRPr="005F57FC">
        <w:rPr>
          <w:rFonts w:ascii="Consolas" w:eastAsia="Times New Roman" w:hAnsi="Consolas" w:cs="Times New Roman"/>
          <w:color w:val="D4D4D4"/>
          <w:sz w:val="12"/>
          <w:szCs w:val="12"/>
          <w:lang w:val="es-ES" w:eastAsia="es-ES"/>
        </w:rPr>
        <w:t>!=</w:t>
      </w:r>
      <w:r w:rsidRPr="005F57FC">
        <w:rPr>
          <w:rFonts w:ascii="Consolas" w:eastAsia="Times New Roman" w:hAnsi="Consolas" w:cs="Times New Roman"/>
          <w:color w:val="FFFFFF"/>
          <w:sz w:val="12"/>
          <w:szCs w:val="12"/>
          <w:lang w:val="es-ES" w:eastAsia="es-ES"/>
        </w:rPr>
        <w:t xml:space="preserve"> []):</w:t>
      </w:r>
    </w:p>
    <w:p w14:paraId="274DEAE8" w14:textId="77777777" w:rsidR="00CA31A2" w:rsidRPr="005F57FC" w:rsidRDefault="00CA31A2" w:rsidP="00CA31A2">
      <w:pPr>
        <w:pStyle w:val="Prrafodelista"/>
        <w:numPr>
          <w:ilvl w:val="0"/>
          <w:numId w:val="12"/>
        </w:numPr>
        <w:shd w:val="clear" w:color="auto" w:fill="000000"/>
        <w:spacing w:after="0" w:line="285" w:lineRule="atLeast"/>
        <w:rPr>
          <w:rFonts w:ascii="Consolas" w:eastAsia="Times New Roman" w:hAnsi="Consolas" w:cs="Times New Roman"/>
          <w:color w:val="FFFFFF"/>
          <w:sz w:val="12"/>
          <w:szCs w:val="12"/>
          <w:lang w:val="es-ES" w:eastAsia="es-ES"/>
        </w:rPr>
      </w:pPr>
    </w:p>
    <w:p w14:paraId="73399D92" w14:textId="77777777" w:rsidR="00CA31A2" w:rsidRPr="00C17551" w:rsidRDefault="00CA31A2" w:rsidP="00CA31A2">
      <w:pPr>
        <w:pStyle w:val="Prrafodelista"/>
        <w:numPr>
          <w:ilvl w:val="0"/>
          <w:numId w:val="12"/>
        </w:numPr>
        <w:shd w:val="clear" w:color="auto" w:fill="000000"/>
        <w:spacing w:after="0" w:line="285" w:lineRule="atLeast"/>
        <w:rPr>
          <w:rFonts w:ascii="Consolas" w:eastAsia="Times New Roman" w:hAnsi="Consolas" w:cs="Times New Roman"/>
          <w:color w:val="FFFFFF"/>
          <w:sz w:val="12"/>
          <w:szCs w:val="12"/>
          <w:lang w:eastAsia="es-ES"/>
        </w:rPr>
      </w:pPr>
      <w:r w:rsidRPr="00C17551">
        <w:rPr>
          <w:rFonts w:ascii="Consolas" w:eastAsia="Times New Roman" w:hAnsi="Consolas" w:cs="Times New Roman"/>
          <w:color w:val="FFFFFF"/>
          <w:sz w:val="12"/>
          <w:szCs w:val="12"/>
          <w:lang w:eastAsia="es-ES"/>
        </w:rPr>
        <w:t xml:space="preserve">                    </w:t>
      </w:r>
      <w:r w:rsidRPr="00C17551">
        <w:rPr>
          <w:rFonts w:ascii="Consolas" w:eastAsia="Times New Roman" w:hAnsi="Consolas" w:cs="Times New Roman"/>
          <w:color w:val="7CA668"/>
          <w:sz w:val="12"/>
          <w:szCs w:val="12"/>
          <w:lang w:eastAsia="es-ES"/>
        </w:rPr>
        <w:t># Get index of first automatic command for rover</w:t>
      </w:r>
    </w:p>
    <w:p w14:paraId="045EDB56" w14:textId="77777777" w:rsidR="00CA31A2" w:rsidRPr="00C17551" w:rsidRDefault="00CA31A2" w:rsidP="00CA31A2">
      <w:pPr>
        <w:pStyle w:val="Prrafodelista"/>
        <w:numPr>
          <w:ilvl w:val="0"/>
          <w:numId w:val="12"/>
        </w:numPr>
        <w:shd w:val="clear" w:color="auto" w:fill="000000"/>
        <w:spacing w:after="0" w:line="285" w:lineRule="atLeast"/>
        <w:rPr>
          <w:rFonts w:ascii="Consolas" w:eastAsia="Times New Roman" w:hAnsi="Consolas" w:cs="Times New Roman"/>
          <w:color w:val="FFFFFF"/>
          <w:sz w:val="12"/>
          <w:szCs w:val="12"/>
          <w:lang w:eastAsia="es-ES"/>
        </w:rPr>
      </w:pPr>
      <w:r w:rsidRPr="00C17551">
        <w:rPr>
          <w:rFonts w:ascii="Consolas" w:eastAsia="Times New Roman" w:hAnsi="Consolas" w:cs="Times New Roman"/>
          <w:color w:val="FFFFFF"/>
          <w:sz w:val="12"/>
          <w:szCs w:val="12"/>
          <w:lang w:eastAsia="es-ES"/>
        </w:rPr>
        <w:t xml:space="preserve">                    </w:t>
      </w:r>
      <w:r w:rsidRPr="00C17551">
        <w:rPr>
          <w:rFonts w:ascii="Consolas" w:eastAsia="Times New Roman" w:hAnsi="Consolas" w:cs="Times New Roman"/>
          <w:color w:val="9CDCFE"/>
          <w:sz w:val="12"/>
          <w:szCs w:val="12"/>
          <w:lang w:eastAsia="es-ES"/>
        </w:rPr>
        <w:t>index</w:t>
      </w:r>
      <w:r w:rsidRPr="00C17551">
        <w:rPr>
          <w:rFonts w:ascii="Consolas" w:eastAsia="Times New Roman" w:hAnsi="Consolas" w:cs="Times New Roman"/>
          <w:color w:val="FFFFFF"/>
          <w:sz w:val="12"/>
          <w:szCs w:val="12"/>
          <w:lang w:eastAsia="es-ES"/>
        </w:rPr>
        <w:t xml:space="preserve"> </w:t>
      </w:r>
      <w:r w:rsidRPr="00C17551">
        <w:rPr>
          <w:rFonts w:ascii="Consolas" w:eastAsia="Times New Roman" w:hAnsi="Consolas" w:cs="Times New Roman"/>
          <w:color w:val="D4D4D4"/>
          <w:sz w:val="12"/>
          <w:szCs w:val="12"/>
          <w:lang w:eastAsia="es-ES"/>
        </w:rPr>
        <w:t>=</w:t>
      </w:r>
      <w:r w:rsidRPr="00C17551">
        <w:rPr>
          <w:rFonts w:ascii="Consolas" w:eastAsia="Times New Roman" w:hAnsi="Consolas" w:cs="Times New Roman"/>
          <w:color w:val="FFFFFF"/>
          <w:sz w:val="12"/>
          <w:szCs w:val="12"/>
          <w:lang w:eastAsia="es-ES"/>
        </w:rPr>
        <w:t xml:space="preserve"> [</w:t>
      </w:r>
      <w:proofErr w:type="spellStart"/>
      <w:r w:rsidRPr="00C17551">
        <w:rPr>
          <w:rFonts w:ascii="Consolas" w:eastAsia="Times New Roman" w:hAnsi="Consolas" w:cs="Times New Roman"/>
          <w:color w:val="9CDCFE"/>
          <w:sz w:val="12"/>
          <w:szCs w:val="12"/>
          <w:lang w:eastAsia="es-ES"/>
        </w:rPr>
        <w:t>i</w:t>
      </w:r>
      <w:proofErr w:type="spellEnd"/>
      <w:r w:rsidRPr="00C17551">
        <w:rPr>
          <w:rFonts w:ascii="Consolas" w:eastAsia="Times New Roman" w:hAnsi="Consolas" w:cs="Times New Roman"/>
          <w:color w:val="FFFFFF"/>
          <w:sz w:val="12"/>
          <w:szCs w:val="12"/>
          <w:lang w:eastAsia="es-ES"/>
        </w:rPr>
        <w:t xml:space="preserve"> </w:t>
      </w:r>
      <w:r w:rsidRPr="00C17551">
        <w:rPr>
          <w:rFonts w:ascii="Consolas" w:eastAsia="Times New Roman" w:hAnsi="Consolas" w:cs="Times New Roman"/>
          <w:color w:val="C586C0"/>
          <w:sz w:val="12"/>
          <w:szCs w:val="12"/>
          <w:lang w:eastAsia="es-ES"/>
        </w:rPr>
        <w:t>for</w:t>
      </w:r>
      <w:r w:rsidRPr="00C17551">
        <w:rPr>
          <w:rFonts w:ascii="Consolas" w:eastAsia="Times New Roman" w:hAnsi="Consolas" w:cs="Times New Roman"/>
          <w:color w:val="FFFFFF"/>
          <w:sz w:val="12"/>
          <w:szCs w:val="12"/>
          <w:lang w:eastAsia="es-ES"/>
        </w:rPr>
        <w:t xml:space="preserve"> </w:t>
      </w:r>
      <w:proofErr w:type="spellStart"/>
      <w:proofErr w:type="gramStart"/>
      <w:r w:rsidRPr="00C17551">
        <w:rPr>
          <w:rFonts w:ascii="Consolas" w:eastAsia="Times New Roman" w:hAnsi="Consolas" w:cs="Times New Roman"/>
          <w:color w:val="9CDCFE"/>
          <w:sz w:val="12"/>
          <w:szCs w:val="12"/>
          <w:lang w:eastAsia="es-ES"/>
        </w:rPr>
        <w:t>i</w:t>
      </w:r>
      <w:r w:rsidRPr="00C17551">
        <w:rPr>
          <w:rFonts w:ascii="Consolas" w:eastAsia="Times New Roman" w:hAnsi="Consolas" w:cs="Times New Roman"/>
          <w:color w:val="FFFFFF"/>
          <w:sz w:val="12"/>
          <w:szCs w:val="12"/>
          <w:lang w:eastAsia="es-ES"/>
        </w:rPr>
        <w:t>,</w:t>
      </w:r>
      <w:r w:rsidRPr="00C17551">
        <w:rPr>
          <w:rFonts w:ascii="Consolas" w:eastAsia="Times New Roman" w:hAnsi="Consolas" w:cs="Times New Roman"/>
          <w:color w:val="9CDCFE"/>
          <w:sz w:val="12"/>
          <w:szCs w:val="12"/>
          <w:lang w:eastAsia="es-ES"/>
        </w:rPr>
        <w:t>x</w:t>
      </w:r>
      <w:proofErr w:type="spellEnd"/>
      <w:proofErr w:type="gramEnd"/>
      <w:r w:rsidRPr="00C17551">
        <w:rPr>
          <w:rFonts w:ascii="Consolas" w:eastAsia="Times New Roman" w:hAnsi="Consolas" w:cs="Times New Roman"/>
          <w:color w:val="FFFFFF"/>
          <w:sz w:val="12"/>
          <w:szCs w:val="12"/>
          <w:lang w:eastAsia="es-ES"/>
        </w:rPr>
        <w:t xml:space="preserve"> </w:t>
      </w:r>
      <w:r w:rsidRPr="00C17551">
        <w:rPr>
          <w:rFonts w:ascii="Consolas" w:eastAsia="Times New Roman" w:hAnsi="Consolas" w:cs="Times New Roman"/>
          <w:color w:val="C586C0"/>
          <w:sz w:val="12"/>
          <w:szCs w:val="12"/>
          <w:lang w:eastAsia="es-ES"/>
        </w:rPr>
        <w:t>in</w:t>
      </w:r>
      <w:r w:rsidRPr="00C17551">
        <w:rPr>
          <w:rFonts w:ascii="Consolas" w:eastAsia="Times New Roman" w:hAnsi="Consolas" w:cs="Times New Roman"/>
          <w:color w:val="FFFFFF"/>
          <w:sz w:val="12"/>
          <w:szCs w:val="12"/>
          <w:lang w:eastAsia="es-ES"/>
        </w:rPr>
        <w:t xml:space="preserve"> </w:t>
      </w:r>
      <w:r w:rsidRPr="00C17551">
        <w:rPr>
          <w:rFonts w:ascii="Consolas" w:eastAsia="Times New Roman" w:hAnsi="Consolas" w:cs="Times New Roman"/>
          <w:color w:val="4EC9B0"/>
          <w:sz w:val="12"/>
          <w:szCs w:val="12"/>
          <w:lang w:eastAsia="es-ES"/>
        </w:rPr>
        <w:t>enumerate</w:t>
      </w:r>
      <w:r w:rsidRPr="00C17551">
        <w:rPr>
          <w:rFonts w:ascii="Consolas" w:eastAsia="Times New Roman" w:hAnsi="Consolas" w:cs="Times New Roman"/>
          <w:color w:val="FFFFFF"/>
          <w:sz w:val="12"/>
          <w:szCs w:val="12"/>
          <w:lang w:eastAsia="es-ES"/>
        </w:rPr>
        <w:t>(</w:t>
      </w:r>
      <w:proofErr w:type="spellStart"/>
      <w:r w:rsidRPr="00C17551">
        <w:rPr>
          <w:rFonts w:ascii="Consolas" w:eastAsia="Times New Roman" w:hAnsi="Consolas" w:cs="Times New Roman"/>
          <w:color w:val="9CDCFE"/>
          <w:sz w:val="12"/>
          <w:szCs w:val="12"/>
          <w:lang w:eastAsia="es-ES"/>
        </w:rPr>
        <w:t>self</w:t>
      </w:r>
      <w:r w:rsidRPr="00C17551">
        <w:rPr>
          <w:rFonts w:ascii="Consolas" w:eastAsia="Times New Roman" w:hAnsi="Consolas" w:cs="Times New Roman"/>
          <w:color w:val="FFFFFF"/>
          <w:sz w:val="12"/>
          <w:szCs w:val="12"/>
          <w:lang w:eastAsia="es-ES"/>
        </w:rPr>
        <w:t>.</w:t>
      </w:r>
      <w:r w:rsidRPr="00C17551">
        <w:rPr>
          <w:rFonts w:ascii="Consolas" w:eastAsia="Times New Roman" w:hAnsi="Consolas" w:cs="Times New Roman"/>
          <w:color w:val="9CDCFE"/>
          <w:sz w:val="12"/>
          <w:szCs w:val="12"/>
          <w:lang w:eastAsia="es-ES"/>
        </w:rPr>
        <w:t>Sequencer</w:t>
      </w:r>
      <w:proofErr w:type="spellEnd"/>
      <w:r w:rsidRPr="00C17551">
        <w:rPr>
          <w:rFonts w:ascii="Consolas" w:eastAsia="Times New Roman" w:hAnsi="Consolas" w:cs="Times New Roman"/>
          <w:color w:val="FFFFFF"/>
          <w:sz w:val="12"/>
          <w:szCs w:val="12"/>
          <w:lang w:eastAsia="es-ES"/>
        </w:rPr>
        <w:t xml:space="preserve">) </w:t>
      </w:r>
      <w:r w:rsidRPr="00C17551">
        <w:rPr>
          <w:rFonts w:ascii="Consolas" w:eastAsia="Times New Roman" w:hAnsi="Consolas" w:cs="Times New Roman"/>
          <w:color w:val="C586C0"/>
          <w:sz w:val="12"/>
          <w:szCs w:val="12"/>
          <w:lang w:eastAsia="es-ES"/>
        </w:rPr>
        <w:t>if</w:t>
      </w:r>
      <w:r w:rsidRPr="00C17551">
        <w:rPr>
          <w:rFonts w:ascii="Consolas" w:eastAsia="Times New Roman" w:hAnsi="Consolas" w:cs="Times New Roman"/>
          <w:color w:val="FFFFFF"/>
          <w:sz w:val="12"/>
          <w:szCs w:val="12"/>
          <w:lang w:eastAsia="es-ES"/>
        </w:rPr>
        <w:t xml:space="preserve"> </w:t>
      </w:r>
      <w:r w:rsidRPr="00C17551">
        <w:rPr>
          <w:rFonts w:ascii="Consolas" w:eastAsia="Times New Roman" w:hAnsi="Consolas" w:cs="Times New Roman"/>
          <w:color w:val="9CDCFE"/>
          <w:sz w:val="12"/>
          <w:szCs w:val="12"/>
          <w:lang w:eastAsia="es-ES"/>
        </w:rPr>
        <w:t>x</w:t>
      </w:r>
      <w:r w:rsidRPr="00C17551">
        <w:rPr>
          <w:rFonts w:ascii="Consolas" w:eastAsia="Times New Roman" w:hAnsi="Consolas" w:cs="Times New Roman"/>
          <w:color w:val="FFFFFF"/>
          <w:sz w:val="12"/>
          <w:szCs w:val="12"/>
          <w:lang w:eastAsia="es-ES"/>
        </w:rPr>
        <w:t xml:space="preserve"> </w:t>
      </w:r>
      <w:r w:rsidRPr="00C17551">
        <w:rPr>
          <w:rFonts w:ascii="Consolas" w:eastAsia="Times New Roman" w:hAnsi="Consolas" w:cs="Times New Roman"/>
          <w:color w:val="569CD6"/>
          <w:sz w:val="12"/>
          <w:szCs w:val="12"/>
          <w:lang w:eastAsia="es-ES"/>
        </w:rPr>
        <w:t>in</w:t>
      </w:r>
      <w:r w:rsidRPr="00C17551">
        <w:rPr>
          <w:rFonts w:ascii="Consolas" w:eastAsia="Times New Roman" w:hAnsi="Consolas" w:cs="Times New Roman"/>
          <w:color w:val="FFFFFF"/>
          <w:sz w:val="12"/>
          <w:szCs w:val="12"/>
          <w:lang w:eastAsia="es-ES"/>
        </w:rPr>
        <w:t xml:space="preserve"> </w:t>
      </w:r>
      <w:r w:rsidRPr="00C17551">
        <w:rPr>
          <w:rFonts w:ascii="Consolas" w:eastAsia="Times New Roman" w:hAnsi="Consolas" w:cs="Times New Roman"/>
          <w:color w:val="9CDCFE"/>
          <w:sz w:val="12"/>
          <w:szCs w:val="12"/>
          <w:lang w:eastAsia="es-ES"/>
        </w:rPr>
        <w:t>task</w:t>
      </w:r>
      <w:r w:rsidRPr="00C17551">
        <w:rPr>
          <w:rFonts w:ascii="Consolas" w:eastAsia="Times New Roman" w:hAnsi="Consolas" w:cs="Times New Roman"/>
          <w:color w:val="FFFFFF"/>
          <w:sz w:val="12"/>
          <w:szCs w:val="12"/>
          <w:lang w:eastAsia="es-ES"/>
        </w:rPr>
        <w:t>][</w:t>
      </w:r>
      <w:r w:rsidRPr="00C17551">
        <w:rPr>
          <w:rFonts w:ascii="Consolas" w:eastAsia="Times New Roman" w:hAnsi="Consolas" w:cs="Times New Roman"/>
          <w:color w:val="B5CEA8"/>
          <w:sz w:val="12"/>
          <w:szCs w:val="12"/>
          <w:lang w:eastAsia="es-ES"/>
        </w:rPr>
        <w:t>0</w:t>
      </w:r>
      <w:r w:rsidRPr="00C17551">
        <w:rPr>
          <w:rFonts w:ascii="Consolas" w:eastAsia="Times New Roman" w:hAnsi="Consolas" w:cs="Times New Roman"/>
          <w:color w:val="FFFFFF"/>
          <w:sz w:val="12"/>
          <w:szCs w:val="12"/>
          <w:lang w:eastAsia="es-ES"/>
        </w:rPr>
        <w:t>]</w:t>
      </w:r>
    </w:p>
    <w:p w14:paraId="461117EE" w14:textId="77777777" w:rsidR="00CA31A2" w:rsidRPr="00C17551" w:rsidRDefault="00CA31A2" w:rsidP="00CA31A2">
      <w:pPr>
        <w:pStyle w:val="Prrafodelista"/>
        <w:numPr>
          <w:ilvl w:val="0"/>
          <w:numId w:val="12"/>
        </w:numPr>
        <w:shd w:val="clear" w:color="auto" w:fill="000000"/>
        <w:spacing w:after="0" w:line="285" w:lineRule="atLeast"/>
        <w:rPr>
          <w:rFonts w:ascii="Consolas" w:eastAsia="Times New Roman" w:hAnsi="Consolas" w:cs="Times New Roman"/>
          <w:color w:val="FFFFFF"/>
          <w:sz w:val="12"/>
          <w:szCs w:val="12"/>
          <w:lang w:eastAsia="es-ES"/>
        </w:rPr>
      </w:pPr>
      <w:r w:rsidRPr="00C17551">
        <w:rPr>
          <w:rFonts w:ascii="Consolas" w:eastAsia="Times New Roman" w:hAnsi="Consolas" w:cs="Times New Roman"/>
          <w:color w:val="FFFFFF"/>
          <w:sz w:val="12"/>
          <w:szCs w:val="12"/>
          <w:lang w:eastAsia="es-ES"/>
        </w:rPr>
        <w:t xml:space="preserve">                    </w:t>
      </w:r>
    </w:p>
    <w:p w14:paraId="18CFED50" w14:textId="77777777" w:rsidR="00CA31A2" w:rsidRPr="005F57FC" w:rsidRDefault="00CA31A2" w:rsidP="00CA31A2">
      <w:pPr>
        <w:pStyle w:val="Prrafodelista"/>
        <w:numPr>
          <w:ilvl w:val="0"/>
          <w:numId w:val="12"/>
        </w:numPr>
        <w:shd w:val="clear" w:color="auto" w:fill="000000"/>
        <w:spacing w:after="0" w:line="285" w:lineRule="atLeast"/>
        <w:rPr>
          <w:rFonts w:ascii="Consolas" w:eastAsia="Times New Roman" w:hAnsi="Consolas" w:cs="Times New Roman"/>
          <w:color w:val="FFFFFF"/>
          <w:sz w:val="12"/>
          <w:szCs w:val="12"/>
          <w:lang w:val="es-ES" w:eastAsia="es-ES"/>
        </w:rPr>
      </w:pPr>
      <w:r w:rsidRPr="00C17551">
        <w:rPr>
          <w:rFonts w:ascii="Consolas" w:eastAsia="Times New Roman" w:hAnsi="Consolas" w:cs="Times New Roman"/>
          <w:color w:val="FFFFFF"/>
          <w:sz w:val="12"/>
          <w:szCs w:val="12"/>
          <w:lang w:eastAsia="es-ES"/>
        </w:rPr>
        <w:t xml:space="preserve">                    </w:t>
      </w:r>
      <w:r w:rsidRPr="005F57FC">
        <w:rPr>
          <w:rFonts w:ascii="Consolas" w:eastAsia="Times New Roman" w:hAnsi="Consolas" w:cs="Times New Roman"/>
          <w:color w:val="7CA668"/>
          <w:sz w:val="12"/>
          <w:szCs w:val="12"/>
          <w:lang w:val="es-ES" w:eastAsia="es-ES"/>
        </w:rPr>
        <w:t xml:space="preserve"># </w:t>
      </w:r>
      <w:proofErr w:type="spellStart"/>
      <w:r w:rsidRPr="005F57FC">
        <w:rPr>
          <w:rFonts w:ascii="Consolas" w:eastAsia="Times New Roman" w:hAnsi="Consolas" w:cs="Times New Roman"/>
          <w:color w:val="7CA668"/>
          <w:sz w:val="12"/>
          <w:szCs w:val="12"/>
          <w:lang w:val="es-ES" w:eastAsia="es-ES"/>
        </w:rPr>
        <w:t>Index</w:t>
      </w:r>
      <w:proofErr w:type="spellEnd"/>
      <w:r w:rsidRPr="005F57FC">
        <w:rPr>
          <w:rFonts w:ascii="Consolas" w:eastAsia="Times New Roman" w:hAnsi="Consolas" w:cs="Times New Roman"/>
          <w:color w:val="7CA668"/>
          <w:sz w:val="12"/>
          <w:szCs w:val="12"/>
          <w:lang w:val="es-ES" w:eastAsia="es-ES"/>
        </w:rPr>
        <w:t xml:space="preserve"> in </w:t>
      </w:r>
      <w:proofErr w:type="spellStart"/>
      <w:r w:rsidRPr="005F57FC">
        <w:rPr>
          <w:rFonts w:ascii="Consolas" w:eastAsia="Times New Roman" w:hAnsi="Consolas" w:cs="Times New Roman"/>
          <w:color w:val="7CA668"/>
          <w:sz w:val="12"/>
          <w:szCs w:val="12"/>
          <w:lang w:val="es-ES" w:eastAsia="es-ES"/>
        </w:rPr>
        <w:t>Sequencer</w:t>
      </w:r>
      <w:proofErr w:type="spellEnd"/>
    </w:p>
    <w:p w14:paraId="7BCFE675" w14:textId="77777777" w:rsidR="00CA31A2" w:rsidRPr="005F57FC" w:rsidRDefault="00CA31A2" w:rsidP="00CA31A2">
      <w:pPr>
        <w:pStyle w:val="Prrafodelista"/>
        <w:numPr>
          <w:ilvl w:val="0"/>
          <w:numId w:val="12"/>
        </w:numPr>
        <w:shd w:val="clear" w:color="auto" w:fill="000000"/>
        <w:spacing w:after="0" w:line="285" w:lineRule="atLeast"/>
        <w:rPr>
          <w:rFonts w:ascii="Consolas" w:eastAsia="Times New Roman" w:hAnsi="Consolas" w:cs="Times New Roman"/>
          <w:color w:val="FFFFFF"/>
          <w:sz w:val="12"/>
          <w:szCs w:val="12"/>
          <w:lang w:val="es-ES" w:eastAsia="es-ES"/>
        </w:rPr>
      </w:pPr>
      <w:r w:rsidRPr="005F57FC">
        <w:rPr>
          <w:rFonts w:ascii="Consolas" w:eastAsia="Times New Roman" w:hAnsi="Consolas" w:cs="Times New Roman"/>
          <w:color w:val="FFFFFF"/>
          <w:sz w:val="12"/>
          <w:szCs w:val="12"/>
          <w:lang w:val="es-ES" w:eastAsia="es-ES"/>
        </w:rPr>
        <w:t xml:space="preserve">                    </w:t>
      </w:r>
      <w:proofErr w:type="spellStart"/>
      <w:r w:rsidRPr="005F57FC">
        <w:rPr>
          <w:rFonts w:ascii="Consolas" w:eastAsia="Times New Roman" w:hAnsi="Consolas" w:cs="Times New Roman"/>
          <w:color w:val="9CDCFE"/>
          <w:sz w:val="12"/>
          <w:szCs w:val="12"/>
          <w:lang w:val="es-ES" w:eastAsia="es-ES"/>
        </w:rPr>
        <w:t>newindex</w:t>
      </w:r>
      <w:proofErr w:type="spellEnd"/>
      <w:r w:rsidRPr="005F57FC">
        <w:rPr>
          <w:rFonts w:ascii="Consolas" w:eastAsia="Times New Roman" w:hAnsi="Consolas" w:cs="Times New Roman"/>
          <w:color w:val="FFFFFF"/>
          <w:sz w:val="12"/>
          <w:szCs w:val="12"/>
          <w:lang w:val="es-ES" w:eastAsia="es-ES"/>
        </w:rPr>
        <w:t xml:space="preserve"> </w:t>
      </w:r>
      <w:r w:rsidRPr="005F57FC">
        <w:rPr>
          <w:rFonts w:ascii="Consolas" w:eastAsia="Times New Roman" w:hAnsi="Consolas" w:cs="Times New Roman"/>
          <w:color w:val="D4D4D4"/>
          <w:sz w:val="12"/>
          <w:szCs w:val="12"/>
          <w:lang w:val="es-ES" w:eastAsia="es-ES"/>
        </w:rPr>
        <w:t>=</w:t>
      </w:r>
      <w:r w:rsidRPr="005F57FC">
        <w:rPr>
          <w:rFonts w:ascii="Consolas" w:eastAsia="Times New Roman" w:hAnsi="Consolas" w:cs="Times New Roman"/>
          <w:color w:val="FFFFFF"/>
          <w:sz w:val="12"/>
          <w:szCs w:val="12"/>
          <w:lang w:val="es-ES" w:eastAsia="es-ES"/>
        </w:rPr>
        <w:t xml:space="preserve"> </w:t>
      </w:r>
      <w:proofErr w:type="spellStart"/>
      <w:r w:rsidRPr="005F57FC">
        <w:rPr>
          <w:rFonts w:ascii="Consolas" w:eastAsia="Times New Roman" w:hAnsi="Consolas" w:cs="Times New Roman"/>
          <w:color w:val="9CDCFE"/>
          <w:sz w:val="12"/>
          <w:szCs w:val="12"/>
          <w:lang w:val="es-ES" w:eastAsia="es-ES"/>
        </w:rPr>
        <w:t>index</w:t>
      </w:r>
      <w:proofErr w:type="spellEnd"/>
    </w:p>
    <w:p w14:paraId="71C912E2" w14:textId="77777777" w:rsidR="00CA31A2" w:rsidRPr="005F57FC" w:rsidRDefault="00CA31A2" w:rsidP="00CA31A2">
      <w:pPr>
        <w:pStyle w:val="Prrafodelista"/>
        <w:numPr>
          <w:ilvl w:val="0"/>
          <w:numId w:val="12"/>
        </w:numPr>
        <w:shd w:val="clear" w:color="auto" w:fill="000000"/>
        <w:spacing w:after="0" w:line="285" w:lineRule="atLeast"/>
        <w:rPr>
          <w:rFonts w:ascii="Consolas" w:eastAsia="Times New Roman" w:hAnsi="Consolas" w:cs="Times New Roman"/>
          <w:color w:val="FFFFFF"/>
          <w:sz w:val="12"/>
          <w:szCs w:val="12"/>
          <w:lang w:val="es-ES" w:eastAsia="es-ES"/>
        </w:rPr>
      </w:pPr>
      <w:r w:rsidRPr="005F57FC">
        <w:rPr>
          <w:rFonts w:ascii="Consolas" w:eastAsia="Times New Roman" w:hAnsi="Consolas" w:cs="Times New Roman"/>
          <w:color w:val="FFFFFF"/>
          <w:sz w:val="12"/>
          <w:szCs w:val="12"/>
          <w:lang w:val="es-ES" w:eastAsia="es-ES"/>
        </w:rPr>
        <w:t>                   </w:t>
      </w:r>
    </w:p>
    <w:p w14:paraId="49E65605" w14:textId="77777777" w:rsidR="00CA31A2" w:rsidRPr="005F57FC" w:rsidRDefault="00CA31A2" w:rsidP="00CA31A2">
      <w:pPr>
        <w:pStyle w:val="Prrafodelista"/>
        <w:numPr>
          <w:ilvl w:val="0"/>
          <w:numId w:val="12"/>
        </w:numPr>
        <w:shd w:val="clear" w:color="auto" w:fill="000000"/>
        <w:spacing w:after="0" w:line="285" w:lineRule="atLeast"/>
        <w:rPr>
          <w:rFonts w:ascii="Consolas" w:eastAsia="Times New Roman" w:hAnsi="Consolas" w:cs="Times New Roman"/>
          <w:color w:val="FFFFFF"/>
          <w:sz w:val="12"/>
          <w:szCs w:val="12"/>
          <w:lang w:val="es-ES" w:eastAsia="es-ES"/>
        </w:rPr>
      </w:pPr>
      <w:r w:rsidRPr="005F57FC">
        <w:rPr>
          <w:rFonts w:ascii="Consolas" w:eastAsia="Times New Roman" w:hAnsi="Consolas" w:cs="Times New Roman"/>
          <w:color w:val="FFFFFF"/>
          <w:sz w:val="12"/>
          <w:szCs w:val="12"/>
          <w:lang w:val="es-ES" w:eastAsia="es-ES"/>
        </w:rPr>
        <w:t>                   </w:t>
      </w:r>
      <w:r w:rsidRPr="005F57FC">
        <w:rPr>
          <w:rFonts w:ascii="Consolas" w:eastAsia="Times New Roman" w:hAnsi="Consolas" w:cs="Times New Roman"/>
          <w:color w:val="7CA668"/>
          <w:sz w:val="12"/>
          <w:szCs w:val="12"/>
          <w:lang w:val="es-ES" w:eastAsia="es-ES"/>
        </w:rPr>
        <w:t xml:space="preserve"># Compute </w:t>
      </w:r>
      <w:proofErr w:type="spellStart"/>
      <w:r w:rsidRPr="005F57FC">
        <w:rPr>
          <w:rFonts w:ascii="Consolas" w:eastAsia="Times New Roman" w:hAnsi="Consolas" w:cs="Times New Roman"/>
          <w:color w:val="7CA668"/>
          <w:sz w:val="12"/>
          <w:szCs w:val="12"/>
          <w:lang w:val="es-ES" w:eastAsia="es-ES"/>
        </w:rPr>
        <w:t>priority</w:t>
      </w:r>
      <w:proofErr w:type="spellEnd"/>
    </w:p>
    <w:p w14:paraId="247EE9A4" w14:textId="77777777" w:rsidR="00CA31A2" w:rsidRPr="005F57FC" w:rsidRDefault="00CA31A2" w:rsidP="00CA31A2">
      <w:pPr>
        <w:pStyle w:val="Prrafodelista"/>
        <w:numPr>
          <w:ilvl w:val="0"/>
          <w:numId w:val="12"/>
        </w:numPr>
        <w:shd w:val="clear" w:color="auto" w:fill="000000"/>
        <w:spacing w:after="0" w:line="285" w:lineRule="atLeast"/>
        <w:rPr>
          <w:rFonts w:ascii="Consolas" w:eastAsia="Times New Roman" w:hAnsi="Consolas" w:cs="Times New Roman"/>
          <w:color w:val="FFFFFF"/>
          <w:sz w:val="12"/>
          <w:szCs w:val="12"/>
          <w:lang w:val="es-ES" w:eastAsia="es-ES"/>
        </w:rPr>
      </w:pPr>
      <w:r w:rsidRPr="005F57FC">
        <w:rPr>
          <w:rFonts w:ascii="Consolas" w:eastAsia="Times New Roman" w:hAnsi="Consolas" w:cs="Times New Roman"/>
          <w:color w:val="FFFFFF"/>
          <w:sz w:val="12"/>
          <w:szCs w:val="12"/>
          <w:lang w:val="es-ES" w:eastAsia="es-ES"/>
        </w:rPr>
        <w:t xml:space="preserve">                    </w:t>
      </w:r>
      <w:proofErr w:type="spellStart"/>
      <w:r w:rsidRPr="005F57FC">
        <w:rPr>
          <w:rFonts w:ascii="Consolas" w:eastAsia="Times New Roman" w:hAnsi="Consolas" w:cs="Times New Roman"/>
          <w:color w:val="9CDCFE"/>
          <w:sz w:val="12"/>
          <w:szCs w:val="12"/>
          <w:lang w:val="es-ES" w:eastAsia="es-ES"/>
        </w:rPr>
        <w:t>priority</w:t>
      </w:r>
      <w:proofErr w:type="spellEnd"/>
      <w:r w:rsidRPr="005F57FC">
        <w:rPr>
          <w:rFonts w:ascii="Consolas" w:eastAsia="Times New Roman" w:hAnsi="Consolas" w:cs="Times New Roman"/>
          <w:color w:val="FFFFFF"/>
          <w:sz w:val="12"/>
          <w:szCs w:val="12"/>
          <w:lang w:val="es-ES" w:eastAsia="es-ES"/>
        </w:rPr>
        <w:t xml:space="preserve"> </w:t>
      </w:r>
      <w:r w:rsidRPr="005F57FC">
        <w:rPr>
          <w:rFonts w:ascii="Consolas" w:eastAsia="Times New Roman" w:hAnsi="Consolas" w:cs="Times New Roman"/>
          <w:color w:val="D4D4D4"/>
          <w:sz w:val="12"/>
          <w:szCs w:val="12"/>
          <w:lang w:val="es-ES" w:eastAsia="es-ES"/>
        </w:rPr>
        <w:t>=</w:t>
      </w:r>
      <w:r w:rsidRPr="005F57FC">
        <w:rPr>
          <w:rFonts w:ascii="Consolas" w:eastAsia="Times New Roman" w:hAnsi="Consolas" w:cs="Times New Roman"/>
          <w:color w:val="FFFFFF"/>
          <w:sz w:val="12"/>
          <w:szCs w:val="12"/>
          <w:lang w:val="es-ES" w:eastAsia="es-ES"/>
        </w:rPr>
        <w:t xml:space="preserve"> </w:t>
      </w:r>
      <w:proofErr w:type="spellStart"/>
      <w:proofErr w:type="gramStart"/>
      <w:r w:rsidRPr="005F57FC">
        <w:rPr>
          <w:rFonts w:ascii="Consolas" w:eastAsia="Times New Roman" w:hAnsi="Consolas" w:cs="Times New Roman"/>
          <w:color w:val="9CDCFE"/>
          <w:sz w:val="12"/>
          <w:szCs w:val="12"/>
          <w:lang w:val="es-ES" w:eastAsia="es-ES"/>
        </w:rPr>
        <w:t>self</w:t>
      </w:r>
      <w:r w:rsidRPr="005F57FC">
        <w:rPr>
          <w:rFonts w:ascii="Consolas" w:eastAsia="Times New Roman" w:hAnsi="Consolas" w:cs="Times New Roman"/>
          <w:color w:val="FFFFFF"/>
          <w:sz w:val="12"/>
          <w:szCs w:val="12"/>
          <w:lang w:val="es-ES" w:eastAsia="es-ES"/>
        </w:rPr>
        <w:t>.</w:t>
      </w:r>
      <w:r w:rsidRPr="005F57FC">
        <w:rPr>
          <w:rFonts w:ascii="Consolas" w:eastAsia="Times New Roman" w:hAnsi="Consolas" w:cs="Times New Roman"/>
          <w:color w:val="9CDCFE"/>
          <w:sz w:val="12"/>
          <w:szCs w:val="12"/>
          <w:lang w:val="es-ES" w:eastAsia="es-ES"/>
        </w:rPr>
        <w:t>Sequencer</w:t>
      </w:r>
      <w:proofErr w:type="spellEnd"/>
      <w:proofErr w:type="gramEnd"/>
      <w:r w:rsidRPr="005F57FC">
        <w:rPr>
          <w:rFonts w:ascii="Consolas" w:eastAsia="Times New Roman" w:hAnsi="Consolas" w:cs="Times New Roman"/>
          <w:color w:val="FFFFFF"/>
          <w:sz w:val="12"/>
          <w:szCs w:val="12"/>
          <w:lang w:val="es-ES" w:eastAsia="es-ES"/>
        </w:rPr>
        <w:t>[</w:t>
      </w:r>
      <w:proofErr w:type="spellStart"/>
      <w:r w:rsidRPr="005F57FC">
        <w:rPr>
          <w:rFonts w:ascii="Consolas" w:eastAsia="Times New Roman" w:hAnsi="Consolas" w:cs="Times New Roman"/>
          <w:color w:val="9CDCFE"/>
          <w:sz w:val="12"/>
          <w:szCs w:val="12"/>
          <w:lang w:val="es-ES" w:eastAsia="es-ES"/>
        </w:rPr>
        <w:t>index</w:t>
      </w:r>
      <w:proofErr w:type="spellEnd"/>
      <w:r w:rsidRPr="005F57FC">
        <w:rPr>
          <w:rFonts w:ascii="Consolas" w:eastAsia="Times New Roman" w:hAnsi="Consolas" w:cs="Times New Roman"/>
          <w:color w:val="FFFFFF"/>
          <w:sz w:val="12"/>
          <w:szCs w:val="12"/>
          <w:lang w:val="es-ES" w:eastAsia="es-ES"/>
        </w:rPr>
        <w:t>][</w:t>
      </w:r>
      <w:r w:rsidRPr="005F57FC">
        <w:rPr>
          <w:rFonts w:ascii="Consolas" w:eastAsia="Times New Roman" w:hAnsi="Consolas" w:cs="Times New Roman"/>
          <w:color w:val="B5CEA8"/>
          <w:sz w:val="12"/>
          <w:szCs w:val="12"/>
          <w:lang w:val="es-ES" w:eastAsia="es-ES"/>
        </w:rPr>
        <w:t>1</w:t>
      </w:r>
      <w:r w:rsidRPr="005F57FC">
        <w:rPr>
          <w:rFonts w:ascii="Consolas" w:eastAsia="Times New Roman" w:hAnsi="Consolas" w:cs="Times New Roman"/>
          <w:color w:val="FFFFFF"/>
          <w:sz w:val="12"/>
          <w:szCs w:val="12"/>
          <w:lang w:val="es-ES" w:eastAsia="es-ES"/>
        </w:rPr>
        <w:t>]</w:t>
      </w:r>
    </w:p>
    <w:p w14:paraId="33D5FAAA" w14:textId="77777777" w:rsidR="00CA31A2" w:rsidRPr="005F57FC" w:rsidRDefault="00CA31A2" w:rsidP="00CA31A2">
      <w:pPr>
        <w:pStyle w:val="Prrafodelista"/>
        <w:numPr>
          <w:ilvl w:val="0"/>
          <w:numId w:val="12"/>
        </w:numPr>
        <w:shd w:val="clear" w:color="auto" w:fill="000000"/>
        <w:spacing w:after="0" w:line="285" w:lineRule="atLeast"/>
        <w:rPr>
          <w:rFonts w:ascii="Consolas" w:eastAsia="Times New Roman" w:hAnsi="Consolas" w:cs="Times New Roman"/>
          <w:color w:val="FFFFFF"/>
          <w:sz w:val="12"/>
          <w:szCs w:val="12"/>
          <w:lang w:val="es-ES" w:eastAsia="es-ES"/>
        </w:rPr>
      </w:pPr>
      <w:r w:rsidRPr="005F57FC">
        <w:rPr>
          <w:rFonts w:ascii="Consolas" w:eastAsia="Times New Roman" w:hAnsi="Consolas" w:cs="Times New Roman"/>
          <w:color w:val="FFFFFF"/>
          <w:sz w:val="12"/>
          <w:szCs w:val="12"/>
          <w:lang w:val="es-ES" w:eastAsia="es-ES"/>
        </w:rPr>
        <w:t xml:space="preserve">                </w:t>
      </w:r>
    </w:p>
    <w:p w14:paraId="32FE2D8A" w14:textId="77777777" w:rsidR="00CA31A2" w:rsidRPr="005F57FC" w:rsidRDefault="00CA31A2" w:rsidP="00CA31A2">
      <w:pPr>
        <w:pStyle w:val="Prrafodelista"/>
        <w:numPr>
          <w:ilvl w:val="0"/>
          <w:numId w:val="12"/>
        </w:numPr>
        <w:shd w:val="clear" w:color="auto" w:fill="000000"/>
        <w:spacing w:after="0" w:line="285" w:lineRule="atLeast"/>
        <w:rPr>
          <w:rFonts w:ascii="Consolas" w:eastAsia="Times New Roman" w:hAnsi="Consolas" w:cs="Times New Roman"/>
          <w:color w:val="FFFFFF"/>
          <w:sz w:val="12"/>
          <w:szCs w:val="12"/>
          <w:lang w:val="es-ES" w:eastAsia="es-ES"/>
        </w:rPr>
      </w:pPr>
      <w:r w:rsidRPr="005F57FC">
        <w:rPr>
          <w:rFonts w:ascii="Consolas" w:eastAsia="Times New Roman" w:hAnsi="Consolas" w:cs="Times New Roman"/>
          <w:color w:val="FFFFFF"/>
          <w:sz w:val="12"/>
          <w:szCs w:val="12"/>
          <w:lang w:val="es-ES" w:eastAsia="es-ES"/>
        </w:rPr>
        <w:t xml:space="preserve">                </w:t>
      </w:r>
      <w:r w:rsidRPr="005F57FC">
        <w:rPr>
          <w:rFonts w:ascii="Consolas" w:eastAsia="Times New Roman" w:hAnsi="Consolas" w:cs="Times New Roman"/>
          <w:color w:val="7CA668"/>
          <w:sz w:val="12"/>
          <w:szCs w:val="12"/>
          <w:lang w:val="es-ES" w:eastAsia="es-ES"/>
        </w:rPr>
        <w:t xml:space="preserve"># No </w:t>
      </w:r>
      <w:proofErr w:type="spellStart"/>
      <w:r w:rsidRPr="005F57FC">
        <w:rPr>
          <w:rFonts w:ascii="Consolas" w:eastAsia="Times New Roman" w:hAnsi="Consolas" w:cs="Times New Roman"/>
          <w:color w:val="7CA668"/>
          <w:sz w:val="12"/>
          <w:szCs w:val="12"/>
          <w:lang w:val="es-ES" w:eastAsia="es-ES"/>
        </w:rPr>
        <w:t>automatic</w:t>
      </w:r>
      <w:proofErr w:type="spellEnd"/>
      <w:r w:rsidRPr="005F57FC">
        <w:rPr>
          <w:rFonts w:ascii="Consolas" w:eastAsia="Times New Roman" w:hAnsi="Consolas" w:cs="Times New Roman"/>
          <w:color w:val="7CA668"/>
          <w:sz w:val="12"/>
          <w:szCs w:val="12"/>
          <w:lang w:val="es-ES" w:eastAsia="es-ES"/>
        </w:rPr>
        <w:t xml:space="preserve"> </w:t>
      </w:r>
      <w:proofErr w:type="spellStart"/>
      <w:r w:rsidRPr="005F57FC">
        <w:rPr>
          <w:rFonts w:ascii="Consolas" w:eastAsia="Times New Roman" w:hAnsi="Consolas" w:cs="Times New Roman"/>
          <w:color w:val="7CA668"/>
          <w:sz w:val="12"/>
          <w:szCs w:val="12"/>
          <w:lang w:val="es-ES" w:eastAsia="es-ES"/>
        </w:rPr>
        <w:t>commands</w:t>
      </w:r>
      <w:proofErr w:type="spellEnd"/>
      <w:r w:rsidRPr="005F57FC">
        <w:rPr>
          <w:rFonts w:ascii="Consolas" w:eastAsia="Times New Roman" w:hAnsi="Consolas" w:cs="Times New Roman"/>
          <w:color w:val="7CA668"/>
          <w:sz w:val="12"/>
          <w:szCs w:val="12"/>
          <w:lang w:val="es-ES" w:eastAsia="es-ES"/>
        </w:rPr>
        <w:t xml:space="preserve"> </w:t>
      </w:r>
      <w:proofErr w:type="spellStart"/>
      <w:r w:rsidRPr="005F57FC">
        <w:rPr>
          <w:rFonts w:ascii="Consolas" w:eastAsia="Times New Roman" w:hAnsi="Consolas" w:cs="Times New Roman"/>
          <w:color w:val="7CA668"/>
          <w:sz w:val="12"/>
          <w:szCs w:val="12"/>
          <w:lang w:val="es-ES" w:eastAsia="es-ES"/>
        </w:rPr>
        <w:t>yet</w:t>
      </w:r>
      <w:proofErr w:type="spellEnd"/>
    </w:p>
    <w:p w14:paraId="5C25E28B" w14:textId="77777777" w:rsidR="00CA31A2" w:rsidRPr="005F57FC" w:rsidRDefault="00CA31A2" w:rsidP="00CA31A2">
      <w:pPr>
        <w:pStyle w:val="Prrafodelista"/>
        <w:numPr>
          <w:ilvl w:val="0"/>
          <w:numId w:val="12"/>
        </w:numPr>
        <w:shd w:val="clear" w:color="auto" w:fill="000000"/>
        <w:spacing w:after="0" w:line="285" w:lineRule="atLeast"/>
        <w:rPr>
          <w:rFonts w:ascii="Consolas" w:eastAsia="Times New Roman" w:hAnsi="Consolas" w:cs="Times New Roman"/>
          <w:color w:val="FFFFFF"/>
          <w:sz w:val="12"/>
          <w:szCs w:val="12"/>
          <w:lang w:val="es-ES" w:eastAsia="es-ES"/>
        </w:rPr>
      </w:pPr>
      <w:r w:rsidRPr="005F57FC">
        <w:rPr>
          <w:rFonts w:ascii="Consolas" w:eastAsia="Times New Roman" w:hAnsi="Consolas" w:cs="Times New Roman"/>
          <w:color w:val="FFFFFF"/>
          <w:sz w:val="12"/>
          <w:szCs w:val="12"/>
          <w:lang w:val="es-ES" w:eastAsia="es-ES"/>
        </w:rPr>
        <w:t xml:space="preserve">                </w:t>
      </w:r>
      <w:proofErr w:type="spellStart"/>
      <w:r w:rsidRPr="005F57FC">
        <w:rPr>
          <w:rFonts w:ascii="Consolas" w:eastAsia="Times New Roman" w:hAnsi="Consolas" w:cs="Times New Roman"/>
          <w:color w:val="C586C0"/>
          <w:sz w:val="12"/>
          <w:szCs w:val="12"/>
          <w:lang w:val="es-ES" w:eastAsia="es-ES"/>
        </w:rPr>
        <w:t>else</w:t>
      </w:r>
      <w:proofErr w:type="spellEnd"/>
      <w:r w:rsidRPr="005F57FC">
        <w:rPr>
          <w:rFonts w:ascii="Consolas" w:eastAsia="Times New Roman" w:hAnsi="Consolas" w:cs="Times New Roman"/>
          <w:color w:val="FFFFFF"/>
          <w:sz w:val="12"/>
          <w:szCs w:val="12"/>
          <w:lang w:val="es-ES" w:eastAsia="es-ES"/>
        </w:rPr>
        <w:t>:</w:t>
      </w:r>
    </w:p>
    <w:p w14:paraId="3470DF6A" w14:textId="77777777" w:rsidR="00CA31A2" w:rsidRPr="00C17551" w:rsidRDefault="00CA31A2" w:rsidP="00CA31A2">
      <w:pPr>
        <w:pStyle w:val="Prrafodelista"/>
        <w:numPr>
          <w:ilvl w:val="0"/>
          <w:numId w:val="12"/>
        </w:numPr>
        <w:shd w:val="clear" w:color="auto" w:fill="000000"/>
        <w:spacing w:after="0" w:line="285" w:lineRule="atLeast"/>
        <w:rPr>
          <w:rFonts w:ascii="Consolas" w:eastAsia="Times New Roman" w:hAnsi="Consolas" w:cs="Times New Roman"/>
          <w:color w:val="FFFFFF"/>
          <w:sz w:val="12"/>
          <w:szCs w:val="12"/>
          <w:lang w:eastAsia="es-ES"/>
        </w:rPr>
      </w:pPr>
      <w:r w:rsidRPr="00C17551">
        <w:rPr>
          <w:rFonts w:ascii="Consolas" w:eastAsia="Times New Roman" w:hAnsi="Consolas" w:cs="Times New Roman"/>
          <w:color w:val="FFFFFF"/>
          <w:sz w:val="12"/>
          <w:szCs w:val="12"/>
          <w:lang w:eastAsia="es-ES"/>
        </w:rPr>
        <w:t xml:space="preserve">                    </w:t>
      </w:r>
      <w:r w:rsidRPr="00C17551">
        <w:rPr>
          <w:rFonts w:ascii="Consolas" w:eastAsia="Times New Roman" w:hAnsi="Consolas" w:cs="Times New Roman"/>
          <w:color w:val="7CA668"/>
          <w:sz w:val="12"/>
          <w:szCs w:val="12"/>
          <w:lang w:eastAsia="es-ES"/>
        </w:rPr>
        <w:t># Check if rover has other tasks in Sequencer</w:t>
      </w:r>
    </w:p>
    <w:p w14:paraId="6937B514" w14:textId="77777777" w:rsidR="00CA31A2" w:rsidRPr="00C17551" w:rsidRDefault="00CA31A2" w:rsidP="00CA31A2">
      <w:pPr>
        <w:pStyle w:val="Prrafodelista"/>
        <w:numPr>
          <w:ilvl w:val="0"/>
          <w:numId w:val="12"/>
        </w:numPr>
        <w:shd w:val="clear" w:color="auto" w:fill="000000"/>
        <w:spacing w:after="0" w:line="285" w:lineRule="atLeast"/>
        <w:rPr>
          <w:rFonts w:ascii="Consolas" w:eastAsia="Times New Roman" w:hAnsi="Consolas" w:cs="Times New Roman"/>
          <w:color w:val="FFFFFF"/>
          <w:sz w:val="12"/>
          <w:szCs w:val="12"/>
          <w:lang w:eastAsia="es-ES"/>
        </w:rPr>
      </w:pPr>
      <w:r w:rsidRPr="00C17551">
        <w:rPr>
          <w:rFonts w:ascii="Consolas" w:eastAsia="Times New Roman" w:hAnsi="Consolas" w:cs="Times New Roman"/>
          <w:color w:val="FFFFFF"/>
          <w:sz w:val="12"/>
          <w:szCs w:val="12"/>
          <w:lang w:eastAsia="es-ES"/>
        </w:rPr>
        <w:t xml:space="preserve">                    </w:t>
      </w:r>
      <w:r w:rsidRPr="00C17551">
        <w:rPr>
          <w:rFonts w:ascii="Consolas" w:eastAsia="Times New Roman" w:hAnsi="Consolas" w:cs="Times New Roman"/>
          <w:color w:val="9CDCFE"/>
          <w:sz w:val="12"/>
          <w:szCs w:val="12"/>
          <w:lang w:eastAsia="es-ES"/>
        </w:rPr>
        <w:t>matches</w:t>
      </w:r>
      <w:r w:rsidRPr="00C17551">
        <w:rPr>
          <w:rFonts w:ascii="Consolas" w:eastAsia="Times New Roman" w:hAnsi="Consolas" w:cs="Times New Roman"/>
          <w:color w:val="FFFFFF"/>
          <w:sz w:val="12"/>
          <w:szCs w:val="12"/>
          <w:lang w:eastAsia="es-ES"/>
        </w:rPr>
        <w:t xml:space="preserve"> </w:t>
      </w:r>
      <w:r w:rsidRPr="00C17551">
        <w:rPr>
          <w:rFonts w:ascii="Consolas" w:eastAsia="Times New Roman" w:hAnsi="Consolas" w:cs="Times New Roman"/>
          <w:color w:val="D4D4D4"/>
          <w:sz w:val="12"/>
          <w:szCs w:val="12"/>
          <w:lang w:eastAsia="es-ES"/>
        </w:rPr>
        <w:t>=</w:t>
      </w:r>
      <w:r w:rsidRPr="00C17551">
        <w:rPr>
          <w:rFonts w:ascii="Consolas" w:eastAsia="Times New Roman" w:hAnsi="Consolas" w:cs="Times New Roman"/>
          <w:color w:val="FFFFFF"/>
          <w:sz w:val="12"/>
          <w:szCs w:val="12"/>
          <w:lang w:eastAsia="es-ES"/>
        </w:rPr>
        <w:t xml:space="preserve"> [</w:t>
      </w:r>
      <w:r w:rsidRPr="00C17551">
        <w:rPr>
          <w:rFonts w:ascii="Consolas" w:eastAsia="Times New Roman" w:hAnsi="Consolas" w:cs="Times New Roman"/>
          <w:color w:val="9CDCFE"/>
          <w:sz w:val="12"/>
          <w:szCs w:val="12"/>
          <w:lang w:eastAsia="es-ES"/>
        </w:rPr>
        <w:t>d</w:t>
      </w:r>
      <w:r w:rsidRPr="00C17551">
        <w:rPr>
          <w:rFonts w:ascii="Consolas" w:eastAsia="Times New Roman" w:hAnsi="Consolas" w:cs="Times New Roman"/>
          <w:color w:val="FFFFFF"/>
          <w:sz w:val="12"/>
          <w:szCs w:val="12"/>
          <w:lang w:eastAsia="es-ES"/>
        </w:rPr>
        <w:t xml:space="preserve"> </w:t>
      </w:r>
      <w:proofErr w:type="spellStart"/>
      <w:r w:rsidRPr="00C17551">
        <w:rPr>
          <w:rFonts w:ascii="Consolas" w:eastAsia="Times New Roman" w:hAnsi="Consolas" w:cs="Times New Roman"/>
          <w:color w:val="C586C0"/>
          <w:sz w:val="12"/>
          <w:szCs w:val="12"/>
          <w:lang w:eastAsia="es-ES"/>
        </w:rPr>
        <w:t>for</w:t>
      </w:r>
      <w:r w:rsidRPr="00C17551">
        <w:rPr>
          <w:rFonts w:ascii="Consolas" w:eastAsia="Times New Roman" w:hAnsi="Consolas" w:cs="Times New Roman"/>
          <w:color w:val="FFFFFF"/>
          <w:sz w:val="12"/>
          <w:szCs w:val="12"/>
          <w:lang w:eastAsia="es-ES"/>
        </w:rPr>
        <w:t xml:space="preserve"> </w:t>
      </w:r>
      <w:r w:rsidRPr="00C17551">
        <w:rPr>
          <w:rFonts w:ascii="Consolas" w:eastAsia="Times New Roman" w:hAnsi="Consolas" w:cs="Times New Roman"/>
          <w:color w:val="9CDCFE"/>
          <w:sz w:val="12"/>
          <w:szCs w:val="12"/>
          <w:lang w:eastAsia="es-ES"/>
        </w:rPr>
        <w:t>d</w:t>
      </w:r>
      <w:proofErr w:type="spellEnd"/>
      <w:r w:rsidRPr="00C17551">
        <w:rPr>
          <w:rFonts w:ascii="Consolas" w:eastAsia="Times New Roman" w:hAnsi="Consolas" w:cs="Times New Roman"/>
          <w:color w:val="FFFFFF"/>
          <w:sz w:val="12"/>
          <w:szCs w:val="12"/>
          <w:lang w:eastAsia="es-ES"/>
        </w:rPr>
        <w:t xml:space="preserve"> </w:t>
      </w:r>
      <w:r w:rsidRPr="00C17551">
        <w:rPr>
          <w:rFonts w:ascii="Consolas" w:eastAsia="Times New Roman" w:hAnsi="Consolas" w:cs="Times New Roman"/>
          <w:color w:val="C586C0"/>
          <w:sz w:val="12"/>
          <w:szCs w:val="12"/>
          <w:lang w:eastAsia="es-ES"/>
        </w:rPr>
        <w:t>in</w:t>
      </w:r>
      <w:r w:rsidRPr="00C17551">
        <w:rPr>
          <w:rFonts w:ascii="Consolas" w:eastAsia="Times New Roman" w:hAnsi="Consolas" w:cs="Times New Roman"/>
          <w:color w:val="FFFFFF"/>
          <w:sz w:val="12"/>
          <w:szCs w:val="12"/>
          <w:lang w:eastAsia="es-ES"/>
        </w:rPr>
        <w:t xml:space="preserve"> </w:t>
      </w:r>
      <w:proofErr w:type="spellStart"/>
      <w:proofErr w:type="gramStart"/>
      <w:r w:rsidRPr="00C17551">
        <w:rPr>
          <w:rFonts w:ascii="Consolas" w:eastAsia="Times New Roman" w:hAnsi="Consolas" w:cs="Times New Roman"/>
          <w:color w:val="9CDCFE"/>
          <w:sz w:val="12"/>
          <w:szCs w:val="12"/>
          <w:lang w:eastAsia="es-ES"/>
        </w:rPr>
        <w:t>self</w:t>
      </w:r>
      <w:r w:rsidRPr="00C17551">
        <w:rPr>
          <w:rFonts w:ascii="Consolas" w:eastAsia="Times New Roman" w:hAnsi="Consolas" w:cs="Times New Roman"/>
          <w:color w:val="FFFFFF"/>
          <w:sz w:val="12"/>
          <w:szCs w:val="12"/>
          <w:lang w:eastAsia="es-ES"/>
        </w:rPr>
        <w:t>.</w:t>
      </w:r>
      <w:r w:rsidRPr="00C17551">
        <w:rPr>
          <w:rFonts w:ascii="Consolas" w:eastAsia="Times New Roman" w:hAnsi="Consolas" w:cs="Times New Roman"/>
          <w:color w:val="9CDCFE"/>
          <w:sz w:val="12"/>
          <w:szCs w:val="12"/>
          <w:lang w:eastAsia="es-ES"/>
        </w:rPr>
        <w:t>Sequencer</w:t>
      </w:r>
      <w:proofErr w:type="spellEnd"/>
      <w:proofErr w:type="gramEnd"/>
      <w:r w:rsidRPr="00C17551">
        <w:rPr>
          <w:rFonts w:ascii="Consolas" w:eastAsia="Times New Roman" w:hAnsi="Consolas" w:cs="Times New Roman"/>
          <w:color w:val="FFFFFF"/>
          <w:sz w:val="12"/>
          <w:szCs w:val="12"/>
          <w:lang w:eastAsia="es-ES"/>
        </w:rPr>
        <w:t xml:space="preserve"> </w:t>
      </w:r>
      <w:r w:rsidRPr="00C17551">
        <w:rPr>
          <w:rFonts w:ascii="Consolas" w:eastAsia="Times New Roman" w:hAnsi="Consolas" w:cs="Times New Roman"/>
          <w:color w:val="C586C0"/>
          <w:sz w:val="12"/>
          <w:szCs w:val="12"/>
          <w:lang w:eastAsia="es-ES"/>
        </w:rPr>
        <w:t>if</w:t>
      </w:r>
      <w:r w:rsidRPr="00C17551">
        <w:rPr>
          <w:rFonts w:ascii="Consolas" w:eastAsia="Times New Roman" w:hAnsi="Consolas" w:cs="Times New Roman"/>
          <w:color w:val="FFFFFF"/>
          <w:sz w:val="12"/>
          <w:szCs w:val="12"/>
          <w:lang w:eastAsia="es-ES"/>
        </w:rPr>
        <w:t xml:space="preserve"> (</w:t>
      </w:r>
      <w:r w:rsidRPr="00C17551">
        <w:rPr>
          <w:rFonts w:ascii="Consolas" w:eastAsia="Times New Roman" w:hAnsi="Consolas" w:cs="Times New Roman"/>
          <w:color w:val="9CDCFE"/>
          <w:sz w:val="12"/>
          <w:szCs w:val="12"/>
          <w:lang w:eastAsia="es-ES"/>
        </w:rPr>
        <w:t>d</w:t>
      </w:r>
      <w:r w:rsidRPr="00C17551">
        <w:rPr>
          <w:rFonts w:ascii="Consolas" w:eastAsia="Times New Roman" w:hAnsi="Consolas" w:cs="Times New Roman"/>
          <w:color w:val="FFFFFF"/>
          <w:sz w:val="12"/>
          <w:szCs w:val="12"/>
          <w:lang w:eastAsia="es-ES"/>
        </w:rPr>
        <w:t>[</w:t>
      </w:r>
      <w:r w:rsidRPr="00C17551">
        <w:rPr>
          <w:rFonts w:ascii="Consolas" w:eastAsia="Times New Roman" w:hAnsi="Consolas" w:cs="Times New Roman"/>
          <w:color w:val="B5CEA8"/>
          <w:sz w:val="12"/>
          <w:szCs w:val="12"/>
          <w:lang w:eastAsia="es-ES"/>
        </w:rPr>
        <w:t>4</w:t>
      </w:r>
      <w:r w:rsidRPr="00C17551">
        <w:rPr>
          <w:rFonts w:ascii="Consolas" w:eastAsia="Times New Roman" w:hAnsi="Consolas" w:cs="Times New Roman"/>
          <w:color w:val="FFFFFF"/>
          <w:sz w:val="12"/>
          <w:szCs w:val="12"/>
          <w:lang w:eastAsia="es-ES"/>
        </w:rPr>
        <w:t xml:space="preserve">] </w:t>
      </w:r>
      <w:r w:rsidRPr="00C17551">
        <w:rPr>
          <w:rFonts w:ascii="Consolas" w:eastAsia="Times New Roman" w:hAnsi="Consolas" w:cs="Times New Roman"/>
          <w:color w:val="D4D4D4"/>
          <w:sz w:val="12"/>
          <w:szCs w:val="12"/>
          <w:lang w:eastAsia="es-ES"/>
        </w:rPr>
        <w:t>==</w:t>
      </w:r>
      <w:r w:rsidRPr="00C17551">
        <w:rPr>
          <w:rFonts w:ascii="Consolas" w:eastAsia="Times New Roman" w:hAnsi="Consolas" w:cs="Times New Roman"/>
          <w:color w:val="FFFFFF"/>
          <w:sz w:val="12"/>
          <w:szCs w:val="12"/>
          <w:lang w:eastAsia="es-ES"/>
        </w:rPr>
        <w:t xml:space="preserve"> </w:t>
      </w:r>
      <w:proofErr w:type="spellStart"/>
      <w:r w:rsidRPr="00C17551">
        <w:rPr>
          <w:rFonts w:ascii="Consolas" w:eastAsia="Times New Roman" w:hAnsi="Consolas" w:cs="Times New Roman"/>
          <w:color w:val="9CDCFE"/>
          <w:sz w:val="12"/>
          <w:szCs w:val="12"/>
          <w:lang w:eastAsia="es-ES"/>
        </w:rPr>
        <w:t>roverid</w:t>
      </w:r>
      <w:proofErr w:type="spellEnd"/>
      <w:r w:rsidRPr="00C17551">
        <w:rPr>
          <w:rFonts w:ascii="Consolas" w:eastAsia="Times New Roman" w:hAnsi="Consolas" w:cs="Times New Roman"/>
          <w:color w:val="FFFFFF"/>
          <w:sz w:val="12"/>
          <w:szCs w:val="12"/>
          <w:lang w:eastAsia="es-ES"/>
        </w:rPr>
        <w:t>)]</w:t>
      </w:r>
    </w:p>
    <w:p w14:paraId="192ABCB9" w14:textId="77777777" w:rsidR="00CA31A2" w:rsidRPr="00C17551" w:rsidRDefault="00CA31A2" w:rsidP="00CA31A2">
      <w:pPr>
        <w:pStyle w:val="Prrafodelista"/>
        <w:numPr>
          <w:ilvl w:val="0"/>
          <w:numId w:val="12"/>
        </w:numPr>
        <w:shd w:val="clear" w:color="auto" w:fill="000000"/>
        <w:spacing w:after="0" w:line="285" w:lineRule="atLeast"/>
        <w:rPr>
          <w:rFonts w:ascii="Consolas" w:eastAsia="Times New Roman" w:hAnsi="Consolas" w:cs="Times New Roman"/>
          <w:color w:val="FFFFFF"/>
          <w:sz w:val="12"/>
          <w:szCs w:val="12"/>
          <w:lang w:eastAsia="es-ES"/>
        </w:rPr>
      </w:pPr>
      <w:r w:rsidRPr="00C17551">
        <w:rPr>
          <w:rFonts w:ascii="Consolas" w:eastAsia="Times New Roman" w:hAnsi="Consolas" w:cs="Times New Roman"/>
          <w:color w:val="FFFFFF"/>
          <w:sz w:val="12"/>
          <w:szCs w:val="12"/>
          <w:lang w:eastAsia="es-ES"/>
        </w:rPr>
        <w:t xml:space="preserve">                    </w:t>
      </w:r>
      <w:r w:rsidRPr="00C17551">
        <w:rPr>
          <w:rFonts w:ascii="Consolas" w:eastAsia="Times New Roman" w:hAnsi="Consolas" w:cs="Times New Roman"/>
          <w:color w:val="9CDCFE"/>
          <w:sz w:val="12"/>
          <w:szCs w:val="12"/>
          <w:lang w:eastAsia="es-ES"/>
        </w:rPr>
        <w:t>indexes</w:t>
      </w:r>
      <w:r w:rsidRPr="00C17551">
        <w:rPr>
          <w:rFonts w:ascii="Consolas" w:eastAsia="Times New Roman" w:hAnsi="Consolas" w:cs="Times New Roman"/>
          <w:color w:val="FFFFFF"/>
          <w:sz w:val="12"/>
          <w:szCs w:val="12"/>
          <w:lang w:eastAsia="es-ES"/>
        </w:rPr>
        <w:t xml:space="preserve"> </w:t>
      </w:r>
      <w:r w:rsidRPr="00C17551">
        <w:rPr>
          <w:rFonts w:ascii="Consolas" w:eastAsia="Times New Roman" w:hAnsi="Consolas" w:cs="Times New Roman"/>
          <w:color w:val="D4D4D4"/>
          <w:sz w:val="12"/>
          <w:szCs w:val="12"/>
          <w:lang w:eastAsia="es-ES"/>
        </w:rPr>
        <w:t>=</w:t>
      </w:r>
      <w:r w:rsidRPr="00C17551">
        <w:rPr>
          <w:rFonts w:ascii="Consolas" w:eastAsia="Times New Roman" w:hAnsi="Consolas" w:cs="Times New Roman"/>
          <w:color w:val="FFFFFF"/>
          <w:sz w:val="12"/>
          <w:szCs w:val="12"/>
          <w:lang w:eastAsia="es-ES"/>
        </w:rPr>
        <w:t xml:space="preserve"> [</w:t>
      </w:r>
      <w:proofErr w:type="spellStart"/>
      <w:r w:rsidRPr="00C17551">
        <w:rPr>
          <w:rFonts w:ascii="Consolas" w:eastAsia="Times New Roman" w:hAnsi="Consolas" w:cs="Times New Roman"/>
          <w:color w:val="9CDCFE"/>
          <w:sz w:val="12"/>
          <w:szCs w:val="12"/>
          <w:lang w:eastAsia="es-ES"/>
        </w:rPr>
        <w:t>i</w:t>
      </w:r>
      <w:proofErr w:type="spellEnd"/>
      <w:r w:rsidRPr="00C17551">
        <w:rPr>
          <w:rFonts w:ascii="Consolas" w:eastAsia="Times New Roman" w:hAnsi="Consolas" w:cs="Times New Roman"/>
          <w:color w:val="FFFFFF"/>
          <w:sz w:val="12"/>
          <w:szCs w:val="12"/>
          <w:lang w:eastAsia="es-ES"/>
        </w:rPr>
        <w:t xml:space="preserve"> </w:t>
      </w:r>
      <w:r w:rsidRPr="00C17551">
        <w:rPr>
          <w:rFonts w:ascii="Consolas" w:eastAsia="Times New Roman" w:hAnsi="Consolas" w:cs="Times New Roman"/>
          <w:color w:val="C586C0"/>
          <w:sz w:val="12"/>
          <w:szCs w:val="12"/>
          <w:lang w:eastAsia="es-ES"/>
        </w:rPr>
        <w:t>for</w:t>
      </w:r>
      <w:r w:rsidRPr="00C17551">
        <w:rPr>
          <w:rFonts w:ascii="Consolas" w:eastAsia="Times New Roman" w:hAnsi="Consolas" w:cs="Times New Roman"/>
          <w:color w:val="FFFFFF"/>
          <w:sz w:val="12"/>
          <w:szCs w:val="12"/>
          <w:lang w:eastAsia="es-ES"/>
        </w:rPr>
        <w:t xml:space="preserve"> </w:t>
      </w:r>
      <w:proofErr w:type="spellStart"/>
      <w:proofErr w:type="gramStart"/>
      <w:r w:rsidRPr="00C17551">
        <w:rPr>
          <w:rFonts w:ascii="Consolas" w:eastAsia="Times New Roman" w:hAnsi="Consolas" w:cs="Times New Roman"/>
          <w:color w:val="9CDCFE"/>
          <w:sz w:val="12"/>
          <w:szCs w:val="12"/>
          <w:lang w:eastAsia="es-ES"/>
        </w:rPr>
        <w:t>i</w:t>
      </w:r>
      <w:r w:rsidRPr="00C17551">
        <w:rPr>
          <w:rFonts w:ascii="Consolas" w:eastAsia="Times New Roman" w:hAnsi="Consolas" w:cs="Times New Roman"/>
          <w:color w:val="FFFFFF"/>
          <w:sz w:val="12"/>
          <w:szCs w:val="12"/>
          <w:lang w:eastAsia="es-ES"/>
        </w:rPr>
        <w:t>,</w:t>
      </w:r>
      <w:r w:rsidRPr="00C17551">
        <w:rPr>
          <w:rFonts w:ascii="Consolas" w:eastAsia="Times New Roman" w:hAnsi="Consolas" w:cs="Times New Roman"/>
          <w:color w:val="9CDCFE"/>
          <w:sz w:val="12"/>
          <w:szCs w:val="12"/>
          <w:lang w:eastAsia="es-ES"/>
        </w:rPr>
        <w:t>x</w:t>
      </w:r>
      <w:proofErr w:type="spellEnd"/>
      <w:proofErr w:type="gramEnd"/>
      <w:r w:rsidRPr="00C17551">
        <w:rPr>
          <w:rFonts w:ascii="Consolas" w:eastAsia="Times New Roman" w:hAnsi="Consolas" w:cs="Times New Roman"/>
          <w:color w:val="FFFFFF"/>
          <w:sz w:val="12"/>
          <w:szCs w:val="12"/>
          <w:lang w:eastAsia="es-ES"/>
        </w:rPr>
        <w:t xml:space="preserve"> </w:t>
      </w:r>
      <w:r w:rsidRPr="00C17551">
        <w:rPr>
          <w:rFonts w:ascii="Consolas" w:eastAsia="Times New Roman" w:hAnsi="Consolas" w:cs="Times New Roman"/>
          <w:color w:val="C586C0"/>
          <w:sz w:val="12"/>
          <w:szCs w:val="12"/>
          <w:lang w:eastAsia="es-ES"/>
        </w:rPr>
        <w:t>in</w:t>
      </w:r>
      <w:r w:rsidRPr="00C17551">
        <w:rPr>
          <w:rFonts w:ascii="Consolas" w:eastAsia="Times New Roman" w:hAnsi="Consolas" w:cs="Times New Roman"/>
          <w:color w:val="FFFFFF"/>
          <w:sz w:val="12"/>
          <w:szCs w:val="12"/>
          <w:lang w:eastAsia="es-ES"/>
        </w:rPr>
        <w:t xml:space="preserve"> </w:t>
      </w:r>
      <w:r w:rsidRPr="00C17551">
        <w:rPr>
          <w:rFonts w:ascii="Consolas" w:eastAsia="Times New Roman" w:hAnsi="Consolas" w:cs="Times New Roman"/>
          <w:color w:val="4EC9B0"/>
          <w:sz w:val="12"/>
          <w:szCs w:val="12"/>
          <w:lang w:eastAsia="es-ES"/>
        </w:rPr>
        <w:t>enumerate</w:t>
      </w:r>
      <w:r w:rsidRPr="00C17551">
        <w:rPr>
          <w:rFonts w:ascii="Consolas" w:eastAsia="Times New Roman" w:hAnsi="Consolas" w:cs="Times New Roman"/>
          <w:color w:val="FFFFFF"/>
          <w:sz w:val="12"/>
          <w:szCs w:val="12"/>
          <w:lang w:eastAsia="es-ES"/>
        </w:rPr>
        <w:t>(</w:t>
      </w:r>
      <w:proofErr w:type="spellStart"/>
      <w:r w:rsidRPr="00C17551">
        <w:rPr>
          <w:rFonts w:ascii="Consolas" w:eastAsia="Times New Roman" w:hAnsi="Consolas" w:cs="Times New Roman"/>
          <w:color w:val="9CDCFE"/>
          <w:sz w:val="12"/>
          <w:szCs w:val="12"/>
          <w:lang w:eastAsia="es-ES"/>
        </w:rPr>
        <w:t>self</w:t>
      </w:r>
      <w:r w:rsidRPr="00C17551">
        <w:rPr>
          <w:rFonts w:ascii="Consolas" w:eastAsia="Times New Roman" w:hAnsi="Consolas" w:cs="Times New Roman"/>
          <w:color w:val="FFFFFF"/>
          <w:sz w:val="12"/>
          <w:szCs w:val="12"/>
          <w:lang w:eastAsia="es-ES"/>
        </w:rPr>
        <w:t>.</w:t>
      </w:r>
      <w:r w:rsidRPr="00C17551">
        <w:rPr>
          <w:rFonts w:ascii="Consolas" w:eastAsia="Times New Roman" w:hAnsi="Consolas" w:cs="Times New Roman"/>
          <w:color w:val="9CDCFE"/>
          <w:sz w:val="12"/>
          <w:szCs w:val="12"/>
          <w:lang w:eastAsia="es-ES"/>
        </w:rPr>
        <w:t>Sequencer</w:t>
      </w:r>
      <w:proofErr w:type="spellEnd"/>
      <w:r w:rsidRPr="00C17551">
        <w:rPr>
          <w:rFonts w:ascii="Consolas" w:eastAsia="Times New Roman" w:hAnsi="Consolas" w:cs="Times New Roman"/>
          <w:color w:val="FFFFFF"/>
          <w:sz w:val="12"/>
          <w:szCs w:val="12"/>
          <w:lang w:eastAsia="es-ES"/>
        </w:rPr>
        <w:t xml:space="preserve">) </w:t>
      </w:r>
      <w:r w:rsidRPr="00C17551">
        <w:rPr>
          <w:rFonts w:ascii="Consolas" w:eastAsia="Times New Roman" w:hAnsi="Consolas" w:cs="Times New Roman"/>
          <w:color w:val="C586C0"/>
          <w:sz w:val="12"/>
          <w:szCs w:val="12"/>
          <w:lang w:eastAsia="es-ES"/>
        </w:rPr>
        <w:t>if</w:t>
      </w:r>
      <w:r w:rsidRPr="00C17551">
        <w:rPr>
          <w:rFonts w:ascii="Consolas" w:eastAsia="Times New Roman" w:hAnsi="Consolas" w:cs="Times New Roman"/>
          <w:color w:val="FFFFFF"/>
          <w:sz w:val="12"/>
          <w:szCs w:val="12"/>
          <w:lang w:eastAsia="es-ES"/>
        </w:rPr>
        <w:t xml:space="preserve"> </w:t>
      </w:r>
      <w:r w:rsidRPr="00C17551">
        <w:rPr>
          <w:rFonts w:ascii="Consolas" w:eastAsia="Times New Roman" w:hAnsi="Consolas" w:cs="Times New Roman"/>
          <w:color w:val="9CDCFE"/>
          <w:sz w:val="12"/>
          <w:szCs w:val="12"/>
          <w:lang w:eastAsia="es-ES"/>
        </w:rPr>
        <w:t>x</w:t>
      </w:r>
      <w:r w:rsidRPr="00C17551">
        <w:rPr>
          <w:rFonts w:ascii="Consolas" w:eastAsia="Times New Roman" w:hAnsi="Consolas" w:cs="Times New Roman"/>
          <w:color w:val="FFFFFF"/>
          <w:sz w:val="12"/>
          <w:szCs w:val="12"/>
          <w:lang w:eastAsia="es-ES"/>
        </w:rPr>
        <w:t xml:space="preserve"> </w:t>
      </w:r>
      <w:r w:rsidRPr="00C17551">
        <w:rPr>
          <w:rFonts w:ascii="Consolas" w:eastAsia="Times New Roman" w:hAnsi="Consolas" w:cs="Times New Roman"/>
          <w:color w:val="569CD6"/>
          <w:sz w:val="12"/>
          <w:szCs w:val="12"/>
          <w:lang w:eastAsia="es-ES"/>
        </w:rPr>
        <w:t>in</w:t>
      </w:r>
      <w:r w:rsidRPr="00C17551">
        <w:rPr>
          <w:rFonts w:ascii="Consolas" w:eastAsia="Times New Roman" w:hAnsi="Consolas" w:cs="Times New Roman"/>
          <w:color w:val="FFFFFF"/>
          <w:sz w:val="12"/>
          <w:szCs w:val="12"/>
          <w:lang w:eastAsia="es-ES"/>
        </w:rPr>
        <w:t xml:space="preserve"> </w:t>
      </w:r>
      <w:r w:rsidRPr="00C17551">
        <w:rPr>
          <w:rFonts w:ascii="Consolas" w:eastAsia="Times New Roman" w:hAnsi="Consolas" w:cs="Times New Roman"/>
          <w:color w:val="9CDCFE"/>
          <w:sz w:val="12"/>
          <w:szCs w:val="12"/>
          <w:lang w:eastAsia="es-ES"/>
        </w:rPr>
        <w:t>matches</w:t>
      </w:r>
      <w:r w:rsidRPr="00C17551">
        <w:rPr>
          <w:rFonts w:ascii="Consolas" w:eastAsia="Times New Roman" w:hAnsi="Consolas" w:cs="Times New Roman"/>
          <w:color w:val="FFFFFF"/>
          <w:sz w:val="12"/>
          <w:szCs w:val="12"/>
          <w:lang w:eastAsia="es-ES"/>
        </w:rPr>
        <w:t>]</w:t>
      </w:r>
    </w:p>
    <w:p w14:paraId="1796D3BC" w14:textId="77777777" w:rsidR="00CA31A2" w:rsidRPr="00C17551" w:rsidRDefault="00CA31A2" w:rsidP="00CA31A2">
      <w:pPr>
        <w:pStyle w:val="Prrafodelista"/>
        <w:numPr>
          <w:ilvl w:val="0"/>
          <w:numId w:val="12"/>
        </w:numPr>
        <w:shd w:val="clear" w:color="auto" w:fill="000000"/>
        <w:spacing w:after="0" w:line="285" w:lineRule="atLeast"/>
        <w:rPr>
          <w:rFonts w:ascii="Consolas" w:eastAsia="Times New Roman" w:hAnsi="Consolas" w:cs="Times New Roman"/>
          <w:color w:val="FFFFFF"/>
          <w:sz w:val="12"/>
          <w:szCs w:val="12"/>
          <w:lang w:eastAsia="es-ES"/>
        </w:rPr>
      </w:pPr>
      <w:r w:rsidRPr="00C17551">
        <w:rPr>
          <w:rFonts w:ascii="Consolas" w:eastAsia="Times New Roman" w:hAnsi="Consolas" w:cs="Times New Roman"/>
          <w:color w:val="FFFFFF"/>
          <w:sz w:val="12"/>
          <w:szCs w:val="12"/>
          <w:lang w:eastAsia="es-ES"/>
        </w:rPr>
        <w:t xml:space="preserve">                    </w:t>
      </w:r>
    </w:p>
    <w:p w14:paraId="10459490" w14:textId="77777777" w:rsidR="00CA31A2" w:rsidRPr="005F57FC" w:rsidRDefault="00CA31A2" w:rsidP="00CA31A2">
      <w:pPr>
        <w:pStyle w:val="Prrafodelista"/>
        <w:numPr>
          <w:ilvl w:val="0"/>
          <w:numId w:val="12"/>
        </w:numPr>
        <w:shd w:val="clear" w:color="auto" w:fill="000000"/>
        <w:spacing w:after="0" w:line="285" w:lineRule="atLeast"/>
        <w:rPr>
          <w:rFonts w:ascii="Consolas" w:eastAsia="Times New Roman" w:hAnsi="Consolas" w:cs="Times New Roman"/>
          <w:color w:val="FFFFFF"/>
          <w:sz w:val="12"/>
          <w:szCs w:val="12"/>
          <w:lang w:val="es-ES" w:eastAsia="es-ES"/>
        </w:rPr>
      </w:pPr>
      <w:r w:rsidRPr="00C17551">
        <w:rPr>
          <w:rFonts w:ascii="Consolas" w:eastAsia="Times New Roman" w:hAnsi="Consolas" w:cs="Times New Roman"/>
          <w:color w:val="FFFFFF"/>
          <w:sz w:val="12"/>
          <w:szCs w:val="12"/>
          <w:lang w:eastAsia="es-ES"/>
        </w:rPr>
        <w:t xml:space="preserve">                    </w:t>
      </w:r>
      <w:proofErr w:type="spellStart"/>
      <w:r w:rsidRPr="005F57FC">
        <w:rPr>
          <w:rFonts w:ascii="Consolas" w:eastAsia="Times New Roman" w:hAnsi="Consolas" w:cs="Times New Roman"/>
          <w:color w:val="C586C0"/>
          <w:sz w:val="12"/>
          <w:szCs w:val="12"/>
          <w:lang w:val="es-ES" w:eastAsia="es-ES"/>
        </w:rPr>
        <w:t>if</w:t>
      </w:r>
      <w:proofErr w:type="spellEnd"/>
      <w:r w:rsidRPr="005F57FC">
        <w:rPr>
          <w:rFonts w:ascii="Consolas" w:eastAsia="Times New Roman" w:hAnsi="Consolas" w:cs="Times New Roman"/>
          <w:color w:val="FFFFFF"/>
          <w:sz w:val="12"/>
          <w:szCs w:val="12"/>
          <w:lang w:val="es-ES" w:eastAsia="es-ES"/>
        </w:rPr>
        <w:t xml:space="preserve"> (</w:t>
      </w:r>
      <w:proofErr w:type="gramStart"/>
      <w:r w:rsidRPr="005F57FC">
        <w:rPr>
          <w:rFonts w:ascii="Consolas" w:eastAsia="Times New Roman" w:hAnsi="Consolas" w:cs="Times New Roman"/>
          <w:color w:val="9CDCFE"/>
          <w:sz w:val="12"/>
          <w:szCs w:val="12"/>
          <w:lang w:val="es-ES" w:eastAsia="es-ES"/>
        </w:rPr>
        <w:t>indexes</w:t>
      </w:r>
      <w:r w:rsidRPr="005F57FC">
        <w:rPr>
          <w:rFonts w:ascii="Consolas" w:eastAsia="Times New Roman" w:hAnsi="Consolas" w:cs="Times New Roman"/>
          <w:color w:val="FFFFFF"/>
          <w:sz w:val="12"/>
          <w:szCs w:val="12"/>
          <w:lang w:val="es-ES" w:eastAsia="es-ES"/>
        </w:rPr>
        <w:t xml:space="preserve"> </w:t>
      </w:r>
      <w:r w:rsidRPr="005F57FC">
        <w:rPr>
          <w:rFonts w:ascii="Consolas" w:eastAsia="Times New Roman" w:hAnsi="Consolas" w:cs="Times New Roman"/>
          <w:color w:val="D4D4D4"/>
          <w:sz w:val="12"/>
          <w:szCs w:val="12"/>
          <w:lang w:val="es-ES" w:eastAsia="es-ES"/>
        </w:rPr>
        <w:t>!</w:t>
      </w:r>
      <w:proofErr w:type="gramEnd"/>
      <w:r w:rsidRPr="005F57FC">
        <w:rPr>
          <w:rFonts w:ascii="Consolas" w:eastAsia="Times New Roman" w:hAnsi="Consolas" w:cs="Times New Roman"/>
          <w:color w:val="D4D4D4"/>
          <w:sz w:val="12"/>
          <w:szCs w:val="12"/>
          <w:lang w:val="es-ES" w:eastAsia="es-ES"/>
        </w:rPr>
        <w:t>=</w:t>
      </w:r>
      <w:r w:rsidRPr="005F57FC">
        <w:rPr>
          <w:rFonts w:ascii="Consolas" w:eastAsia="Times New Roman" w:hAnsi="Consolas" w:cs="Times New Roman"/>
          <w:color w:val="FFFFFF"/>
          <w:sz w:val="12"/>
          <w:szCs w:val="12"/>
          <w:lang w:val="es-ES" w:eastAsia="es-ES"/>
        </w:rPr>
        <w:t xml:space="preserve"> []):</w:t>
      </w:r>
    </w:p>
    <w:p w14:paraId="586113CE" w14:textId="77777777" w:rsidR="00CA31A2" w:rsidRPr="00C17551" w:rsidRDefault="00CA31A2" w:rsidP="00CA31A2">
      <w:pPr>
        <w:pStyle w:val="Prrafodelista"/>
        <w:numPr>
          <w:ilvl w:val="0"/>
          <w:numId w:val="12"/>
        </w:numPr>
        <w:shd w:val="clear" w:color="auto" w:fill="000000"/>
        <w:spacing w:after="0" w:line="285" w:lineRule="atLeast"/>
        <w:rPr>
          <w:rFonts w:ascii="Consolas" w:eastAsia="Times New Roman" w:hAnsi="Consolas" w:cs="Times New Roman"/>
          <w:color w:val="FFFFFF"/>
          <w:sz w:val="12"/>
          <w:szCs w:val="12"/>
          <w:lang w:eastAsia="es-ES"/>
        </w:rPr>
      </w:pPr>
      <w:r w:rsidRPr="00C17551">
        <w:rPr>
          <w:rFonts w:ascii="Consolas" w:eastAsia="Times New Roman" w:hAnsi="Consolas" w:cs="Times New Roman"/>
          <w:color w:val="FFFFFF"/>
          <w:sz w:val="12"/>
          <w:szCs w:val="12"/>
          <w:lang w:eastAsia="es-ES"/>
        </w:rPr>
        <w:t xml:space="preserve">                        </w:t>
      </w:r>
      <w:r w:rsidRPr="00C17551">
        <w:rPr>
          <w:rFonts w:ascii="Consolas" w:eastAsia="Times New Roman" w:hAnsi="Consolas" w:cs="Times New Roman"/>
          <w:color w:val="7CA668"/>
          <w:sz w:val="12"/>
          <w:szCs w:val="12"/>
          <w:lang w:eastAsia="es-ES"/>
        </w:rPr>
        <w:t># Index in Sequencer (added to the bottom of the commands for the rover)</w:t>
      </w:r>
    </w:p>
    <w:p w14:paraId="1F41A838" w14:textId="77777777" w:rsidR="00CA31A2" w:rsidRPr="005F57FC" w:rsidRDefault="00CA31A2" w:rsidP="00CA31A2">
      <w:pPr>
        <w:pStyle w:val="Prrafodelista"/>
        <w:numPr>
          <w:ilvl w:val="0"/>
          <w:numId w:val="12"/>
        </w:numPr>
        <w:shd w:val="clear" w:color="auto" w:fill="000000"/>
        <w:spacing w:after="0" w:line="285" w:lineRule="atLeast"/>
        <w:rPr>
          <w:rFonts w:ascii="Consolas" w:eastAsia="Times New Roman" w:hAnsi="Consolas" w:cs="Times New Roman"/>
          <w:color w:val="FFFFFF"/>
          <w:sz w:val="12"/>
          <w:szCs w:val="12"/>
          <w:lang w:val="es-ES" w:eastAsia="es-ES"/>
        </w:rPr>
      </w:pPr>
      <w:r w:rsidRPr="00C17551">
        <w:rPr>
          <w:rFonts w:ascii="Consolas" w:eastAsia="Times New Roman" w:hAnsi="Consolas" w:cs="Times New Roman"/>
          <w:color w:val="FFFFFF"/>
          <w:sz w:val="12"/>
          <w:szCs w:val="12"/>
          <w:lang w:eastAsia="es-ES"/>
        </w:rPr>
        <w:t xml:space="preserve">                        </w:t>
      </w:r>
      <w:proofErr w:type="spellStart"/>
      <w:r w:rsidRPr="005F57FC">
        <w:rPr>
          <w:rFonts w:ascii="Consolas" w:eastAsia="Times New Roman" w:hAnsi="Consolas" w:cs="Times New Roman"/>
          <w:color w:val="9CDCFE"/>
          <w:sz w:val="12"/>
          <w:szCs w:val="12"/>
          <w:lang w:val="es-ES" w:eastAsia="es-ES"/>
        </w:rPr>
        <w:t>newindex</w:t>
      </w:r>
      <w:proofErr w:type="spellEnd"/>
      <w:r w:rsidRPr="005F57FC">
        <w:rPr>
          <w:rFonts w:ascii="Consolas" w:eastAsia="Times New Roman" w:hAnsi="Consolas" w:cs="Times New Roman"/>
          <w:color w:val="FFFFFF"/>
          <w:sz w:val="12"/>
          <w:szCs w:val="12"/>
          <w:lang w:val="es-ES" w:eastAsia="es-ES"/>
        </w:rPr>
        <w:t xml:space="preserve"> </w:t>
      </w:r>
      <w:r w:rsidRPr="005F57FC">
        <w:rPr>
          <w:rFonts w:ascii="Consolas" w:eastAsia="Times New Roman" w:hAnsi="Consolas" w:cs="Times New Roman"/>
          <w:color w:val="D4D4D4"/>
          <w:sz w:val="12"/>
          <w:szCs w:val="12"/>
          <w:lang w:val="es-ES" w:eastAsia="es-ES"/>
        </w:rPr>
        <w:t>=</w:t>
      </w:r>
      <w:r w:rsidRPr="005F57FC">
        <w:rPr>
          <w:rFonts w:ascii="Consolas" w:eastAsia="Times New Roman" w:hAnsi="Consolas" w:cs="Times New Roman"/>
          <w:color w:val="FFFFFF"/>
          <w:sz w:val="12"/>
          <w:szCs w:val="12"/>
          <w:lang w:val="es-ES" w:eastAsia="es-ES"/>
        </w:rPr>
        <w:t xml:space="preserve"> </w:t>
      </w:r>
      <w:proofErr w:type="gramStart"/>
      <w:r w:rsidRPr="005F57FC">
        <w:rPr>
          <w:rFonts w:ascii="Consolas" w:eastAsia="Times New Roman" w:hAnsi="Consolas" w:cs="Times New Roman"/>
          <w:color w:val="9CDCFE"/>
          <w:sz w:val="12"/>
          <w:szCs w:val="12"/>
          <w:lang w:val="es-ES" w:eastAsia="es-ES"/>
        </w:rPr>
        <w:t>indexes</w:t>
      </w:r>
      <w:r w:rsidRPr="005F57FC">
        <w:rPr>
          <w:rFonts w:ascii="Consolas" w:eastAsia="Times New Roman" w:hAnsi="Consolas" w:cs="Times New Roman"/>
          <w:color w:val="FFFFFF"/>
          <w:sz w:val="12"/>
          <w:szCs w:val="12"/>
          <w:lang w:val="es-ES" w:eastAsia="es-ES"/>
        </w:rPr>
        <w:t>[</w:t>
      </w:r>
      <w:proofErr w:type="gramEnd"/>
      <w:r w:rsidRPr="005F57FC">
        <w:rPr>
          <w:rFonts w:ascii="Consolas" w:eastAsia="Times New Roman" w:hAnsi="Consolas" w:cs="Times New Roman"/>
          <w:color w:val="D4D4D4"/>
          <w:sz w:val="12"/>
          <w:szCs w:val="12"/>
          <w:lang w:val="es-ES" w:eastAsia="es-ES"/>
        </w:rPr>
        <w:t>-</w:t>
      </w:r>
      <w:r w:rsidRPr="005F57FC">
        <w:rPr>
          <w:rFonts w:ascii="Consolas" w:eastAsia="Times New Roman" w:hAnsi="Consolas" w:cs="Times New Roman"/>
          <w:color w:val="B5CEA8"/>
          <w:sz w:val="12"/>
          <w:szCs w:val="12"/>
          <w:lang w:val="es-ES" w:eastAsia="es-ES"/>
        </w:rPr>
        <w:t>1</w:t>
      </w:r>
      <w:r w:rsidRPr="005F57FC">
        <w:rPr>
          <w:rFonts w:ascii="Consolas" w:eastAsia="Times New Roman" w:hAnsi="Consolas" w:cs="Times New Roman"/>
          <w:color w:val="FFFFFF"/>
          <w:sz w:val="12"/>
          <w:szCs w:val="12"/>
          <w:lang w:val="es-ES" w:eastAsia="es-ES"/>
        </w:rPr>
        <w:t xml:space="preserve">] </w:t>
      </w:r>
      <w:r w:rsidRPr="005F57FC">
        <w:rPr>
          <w:rFonts w:ascii="Consolas" w:eastAsia="Times New Roman" w:hAnsi="Consolas" w:cs="Times New Roman"/>
          <w:color w:val="D4D4D4"/>
          <w:sz w:val="12"/>
          <w:szCs w:val="12"/>
          <w:lang w:val="es-ES" w:eastAsia="es-ES"/>
        </w:rPr>
        <w:t>+</w:t>
      </w:r>
      <w:r w:rsidRPr="005F57FC">
        <w:rPr>
          <w:rFonts w:ascii="Consolas" w:eastAsia="Times New Roman" w:hAnsi="Consolas" w:cs="Times New Roman"/>
          <w:color w:val="FFFFFF"/>
          <w:sz w:val="12"/>
          <w:szCs w:val="12"/>
          <w:lang w:val="es-ES" w:eastAsia="es-ES"/>
        </w:rPr>
        <w:t xml:space="preserve"> </w:t>
      </w:r>
      <w:r w:rsidRPr="005F57FC">
        <w:rPr>
          <w:rFonts w:ascii="Consolas" w:eastAsia="Times New Roman" w:hAnsi="Consolas" w:cs="Times New Roman"/>
          <w:color w:val="B5CEA8"/>
          <w:sz w:val="12"/>
          <w:szCs w:val="12"/>
          <w:lang w:val="es-ES" w:eastAsia="es-ES"/>
        </w:rPr>
        <w:t>1</w:t>
      </w:r>
    </w:p>
    <w:p w14:paraId="34DF32C7" w14:textId="77777777" w:rsidR="00CA31A2" w:rsidRPr="005F57FC" w:rsidRDefault="00CA31A2" w:rsidP="00CA31A2">
      <w:pPr>
        <w:pStyle w:val="Prrafodelista"/>
        <w:numPr>
          <w:ilvl w:val="0"/>
          <w:numId w:val="12"/>
        </w:numPr>
        <w:shd w:val="clear" w:color="auto" w:fill="000000"/>
        <w:spacing w:after="0" w:line="285" w:lineRule="atLeast"/>
        <w:rPr>
          <w:rFonts w:ascii="Consolas" w:eastAsia="Times New Roman" w:hAnsi="Consolas" w:cs="Times New Roman"/>
          <w:color w:val="FFFFFF"/>
          <w:sz w:val="12"/>
          <w:szCs w:val="12"/>
          <w:lang w:val="es-ES" w:eastAsia="es-ES"/>
        </w:rPr>
      </w:pPr>
      <w:r w:rsidRPr="005F57FC">
        <w:rPr>
          <w:rFonts w:ascii="Consolas" w:eastAsia="Times New Roman" w:hAnsi="Consolas" w:cs="Times New Roman"/>
          <w:color w:val="FFFFFF"/>
          <w:sz w:val="12"/>
          <w:szCs w:val="12"/>
          <w:lang w:val="es-ES" w:eastAsia="es-ES"/>
        </w:rPr>
        <w:t xml:space="preserve">                        </w:t>
      </w:r>
    </w:p>
    <w:p w14:paraId="71ABCC3D" w14:textId="77777777" w:rsidR="00CA31A2" w:rsidRPr="005F57FC" w:rsidRDefault="00CA31A2" w:rsidP="00CA31A2">
      <w:pPr>
        <w:pStyle w:val="Prrafodelista"/>
        <w:numPr>
          <w:ilvl w:val="0"/>
          <w:numId w:val="12"/>
        </w:numPr>
        <w:shd w:val="clear" w:color="auto" w:fill="000000"/>
        <w:spacing w:after="0" w:line="285" w:lineRule="atLeast"/>
        <w:rPr>
          <w:rFonts w:ascii="Consolas" w:eastAsia="Times New Roman" w:hAnsi="Consolas" w:cs="Times New Roman"/>
          <w:color w:val="FFFFFF"/>
          <w:sz w:val="12"/>
          <w:szCs w:val="12"/>
          <w:lang w:val="es-ES" w:eastAsia="es-ES"/>
        </w:rPr>
      </w:pPr>
      <w:r w:rsidRPr="005F57FC">
        <w:rPr>
          <w:rFonts w:ascii="Consolas" w:eastAsia="Times New Roman" w:hAnsi="Consolas" w:cs="Times New Roman"/>
          <w:color w:val="FFFFFF"/>
          <w:sz w:val="12"/>
          <w:szCs w:val="12"/>
          <w:lang w:val="es-ES" w:eastAsia="es-ES"/>
        </w:rPr>
        <w:t xml:space="preserve">                        </w:t>
      </w:r>
      <w:r w:rsidRPr="005F57FC">
        <w:rPr>
          <w:rFonts w:ascii="Consolas" w:eastAsia="Times New Roman" w:hAnsi="Consolas" w:cs="Times New Roman"/>
          <w:color w:val="7CA668"/>
          <w:sz w:val="12"/>
          <w:szCs w:val="12"/>
          <w:lang w:val="es-ES" w:eastAsia="es-ES"/>
        </w:rPr>
        <w:t xml:space="preserve"># Compute </w:t>
      </w:r>
      <w:proofErr w:type="spellStart"/>
      <w:r w:rsidRPr="005F57FC">
        <w:rPr>
          <w:rFonts w:ascii="Consolas" w:eastAsia="Times New Roman" w:hAnsi="Consolas" w:cs="Times New Roman"/>
          <w:color w:val="7CA668"/>
          <w:sz w:val="12"/>
          <w:szCs w:val="12"/>
          <w:lang w:val="es-ES" w:eastAsia="es-ES"/>
        </w:rPr>
        <w:t>priority</w:t>
      </w:r>
      <w:proofErr w:type="spellEnd"/>
    </w:p>
    <w:p w14:paraId="66C73918" w14:textId="77777777" w:rsidR="00CA31A2" w:rsidRPr="005F57FC" w:rsidRDefault="00CA31A2" w:rsidP="00CA31A2">
      <w:pPr>
        <w:pStyle w:val="Prrafodelista"/>
        <w:numPr>
          <w:ilvl w:val="0"/>
          <w:numId w:val="12"/>
        </w:numPr>
        <w:shd w:val="clear" w:color="auto" w:fill="000000"/>
        <w:spacing w:after="0" w:line="285" w:lineRule="atLeast"/>
        <w:rPr>
          <w:rFonts w:ascii="Consolas" w:eastAsia="Times New Roman" w:hAnsi="Consolas" w:cs="Times New Roman"/>
          <w:color w:val="FFFFFF"/>
          <w:sz w:val="12"/>
          <w:szCs w:val="12"/>
          <w:lang w:val="es-ES" w:eastAsia="es-ES"/>
        </w:rPr>
      </w:pPr>
      <w:r w:rsidRPr="005F57FC">
        <w:rPr>
          <w:rFonts w:ascii="Consolas" w:eastAsia="Times New Roman" w:hAnsi="Consolas" w:cs="Times New Roman"/>
          <w:color w:val="FFFFFF"/>
          <w:sz w:val="12"/>
          <w:szCs w:val="12"/>
          <w:lang w:val="es-ES" w:eastAsia="es-ES"/>
        </w:rPr>
        <w:t xml:space="preserve">                        </w:t>
      </w:r>
      <w:proofErr w:type="spellStart"/>
      <w:r w:rsidRPr="005F57FC">
        <w:rPr>
          <w:rFonts w:ascii="Consolas" w:eastAsia="Times New Roman" w:hAnsi="Consolas" w:cs="Times New Roman"/>
          <w:color w:val="9CDCFE"/>
          <w:sz w:val="12"/>
          <w:szCs w:val="12"/>
          <w:lang w:val="es-ES" w:eastAsia="es-ES"/>
        </w:rPr>
        <w:t>priority</w:t>
      </w:r>
      <w:proofErr w:type="spellEnd"/>
      <w:r w:rsidRPr="005F57FC">
        <w:rPr>
          <w:rFonts w:ascii="Consolas" w:eastAsia="Times New Roman" w:hAnsi="Consolas" w:cs="Times New Roman"/>
          <w:color w:val="FFFFFF"/>
          <w:sz w:val="12"/>
          <w:szCs w:val="12"/>
          <w:lang w:val="es-ES" w:eastAsia="es-ES"/>
        </w:rPr>
        <w:t xml:space="preserve"> </w:t>
      </w:r>
      <w:r w:rsidRPr="005F57FC">
        <w:rPr>
          <w:rFonts w:ascii="Consolas" w:eastAsia="Times New Roman" w:hAnsi="Consolas" w:cs="Times New Roman"/>
          <w:color w:val="D4D4D4"/>
          <w:sz w:val="12"/>
          <w:szCs w:val="12"/>
          <w:lang w:val="es-ES" w:eastAsia="es-ES"/>
        </w:rPr>
        <w:t>=</w:t>
      </w:r>
      <w:r w:rsidRPr="005F57FC">
        <w:rPr>
          <w:rFonts w:ascii="Consolas" w:eastAsia="Times New Roman" w:hAnsi="Consolas" w:cs="Times New Roman"/>
          <w:color w:val="FFFFFF"/>
          <w:sz w:val="12"/>
          <w:szCs w:val="12"/>
          <w:lang w:val="es-ES" w:eastAsia="es-ES"/>
        </w:rPr>
        <w:t xml:space="preserve"> </w:t>
      </w:r>
      <w:proofErr w:type="spellStart"/>
      <w:proofErr w:type="gramStart"/>
      <w:r w:rsidRPr="005F57FC">
        <w:rPr>
          <w:rFonts w:ascii="Consolas" w:eastAsia="Times New Roman" w:hAnsi="Consolas" w:cs="Times New Roman"/>
          <w:color w:val="9CDCFE"/>
          <w:sz w:val="12"/>
          <w:szCs w:val="12"/>
          <w:lang w:val="es-ES" w:eastAsia="es-ES"/>
        </w:rPr>
        <w:t>self</w:t>
      </w:r>
      <w:r w:rsidRPr="005F57FC">
        <w:rPr>
          <w:rFonts w:ascii="Consolas" w:eastAsia="Times New Roman" w:hAnsi="Consolas" w:cs="Times New Roman"/>
          <w:color w:val="FFFFFF"/>
          <w:sz w:val="12"/>
          <w:szCs w:val="12"/>
          <w:lang w:val="es-ES" w:eastAsia="es-ES"/>
        </w:rPr>
        <w:t>.</w:t>
      </w:r>
      <w:r w:rsidRPr="005F57FC">
        <w:rPr>
          <w:rFonts w:ascii="Consolas" w:eastAsia="Times New Roman" w:hAnsi="Consolas" w:cs="Times New Roman"/>
          <w:color w:val="9CDCFE"/>
          <w:sz w:val="12"/>
          <w:szCs w:val="12"/>
          <w:lang w:val="es-ES" w:eastAsia="es-ES"/>
        </w:rPr>
        <w:t>Sequencer</w:t>
      </w:r>
      <w:proofErr w:type="spellEnd"/>
      <w:proofErr w:type="gramEnd"/>
      <w:r w:rsidRPr="005F57FC">
        <w:rPr>
          <w:rFonts w:ascii="Consolas" w:eastAsia="Times New Roman" w:hAnsi="Consolas" w:cs="Times New Roman"/>
          <w:color w:val="FFFFFF"/>
          <w:sz w:val="12"/>
          <w:szCs w:val="12"/>
          <w:lang w:val="es-ES" w:eastAsia="es-ES"/>
        </w:rPr>
        <w:t>[</w:t>
      </w:r>
      <w:r w:rsidRPr="005F57FC">
        <w:rPr>
          <w:rFonts w:ascii="Consolas" w:eastAsia="Times New Roman" w:hAnsi="Consolas" w:cs="Times New Roman"/>
          <w:color w:val="9CDCFE"/>
          <w:sz w:val="12"/>
          <w:szCs w:val="12"/>
          <w:lang w:val="es-ES" w:eastAsia="es-ES"/>
        </w:rPr>
        <w:t>indexes</w:t>
      </w:r>
      <w:r w:rsidRPr="005F57FC">
        <w:rPr>
          <w:rFonts w:ascii="Consolas" w:eastAsia="Times New Roman" w:hAnsi="Consolas" w:cs="Times New Roman"/>
          <w:color w:val="FFFFFF"/>
          <w:sz w:val="12"/>
          <w:szCs w:val="12"/>
          <w:lang w:val="es-ES" w:eastAsia="es-ES"/>
        </w:rPr>
        <w:t>[</w:t>
      </w:r>
      <w:r w:rsidRPr="005F57FC">
        <w:rPr>
          <w:rFonts w:ascii="Consolas" w:eastAsia="Times New Roman" w:hAnsi="Consolas" w:cs="Times New Roman"/>
          <w:color w:val="D4D4D4"/>
          <w:sz w:val="12"/>
          <w:szCs w:val="12"/>
          <w:lang w:val="es-ES" w:eastAsia="es-ES"/>
        </w:rPr>
        <w:t>-</w:t>
      </w:r>
      <w:r w:rsidRPr="005F57FC">
        <w:rPr>
          <w:rFonts w:ascii="Consolas" w:eastAsia="Times New Roman" w:hAnsi="Consolas" w:cs="Times New Roman"/>
          <w:color w:val="B5CEA8"/>
          <w:sz w:val="12"/>
          <w:szCs w:val="12"/>
          <w:lang w:val="es-ES" w:eastAsia="es-ES"/>
        </w:rPr>
        <w:t>1</w:t>
      </w:r>
      <w:r w:rsidRPr="005F57FC">
        <w:rPr>
          <w:rFonts w:ascii="Consolas" w:eastAsia="Times New Roman" w:hAnsi="Consolas" w:cs="Times New Roman"/>
          <w:color w:val="FFFFFF"/>
          <w:sz w:val="12"/>
          <w:szCs w:val="12"/>
          <w:lang w:val="es-ES" w:eastAsia="es-ES"/>
        </w:rPr>
        <w:t>]][</w:t>
      </w:r>
      <w:r w:rsidRPr="005F57FC">
        <w:rPr>
          <w:rFonts w:ascii="Consolas" w:eastAsia="Times New Roman" w:hAnsi="Consolas" w:cs="Times New Roman"/>
          <w:color w:val="B5CEA8"/>
          <w:sz w:val="12"/>
          <w:szCs w:val="12"/>
          <w:lang w:val="es-ES" w:eastAsia="es-ES"/>
        </w:rPr>
        <w:t>1</w:t>
      </w:r>
      <w:r w:rsidRPr="005F57FC">
        <w:rPr>
          <w:rFonts w:ascii="Consolas" w:eastAsia="Times New Roman" w:hAnsi="Consolas" w:cs="Times New Roman"/>
          <w:color w:val="FFFFFF"/>
          <w:sz w:val="12"/>
          <w:szCs w:val="12"/>
          <w:lang w:val="es-ES" w:eastAsia="es-ES"/>
        </w:rPr>
        <w:t xml:space="preserve">] </w:t>
      </w:r>
    </w:p>
    <w:p w14:paraId="03E62E28" w14:textId="77777777" w:rsidR="00CA31A2" w:rsidRPr="005F57FC" w:rsidRDefault="00CA31A2" w:rsidP="00CA31A2">
      <w:pPr>
        <w:pStyle w:val="Prrafodelista"/>
        <w:numPr>
          <w:ilvl w:val="0"/>
          <w:numId w:val="12"/>
        </w:numPr>
        <w:shd w:val="clear" w:color="auto" w:fill="000000"/>
        <w:spacing w:after="0" w:line="285" w:lineRule="atLeast"/>
        <w:rPr>
          <w:rFonts w:ascii="Consolas" w:eastAsia="Times New Roman" w:hAnsi="Consolas" w:cs="Times New Roman"/>
          <w:color w:val="FFFFFF"/>
          <w:sz w:val="12"/>
          <w:szCs w:val="12"/>
          <w:lang w:val="es-ES" w:eastAsia="es-ES"/>
        </w:rPr>
      </w:pPr>
      <w:r w:rsidRPr="005F57FC">
        <w:rPr>
          <w:rFonts w:ascii="Consolas" w:eastAsia="Times New Roman" w:hAnsi="Consolas" w:cs="Times New Roman"/>
          <w:color w:val="FFFFFF"/>
          <w:sz w:val="12"/>
          <w:szCs w:val="12"/>
          <w:lang w:val="es-ES" w:eastAsia="es-ES"/>
        </w:rPr>
        <w:t xml:space="preserve">                    </w:t>
      </w:r>
    </w:p>
    <w:p w14:paraId="30855F3E" w14:textId="77777777" w:rsidR="00CA31A2" w:rsidRPr="00C17551" w:rsidRDefault="00CA31A2" w:rsidP="00CA31A2">
      <w:pPr>
        <w:pStyle w:val="Prrafodelista"/>
        <w:numPr>
          <w:ilvl w:val="0"/>
          <w:numId w:val="12"/>
        </w:numPr>
        <w:shd w:val="clear" w:color="auto" w:fill="000000"/>
        <w:spacing w:after="0" w:line="285" w:lineRule="atLeast"/>
        <w:rPr>
          <w:rFonts w:ascii="Consolas" w:eastAsia="Times New Roman" w:hAnsi="Consolas" w:cs="Times New Roman"/>
          <w:color w:val="FFFFFF"/>
          <w:sz w:val="12"/>
          <w:szCs w:val="12"/>
          <w:lang w:eastAsia="es-ES"/>
        </w:rPr>
      </w:pPr>
      <w:r w:rsidRPr="00C17551">
        <w:rPr>
          <w:rFonts w:ascii="Consolas" w:eastAsia="Times New Roman" w:hAnsi="Consolas" w:cs="Times New Roman"/>
          <w:color w:val="FFFFFF"/>
          <w:sz w:val="12"/>
          <w:szCs w:val="12"/>
          <w:lang w:eastAsia="es-ES"/>
        </w:rPr>
        <w:t xml:space="preserve">                    </w:t>
      </w:r>
      <w:r w:rsidRPr="00C17551">
        <w:rPr>
          <w:rFonts w:ascii="Consolas" w:eastAsia="Times New Roman" w:hAnsi="Consolas" w:cs="Times New Roman"/>
          <w:color w:val="7CA668"/>
          <w:sz w:val="12"/>
          <w:szCs w:val="12"/>
          <w:lang w:eastAsia="es-ES"/>
        </w:rPr>
        <w:t># Rover has no tasks in Sequencer yet</w:t>
      </w:r>
    </w:p>
    <w:p w14:paraId="07A39589" w14:textId="77777777" w:rsidR="00CA31A2" w:rsidRPr="005F57FC" w:rsidRDefault="00CA31A2" w:rsidP="00CA31A2">
      <w:pPr>
        <w:pStyle w:val="Prrafodelista"/>
        <w:numPr>
          <w:ilvl w:val="0"/>
          <w:numId w:val="12"/>
        </w:numPr>
        <w:shd w:val="clear" w:color="auto" w:fill="000000"/>
        <w:spacing w:after="0" w:line="285" w:lineRule="atLeast"/>
        <w:rPr>
          <w:rFonts w:ascii="Consolas" w:eastAsia="Times New Roman" w:hAnsi="Consolas" w:cs="Times New Roman"/>
          <w:color w:val="FFFFFF"/>
          <w:sz w:val="12"/>
          <w:szCs w:val="12"/>
          <w:lang w:val="es-ES" w:eastAsia="es-ES"/>
        </w:rPr>
      </w:pPr>
      <w:r w:rsidRPr="00C17551">
        <w:rPr>
          <w:rFonts w:ascii="Consolas" w:eastAsia="Times New Roman" w:hAnsi="Consolas" w:cs="Times New Roman"/>
          <w:color w:val="FFFFFF"/>
          <w:sz w:val="12"/>
          <w:szCs w:val="12"/>
          <w:lang w:eastAsia="es-ES"/>
        </w:rPr>
        <w:t xml:space="preserve">                    </w:t>
      </w:r>
      <w:proofErr w:type="spellStart"/>
      <w:r w:rsidRPr="005F57FC">
        <w:rPr>
          <w:rFonts w:ascii="Consolas" w:eastAsia="Times New Roman" w:hAnsi="Consolas" w:cs="Times New Roman"/>
          <w:color w:val="C586C0"/>
          <w:sz w:val="12"/>
          <w:szCs w:val="12"/>
          <w:lang w:val="es-ES" w:eastAsia="es-ES"/>
        </w:rPr>
        <w:t>else</w:t>
      </w:r>
      <w:proofErr w:type="spellEnd"/>
      <w:r w:rsidRPr="005F57FC">
        <w:rPr>
          <w:rFonts w:ascii="Consolas" w:eastAsia="Times New Roman" w:hAnsi="Consolas" w:cs="Times New Roman"/>
          <w:color w:val="FFFFFF"/>
          <w:sz w:val="12"/>
          <w:szCs w:val="12"/>
          <w:lang w:val="es-ES" w:eastAsia="es-ES"/>
        </w:rPr>
        <w:t>:</w:t>
      </w:r>
    </w:p>
    <w:p w14:paraId="29AC4B3D" w14:textId="77777777" w:rsidR="00CA31A2" w:rsidRPr="005F57FC" w:rsidRDefault="00CA31A2" w:rsidP="00CA31A2">
      <w:pPr>
        <w:pStyle w:val="Prrafodelista"/>
        <w:numPr>
          <w:ilvl w:val="0"/>
          <w:numId w:val="12"/>
        </w:numPr>
        <w:shd w:val="clear" w:color="auto" w:fill="000000"/>
        <w:spacing w:after="0" w:line="285" w:lineRule="atLeast"/>
        <w:rPr>
          <w:rFonts w:ascii="Consolas" w:eastAsia="Times New Roman" w:hAnsi="Consolas" w:cs="Times New Roman"/>
          <w:color w:val="FFFFFF"/>
          <w:sz w:val="12"/>
          <w:szCs w:val="12"/>
          <w:lang w:val="es-ES" w:eastAsia="es-ES"/>
        </w:rPr>
      </w:pPr>
    </w:p>
    <w:p w14:paraId="51CF2BEA" w14:textId="77777777" w:rsidR="00CA31A2" w:rsidRPr="005F57FC" w:rsidRDefault="00CA31A2" w:rsidP="00CA31A2">
      <w:pPr>
        <w:pStyle w:val="Prrafodelista"/>
        <w:numPr>
          <w:ilvl w:val="0"/>
          <w:numId w:val="12"/>
        </w:numPr>
        <w:shd w:val="clear" w:color="auto" w:fill="000000"/>
        <w:spacing w:after="0" w:line="285" w:lineRule="atLeast"/>
        <w:rPr>
          <w:rFonts w:ascii="Consolas" w:eastAsia="Times New Roman" w:hAnsi="Consolas" w:cs="Times New Roman"/>
          <w:color w:val="FFFFFF"/>
          <w:sz w:val="12"/>
          <w:szCs w:val="12"/>
          <w:lang w:val="es-ES" w:eastAsia="es-ES"/>
        </w:rPr>
      </w:pPr>
      <w:r w:rsidRPr="005F57FC">
        <w:rPr>
          <w:rFonts w:ascii="Consolas" w:eastAsia="Times New Roman" w:hAnsi="Consolas" w:cs="Times New Roman"/>
          <w:color w:val="FFFFFF"/>
          <w:sz w:val="12"/>
          <w:szCs w:val="12"/>
          <w:lang w:val="es-ES" w:eastAsia="es-ES"/>
        </w:rPr>
        <w:t xml:space="preserve">                        </w:t>
      </w:r>
      <w:r w:rsidRPr="005F57FC">
        <w:rPr>
          <w:rFonts w:ascii="Consolas" w:eastAsia="Times New Roman" w:hAnsi="Consolas" w:cs="Times New Roman"/>
          <w:color w:val="7CA668"/>
          <w:sz w:val="12"/>
          <w:szCs w:val="12"/>
          <w:lang w:val="es-ES" w:eastAsia="es-ES"/>
        </w:rPr>
        <w:t xml:space="preserve"># </w:t>
      </w:r>
      <w:proofErr w:type="spellStart"/>
      <w:r w:rsidRPr="005F57FC">
        <w:rPr>
          <w:rFonts w:ascii="Consolas" w:eastAsia="Times New Roman" w:hAnsi="Consolas" w:cs="Times New Roman"/>
          <w:color w:val="7CA668"/>
          <w:sz w:val="12"/>
          <w:szCs w:val="12"/>
          <w:lang w:val="es-ES" w:eastAsia="es-ES"/>
        </w:rPr>
        <w:t>Index</w:t>
      </w:r>
      <w:proofErr w:type="spellEnd"/>
      <w:r w:rsidRPr="005F57FC">
        <w:rPr>
          <w:rFonts w:ascii="Consolas" w:eastAsia="Times New Roman" w:hAnsi="Consolas" w:cs="Times New Roman"/>
          <w:color w:val="7CA668"/>
          <w:sz w:val="12"/>
          <w:szCs w:val="12"/>
          <w:lang w:val="es-ES" w:eastAsia="es-ES"/>
        </w:rPr>
        <w:t xml:space="preserve"> in </w:t>
      </w:r>
      <w:proofErr w:type="spellStart"/>
      <w:r w:rsidRPr="005F57FC">
        <w:rPr>
          <w:rFonts w:ascii="Consolas" w:eastAsia="Times New Roman" w:hAnsi="Consolas" w:cs="Times New Roman"/>
          <w:color w:val="7CA668"/>
          <w:sz w:val="12"/>
          <w:szCs w:val="12"/>
          <w:lang w:val="es-ES" w:eastAsia="es-ES"/>
        </w:rPr>
        <w:t>Sequencer</w:t>
      </w:r>
      <w:proofErr w:type="spellEnd"/>
    </w:p>
    <w:p w14:paraId="13D49829" w14:textId="77777777" w:rsidR="00CA31A2" w:rsidRPr="005F57FC" w:rsidRDefault="00CA31A2" w:rsidP="00CA31A2">
      <w:pPr>
        <w:pStyle w:val="Prrafodelista"/>
        <w:numPr>
          <w:ilvl w:val="0"/>
          <w:numId w:val="12"/>
        </w:numPr>
        <w:shd w:val="clear" w:color="auto" w:fill="000000"/>
        <w:spacing w:after="0" w:line="285" w:lineRule="atLeast"/>
        <w:rPr>
          <w:rFonts w:ascii="Consolas" w:eastAsia="Times New Roman" w:hAnsi="Consolas" w:cs="Times New Roman"/>
          <w:color w:val="FFFFFF"/>
          <w:sz w:val="12"/>
          <w:szCs w:val="12"/>
          <w:lang w:val="es-ES" w:eastAsia="es-ES"/>
        </w:rPr>
      </w:pPr>
      <w:r w:rsidRPr="005F57FC">
        <w:rPr>
          <w:rFonts w:ascii="Consolas" w:eastAsia="Times New Roman" w:hAnsi="Consolas" w:cs="Times New Roman"/>
          <w:color w:val="FFFFFF"/>
          <w:sz w:val="12"/>
          <w:szCs w:val="12"/>
          <w:lang w:val="es-ES" w:eastAsia="es-ES"/>
        </w:rPr>
        <w:t xml:space="preserve">                        </w:t>
      </w:r>
      <w:proofErr w:type="spellStart"/>
      <w:r w:rsidRPr="005F57FC">
        <w:rPr>
          <w:rFonts w:ascii="Consolas" w:eastAsia="Times New Roman" w:hAnsi="Consolas" w:cs="Times New Roman"/>
          <w:color w:val="9CDCFE"/>
          <w:sz w:val="12"/>
          <w:szCs w:val="12"/>
          <w:lang w:val="es-ES" w:eastAsia="es-ES"/>
        </w:rPr>
        <w:t>newindex</w:t>
      </w:r>
      <w:proofErr w:type="spellEnd"/>
      <w:r w:rsidRPr="005F57FC">
        <w:rPr>
          <w:rFonts w:ascii="Consolas" w:eastAsia="Times New Roman" w:hAnsi="Consolas" w:cs="Times New Roman"/>
          <w:color w:val="FFFFFF"/>
          <w:sz w:val="12"/>
          <w:szCs w:val="12"/>
          <w:lang w:val="es-ES" w:eastAsia="es-ES"/>
        </w:rPr>
        <w:t xml:space="preserve"> </w:t>
      </w:r>
      <w:r w:rsidRPr="005F57FC">
        <w:rPr>
          <w:rFonts w:ascii="Consolas" w:eastAsia="Times New Roman" w:hAnsi="Consolas" w:cs="Times New Roman"/>
          <w:color w:val="D4D4D4"/>
          <w:sz w:val="12"/>
          <w:szCs w:val="12"/>
          <w:lang w:val="es-ES" w:eastAsia="es-ES"/>
        </w:rPr>
        <w:t>=</w:t>
      </w:r>
      <w:r w:rsidRPr="005F57FC">
        <w:rPr>
          <w:rFonts w:ascii="Consolas" w:eastAsia="Times New Roman" w:hAnsi="Consolas" w:cs="Times New Roman"/>
          <w:color w:val="FFFFFF"/>
          <w:sz w:val="12"/>
          <w:szCs w:val="12"/>
          <w:lang w:val="es-ES" w:eastAsia="es-ES"/>
        </w:rPr>
        <w:t xml:space="preserve"> </w:t>
      </w:r>
      <w:proofErr w:type="spellStart"/>
      <w:r w:rsidRPr="005F57FC">
        <w:rPr>
          <w:rFonts w:ascii="Consolas" w:eastAsia="Times New Roman" w:hAnsi="Consolas" w:cs="Times New Roman"/>
          <w:color w:val="DCDCAA"/>
          <w:sz w:val="12"/>
          <w:szCs w:val="12"/>
          <w:lang w:val="es-ES" w:eastAsia="es-ES"/>
        </w:rPr>
        <w:t>len</w:t>
      </w:r>
      <w:proofErr w:type="spellEnd"/>
      <w:r w:rsidRPr="005F57FC">
        <w:rPr>
          <w:rFonts w:ascii="Consolas" w:eastAsia="Times New Roman" w:hAnsi="Consolas" w:cs="Times New Roman"/>
          <w:color w:val="FFFFFF"/>
          <w:sz w:val="12"/>
          <w:szCs w:val="12"/>
          <w:lang w:val="es-ES" w:eastAsia="es-ES"/>
        </w:rPr>
        <w:t>(</w:t>
      </w:r>
      <w:proofErr w:type="spellStart"/>
      <w:proofErr w:type="gramStart"/>
      <w:r w:rsidRPr="005F57FC">
        <w:rPr>
          <w:rFonts w:ascii="Consolas" w:eastAsia="Times New Roman" w:hAnsi="Consolas" w:cs="Times New Roman"/>
          <w:color w:val="9CDCFE"/>
          <w:sz w:val="12"/>
          <w:szCs w:val="12"/>
          <w:lang w:val="es-ES" w:eastAsia="es-ES"/>
        </w:rPr>
        <w:t>self</w:t>
      </w:r>
      <w:r w:rsidRPr="005F57FC">
        <w:rPr>
          <w:rFonts w:ascii="Consolas" w:eastAsia="Times New Roman" w:hAnsi="Consolas" w:cs="Times New Roman"/>
          <w:color w:val="FFFFFF"/>
          <w:sz w:val="12"/>
          <w:szCs w:val="12"/>
          <w:lang w:val="es-ES" w:eastAsia="es-ES"/>
        </w:rPr>
        <w:t>.</w:t>
      </w:r>
      <w:r w:rsidRPr="005F57FC">
        <w:rPr>
          <w:rFonts w:ascii="Consolas" w:eastAsia="Times New Roman" w:hAnsi="Consolas" w:cs="Times New Roman"/>
          <w:color w:val="9CDCFE"/>
          <w:sz w:val="12"/>
          <w:szCs w:val="12"/>
          <w:lang w:val="es-ES" w:eastAsia="es-ES"/>
        </w:rPr>
        <w:t>Sequencer</w:t>
      </w:r>
      <w:proofErr w:type="spellEnd"/>
      <w:proofErr w:type="gramEnd"/>
      <w:r w:rsidRPr="005F57FC">
        <w:rPr>
          <w:rFonts w:ascii="Consolas" w:eastAsia="Times New Roman" w:hAnsi="Consolas" w:cs="Times New Roman"/>
          <w:color w:val="FFFFFF"/>
          <w:sz w:val="12"/>
          <w:szCs w:val="12"/>
          <w:lang w:val="es-ES" w:eastAsia="es-ES"/>
        </w:rPr>
        <w:t>)</w:t>
      </w:r>
    </w:p>
    <w:p w14:paraId="5DDE22CD" w14:textId="77777777" w:rsidR="00CA31A2" w:rsidRPr="005F57FC" w:rsidRDefault="00CA31A2" w:rsidP="00CA31A2">
      <w:pPr>
        <w:pStyle w:val="Prrafodelista"/>
        <w:numPr>
          <w:ilvl w:val="0"/>
          <w:numId w:val="12"/>
        </w:numPr>
        <w:shd w:val="clear" w:color="auto" w:fill="000000"/>
        <w:spacing w:after="0" w:line="285" w:lineRule="atLeast"/>
        <w:rPr>
          <w:rFonts w:ascii="Consolas" w:eastAsia="Times New Roman" w:hAnsi="Consolas" w:cs="Times New Roman"/>
          <w:color w:val="FFFFFF"/>
          <w:sz w:val="12"/>
          <w:szCs w:val="12"/>
          <w:lang w:val="es-ES" w:eastAsia="es-ES"/>
        </w:rPr>
      </w:pPr>
      <w:r w:rsidRPr="005F57FC">
        <w:rPr>
          <w:rFonts w:ascii="Consolas" w:eastAsia="Times New Roman" w:hAnsi="Consolas" w:cs="Times New Roman"/>
          <w:color w:val="FFFFFF"/>
          <w:sz w:val="12"/>
          <w:szCs w:val="12"/>
          <w:lang w:val="es-ES" w:eastAsia="es-ES"/>
        </w:rPr>
        <w:t xml:space="preserve">                        </w:t>
      </w:r>
    </w:p>
    <w:p w14:paraId="2DE9FE5F" w14:textId="77777777" w:rsidR="00CA31A2" w:rsidRPr="005F57FC" w:rsidRDefault="00CA31A2" w:rsidP="00CA31A2">
      <w:pPr>
        <w:pStyle w:val="Prrafodelista"/>
        <w:numPr>
          <w:ilvl w:val="0"/>
          <w:numId w:val="12"/>
        </w:numPr>
        <w:shd w:val="clear" w:color="auto" w:fill="000000"/>
        <w:spacing w:after="0" w:line="285" w:lineRule="atLeast"/>
        <w:rPr>
          <w:rFonts w:ascii="Consolas" w:eastAsia="Times New Roman" w:hAnsi="Consolas" w:cs="Times New Roman"/>
          <w:color w:val="FFFFFF"/>
          <w:sz w:val="12"/>
          <w:szCs w:val="12"/>
          <w:lang w:val="es-ES" w:eastAsia="es-ES"/>
        </w:rPr>
      </w:pPr>
      <w:r w:rsidRPr="005F57FC">
        <w:rPr>
          <w:rFonts w:ascii="Consolas" w:eastAsia="Times New Roman" w:hAnsi="Consolas" w:cs="Times New Roman"/>
          <w:color w:val="FFFFFF"/>
          <w:sz w:val="12"/>
          <w:szCs w:val="12"/>
          <w:lang w:val="es-ES" w:eastAsia="es-ES"/>
        </w:rPr>
        <w:t xml:space="preserve">                        </w:t>
      </w:r>
      <w:r w:rsidRPr="005F57FC">
        <w:rPr>
          <w:rFonts w:ascii="Consolas" w:eastAsia="Times New Roman" w:hAnsi="Consolas" w:cs="Times New Roman"/>
          <w:color w:val="7CA668"/>
          <w:sz w:val="12"/>
          <w:szCs w:val="12"/>
          <w:lang w:val="es-ES" w:eastAsia="es-ES"/>
        </w:rPr>
        <w:t xml:space="preserve"># Compute </w:t>
      </w:r>
      <w:proofErr w:type="spellStart"/>
      <w:r w:rsidRPr="005F57FC">
        <w:rPr>
          <w:rFonts w:ascii="Consolas" w:eastAsia="Times New Roman" w:hAnsi="Consolas" w:cs="Times New Roman"/>
          <w:color w:val="7CA668"/>
          <w:sz w:val="12"/>
          <w:szCs w:val="12"/>
          <w:lang w:val="es-ES" w:eastAsia="es-ES"/>
        </w:rPr>
        <w:t>priority</w:t>
      </w:r>
      <w:proofErr w:type="spellEnd"/>
    </w:p>
    <w:p w14:paraId="04D04B92" w14:textId="77777777" w:rsidR="00CA31A2" w:rsidRPr="005F57FC" w:rsidRDefault="00CA31A2" w:rsidP="00CA31A2">
      <w:pPr>
        <w:pStyle w:val="Prrafodelista"/>
        <w:numPr>
          <w:ilvl w:val="0"/>
          <w:numId w:val="12"/>
        </w:numPr>
        <w:shd w:val="clear" w:color="auto" w:fill="000000"/>
        <w:spacing w:after="0" w:line="285" w:lineRule="atLeast"/>
        <w:rPr>
          <w:rFonts w:ascii="Consolas" w:eastAsia="Times New Roman" w:hAnsi="Consolas" w:cs="Times New Roman"/>
          <w:color w:val="FFFFFF"/>
          <w:sz w:val="12"/>
          <w:szCs w:val="12"/>
          <w:lang w:val="es-ES" w:eastAsia="es-ES"/>
        </w:rPr>
      </w:pPr>
      <w:r w:rsidRPr="005F57FC">
        <w:rPr>
          <w:rFonts w:ascii="Consolas" w:eastAsia="Times New Roman" w:hAnsi="Consolas" w:cs="Times New Roman"/>
          <w:color w:val="FFFFFF"/>
          <w:sz w:val="12"/>
          <w:szCs w:val="12"/>
          <w:lang w:val="es-ES" w:eastAsia="es-ES"/>
        </w:rPr>
        <w:t xml:space="preserve">                        </w:t>
      </w:r>
      <w:proofErr w:type="spellStart"/>
      <w:r w:rsidRPr="005F57FC">
        <w:rPr>
          <w:rFonts w:ascii="Consolas" w:eastAsia="Times New Roman" w:hAnsi="Consolas" w:cs="Times New Roman"/>
          <w:color w:val="9CDCFE"/>
          <w:sz w:val="12"/>
          <w:szCs w:val="12"/>
          <w:lang w:val="es-ES" w:eastAsia="es-ES"/>
        </w:rPr>
        <w:t>priority</w:t>
      </w:r>
      <w:proofErr w:type="spellEnd"/>
      <w:r w:rsidRPr="005F57FC">
        <w:rPr>
          <w:rFonts w:ascii="Consolas" w:eastAsia="Times New Roman" w:hAnsi="Consolas" w:cs="Times New Roman"/>
          <w:color w:val="FFFFFF"/>
          <w:sz w:val="12"/>
          <w:szCs w:val="12"/>
          <w:lang w:val="es-ES" w:eastAsia="es-ES"/>
        </w:rPr>
        <w:t xml:space="preserve"> </w:t>
      </w:r>
      <w:r w:rsidRPr="005F57FC">
        <w:rPr>
          <w:rFonts w:ascii="Consolas" w:eastAsia="Times New Roman" w:hAnsi="Consolas" w:cs="Times New Roman"/>
          <w:color w:val="D4D4D4"/>
          <w:sz w:val="12"/>
          <w:szCs w:val="12"/>
          <w:lang w:val="es-ES" w:eastAsia="es-ES"/>
        </w:rPr>
        <w:t>=</w:t>
      </w:r>
      <w:r w:rsidRPr="005F57FC">
        <w:rPr>
          <w:rFonts w:ascii="Consolas" w:eastAsia="Times New Roman" w:hAnsi="Consolas" w:cs="Times New Roman"/>
          <w:color w:val="FFFFFF"/>
          <w:sz w:val="12"/>
          <w:szCs w:val="12"/>
          <w:lang w:val="es-ES" w:eastAsia="es-ES"/>
        </w:rPr>
        <w:t xml:space="preserve"> </w:t>
      </w:r>
      <w:r w:rsidRPr="005F57FC">
        <w:rPr>
          <w:rFonts w:ascii="Consolas" w:eastAsia="Times New Roman" w:hAnsi="Consolas" w:cs="Times New Roman"/>
          <w:color w:val="B5CEA8"/>
          <w:sz w:val="12"/>
          <w:szCs w:val="12"/>
          <w:lang w:val="es-ES" w:eastAsia="es-ES"/>
        </w:rPr>
        <w:t>1</w:t>
      </w:r>
    </w:p>
    <w:p w14:paraId="45EFD756" w14:textId="77777777" w:rsidR="00CA31A2" w:rsidRPr="005F57FC" w:rsidRDefault="00CA31A2" w:rsidP="00CA31A2">
      <w:pPr>
        <w:pStyle w:val="Prrafodelista"/>
        <w:numPr>
          <w:ilvl w:val="0"/>
          <w:numId w:val="12"/>
        </w:numPr>
        <w:shd w:val="clear" w:color="auto" w:fill="000000"/>
        <w:spacing w:after="0" w:line="285" w:lineRule="atLeast"/>
        <w:rPr>
          <w:rFonts w:ascii="Consolas" w:eastAsia="Times New Roman" w:hAnsi="Consolas" w:cs="Times New Roman"/>
          <w:color w:val="FFFFFF"/>
          <w:sz w:val="12"/>
          <w:szCs w:val="12"/>
          <w:lang w:val="es-ES" w:eastAsia="es-ES"/>
        </w:rPr>
      </w:pPr>
    </w:p>
    <w:p w14:paraId="1D24DA08" w14:textId="77777777" w:rsidR="00CA31A2" w:rsidRPr="005F57FC" w:rsidRDefault="00CA31A2" w:rsidP="00CA31A2">
      <w:pPr>
        <w:pStyle w:val="Prrafodelista"/>
        <w:numPr>
          <w:ilvl w:val="0"/>
          <w:numId w:val="12"/>
        </w:numPr>
        <w:shd w:val="clear" w:color="auto" w:fill="000000"/>
        <w:spacing w:after="0" w:line="285" w:lineRule="atLeast"/>
        <w:rPr>
          <w:rFonts w:ascii="Consolas" w:eastAsia="Times New Roman" w:hAnsi="Consolas" w:cs="Times New Roman"/>
          <w:color w:val="FFFFFF"/>
          <w:sz w:val="12"/>
          <w:szCs w:val="12"/>
          <w:lang w:val="es-ES" w:eastAsia="es-ES"/>
        </w:rPr>
      </w:pPr>
      <w:r w:rsidRPr="005F57FC">
        <w:rPr>
          <w:rFonts w:ascii="Consolas" w:eastAsia="Times New Roman" w:hAnsi="Consolas" w:cs="Times New Roman"/>
          <w:color w:val="FFFFFF"/>
          <w:sz w:val="12"/>
          <w:szCs w:val="12"/>
          <w:lang w:val="es-ES" w:eastAsia="es-ES"/>
        </w:rPr>
        <w:t xml:space="preserve">            </w:t>
      </w:r>
      <w:r w:rsidRPr="005F57FC">
        <w:rPr>
          <w:rFonts w:ascii="Consolas" w:eastAsia="Times New Roman" w:hAnsi="Consolas" w:cs="Times New Roman"/>
          <w:color w:val="7CA668"/>
          <w:sz w:val="12"/>
          <w:szCs w:val="12"/>
          <w:lang w:val="es-ES" w:eastAsia="es-ES"/>
        </w:rPr>
        <w:t xml:space="preserve"># </w:t>
      </w:r>
      <w:proofErr w:type="spellStart"/>
      <w:r w:rsidRPr="005F57FC">
        <w:rPr>
          <w:rFonts w:ascii="Consolas" w:eastAsia="Times New Roman" w:hAnsi="Consolas" w:cs="Times New Roman"/>
          <w:color w:val="7CA668"/>
          <w:sz w:val="12"/>
          <w:szCs w:val="12"/>
          <w:lang w:val="es-ES" w:eastAsia="es-ES"/>
        </w:rPr>
        <w:t>Command</w:t>
      </w:r>
      <w:proofErr w:type="spellEnd"/>
      <w:r w:rsidRPr="005F57FC">
        <w:rPr>
          <w:rFonts w:ascii="Consolas" w:eastAsia="Times New Roman" w:hAnsi="Consolas" w:cs="Times New Roman"/>
          <w:color w:val="7CA668"/>
          <w:sz w:val="12"/>
          <w:szCs w:val="12"/>
          <w:lang w:val="es-ES" w:eastAsia="es-ES"/>
        </w:rPr>
        <w:t xml:space="preserve"> </w:t>
      </w:r>
      <w:proofErr w:type="spellStart"/>
      <w:r w:rsidRPr="005F57FC">
        <w:rPr>
          <w:rFonts w:ascii="Consolas" w:eastAsia="Times New Roman" w:hAnsi="Consolas" w:cs="Times New Roman"/>
          <w:color w:val="7CA668"/>
          <w:sz w:val="12"/>
          <w:szCs w:val="12"/>
          <w:lang w:val="es-ES" w:eastAsia="es-ES"/>
        </w:rPr>
        <w:t>structure</w:t>
      </w:r>
      <w:proofErr w:type="spellEnd"/>
    </w:p>
    <w:p w14:paraId="29CD2BF1" w14:textId="77777777" w:rsidR="00CA31A2" w:rsidRPr="00C17551" w:rsidRDefault="00CA31A2" w:rsidP="00CA31A2">
      <w:pPr>
        <w:pStyle w:val="Prrafodelista"/>
        <w:numPr>
          <w:ilvl w:val="0"/>
          <w:numId w:val="12"/>
        </w:numPr>
        <w:shd w:val="clear" w:color="auto" w:fill="000000"/>
        <w:spacing w:after="0" w:line="285" w:lineRule="atLeast"/>
        <w:rPr>
          <w:rFonts w:ascii="Consolas" w:eastAsia="Times New Roman" w:hAnsi="Consolas" w:cs="Times New Roman"/>
          <w:color w:val="FFFFFF"/>
          <w:sz w:val="12"/>
          <w:szCs w:val="12"/>
          <w:lang w:eastAsia="es-ES"/>
        </w:rPr>
      </w:pPr>
      <w:r w:rsidRPr="00C17551">
        <w:rPr>
          <w:rFonts w:ascii="Consolas" w:eastAsia="Times New Roman" w:hAnsi="Consolas" w:cs="Times New Roman"/>
          <w:color w:val="FFFFFF"/>
          <w:sz w:val="12"/>
          <w:szCs w:val="12"/>
          <w:lang w:eastAsia="es-ES"/>
        </w:rPr>
        <w:t xml:space="preserve">            </w:t>
      </w:r>
      <w:r w:rsidRPr="00C17551">
        <w:rPr>
          <w:rFonts w:ascii="Consolas" w:eastAsia="Times New Roman" w:hAnsi="Consolas" w:cs="Times New Roman"/>
          <w:color w:val="9CDCFE"/>
          <w:sz w:val="12"/>
          <w:szCs w:val="12"/>
          <w:lang w:eastAsia="es-ES"/>
        </w:rPr>
        <w:t>command</w:t>
      </w:r>
      <w:r w:rsidRPr="00C17551">
        <w:rPr>
          <w:rFonts w:ascii="Consolas" w:eastAsia="Times New Roman" w:hAnsi="Consolas" w:cs="Times New Roman"/>
          <w:color w:val="FFFFFF"/>
          <w:sz w:val="12"/>
          <w:szCs w:val="12"/>
          <w:lang w:eastAsia="es-ES"/>
        </w:rPr>
        <w:t xml:space="preserve"> </w:t>
      </w:r>
      <w:r w:rsidRPr="00C17551">
        <w:rPr>
          <w:rFonts w:ascii="Consolas" w:eastAsia="Times New Roman" w:hAnsi="Consolas" w:cs="Times New Roman"/>
          <w:color w:val="D4D4D4"/>
          <w:sz w:val="12"/>
          <w:szCs w:val="12"/>
          <w:lang w:eastAsia="es-ES"/>
        </w:rPr>
        <w:t>=</w:t>
      </w:r>
      <w:r w:rsidRPr="00C17551">
        <w:rPr>
          <w:rFonts w:ascii="Consolas" w:eastAsia="Times New Roman" w:hAnsi="Consolas" w:cs="Times New Roman"/>
          <w:color w:val="FFFFFF"/>
          <w:sz w:val="12"/>
          <w:szCs w:val="12"/>
          <w:lang w:eastAsia="es-ES"/>
        </w:rPr>
        <w:t xml:space="preserve"> [</w:t>
      </w:r>
      <w:proofErr w:type="spellStart"/>
      <w:proofErr w:type="gramStart"/>
      <w:r w:rsidRPr="00C17551">
        <w:rPr>
          <w:rFonts w:ascii="Consolas" w:eastAsia="Times New Roman" w:hAnsi="Consolas" w:cs="Times New Roman"/>
          <w:color w:val="9CDCFE"/>
          <w:sz w:val="12"/>
          <w:szCs w:val="12"/>
          <w:lang w:eastAsia="es-ES"/>
        </w:rPr>
        <w:t>id</w:t>
      </w:r>
      <w:r w:rsidRPr="00C17551">
        <w:rPr>
          <w:rFonts w:ascii="Consolas" w:eastAsia="Times New Roman" w:hAnsi="Consolas" w:cs="Times New Roman"/>
          <w:color w:val="FFFFFF"/>
          <w:sz w:val="12"/>
          <w:szCs w:val="12"/>
          <w:lang w:eastAsia="es-ES"/>
        </w:rPr>
        <w:t>,</w:t>
      </w:r>
      <w:r w:rsidRPr="00C17551">
        <w:rPr>
          <w:rFonts w:ascii="Consolas" w:eastAsia="Times New Roman" w:hAnsi="Consolas" w:cs="Times New Roman"/>
          <w:color w:val="9CDCFE"/>
          <w:sz w:val="12"/>
          <w:szCs w:val="12"/>
          <w:lang w:eastAsia="es-ES"/>
        </w:rPr>
        <w:t>priority</w:t>
      </w:r>
      <w:proofErr w:type="spellEnd"/>
      <w:proofErr w:type="gramEnd"/>
      <w:r w:rsidRPr="00C17551">
        <w:rPr>
          <w:rFonts w:ascii="Consolas" w:eastAsia="Times New Roman" w:hAnsi="Consolas" w:cs="Times New Roman"/>
          <w:color w:val="FFFFFF"/>
          <w:sz w:val="12"/>
          <w:szCs w:val="12"/>
          <w:lang w:eastAsia="es-ES"/>
        </w:rPr>
        <w:t xml:space="preserve">, </w:t>
      </w:r>
      <w:r w:rsidRPr="00C17551">
        <w:rPr>
          <w:rFonts w:ascii="Consolas" w:eastAsia="Times New Roman" w:hAnsi="Consolas" w:cs="Times New Roman"/>
          <w:color w:val="9CDCFE"/>
          <w:sz w:val="12"/>
          <w:szCs w:val="12"/>
          <w:lang w:eastAsia="es-ES"/>
        </w:rPr>
        <w:t>latitude</w:t>
      </w:r>
      <w:r w:rsidRPr="00C17551">
        <w:rPr>
          <w:rFonts w:ascii="Consolas" w:eastAsia="Times New Roman" w:hAnsi="Consolas" w:cs="Times New Roman"/>
          <w:color w:val="FFFFFF"/>
          <w:sz w:val="12"/>
          <w:szCs w:val="12"/>
          <w:lang w:eastAsia="es-ES"/>
        </w:rPr>
        <w:t xml:space="preserve">, </w:t>
      </w:r>
      <w:r w:rsidRPr="00C17551">
        <w:rPr>
          <w:rFonts w:ascii="Consolas" w:eastAsia="Times New Roman" w:hAnsi="Consolas" w:cs="Times New Roman"/>
          <w:color w:val="9CDCFE"/>
          <w:sz w:val="12"/>
          <w:szCs w:val="12"/>
          <w:lang w:eastAsia="es-ES"/>
        </w:rPr>
        <w:t>longitude</w:t>
      </w:r>
      <w:r w:rsidRPr="00C17551">
        <w:rPr>
          <w:rFonts w:ascii="Consolas" w:eastAsia="Times New Roman" w:hAnsi="Consolas" w:cs="Times New Roman"/>
          <w:color w:val="FFFFFF"/>
          <w:sz w:val="12"/>
          <w:szCs w:val="12"/>
          <w:lang w:eastAsia="es-ES"/>
        </w:rPr>
        <w:t xml:space="preserve">, </w:t>
      </w:r>
      <w:proofErr w:type="spellStart"/>
      <w:r w:rsidRPr="00C17551">
        <w:rPr>
          <w:rFonts w:ascii="Consolas" w:eastAsia="Times New Roman" w:hAnsi="Consolas" w:cs="Times New Roman"/>
          <w:color w:val="9CDCFE"/>
          <w:sz w:val="12"/>
          <w:szCs w:val="12"/>
          <w:lang w:eastAsia="es-ES"/>
        </w:rPr>
        <w:t>roverid</w:t>
      </w:r>
      <w:proofErr w:type="spellEnd"/>
      <w:r w:rsidRPr="00C17551">
        <w:rPr>
          <w:rFonts w:ascii="Consolas" w:eastAsia="Times New Roman" w:hAnsi="Consolas" w:cs="Times New Roman"/>
          <w:color w:val="FFFFFF"/>
          <w:sz w:val="12"/>
          <w:szCs w:val="12"/>
          <w:lang w:eastAsia="es-ES"/>
        </w:rPr>
        <w:t xml:space="preserve">, </w:t>
      </w:r>
      <w:r w:rsidRPr="00C17551">
        <w:rPr>
          <w:rFonts w:ascii="Consolas" w:eastAsia="Times New Roman" w:hAnsi="Consolas" w:cs="Times New Roman"/>
          <w:color w:val="9CDCFE"/>
          <w:sz w:val="12"/>
          <w:szCs w:val="12"/>
          <w:lang w:eastAsia="es-ES"/>
        </w:rPr>
        <w:t>sender</w:t>
      </w:r>
      <w:r w:rsidRPr="00C17551">
        <w:rPr>
          <w:rFonts w:ascii="Consolas" w:eastAsia="Times New Roman" w:hAnsi="Consolas" w:cs="Times New Roman"/>
          <w:color w:val="FFFFFF"/>
          <w:sz w:val="12"/>
          <w:szCs w:val="12"/>
          <w:lang w:eastAsia="es-ES"/>
        </w:rPr>
        <w:t xml:space="preserve">, </w:t>
      </w:r>
      <w:r w:rsidRPr="00C17551">
        <w:rPr>
          <w:rFonts w:ascii="Consolas" w:eastAsia="Times New Roman" w:hAnsi="Consolas" w:cs="Times New Roman"/>
          <w:color w:val="9CDCFE"/>
          <w:sz w:val="12"/>
          <w:szCs w:val="12"/>
          <w:lang w:eastAsia="es-ES"/>
        </w:rPr>
        <w:t>timeout</w:t>
      </w:r>
      <w:r w:rsidRPr="00C17551">
        <w:rPr>
          <w:rFonts w:ascii="Consolas" w:eastAsia="Times New Roman" w:hAnsi="Consolas" w:cs="Times New Roman"/>
          <w:color w:val="FFFFFF"/>
          <w:sz w:val="12"/>
          <w:szCs w:val="12"/>
          <w:lang w:eastAsia="es-ES"/>
        </w:rPr>
        <w:t xml:space="preserve">, </w:t>
      </w:r>
      <w:proofErr w:type="spellStart"/>
      <w:r w:rsidRPr="00C17551">
        <w:rPr>
          <w:rFonts w:ascii="Consolas" w:eastAsia="Times New Roman" w:hAnsi="Consolas" w:cs="Times New Roman"/>
          <w:color w:val="9CDCFE"/>
          <w:sz w:val="12"/>
          <w:szCs w:val="12"/>
          <w:lang w:eastAsia="es-ES"/>
        </w:rPr>
        <w:t>timestamp</w:t>
      </w:r>
      <w:r w:rsidRPr="00C17551">
        <w:rPr>
          <w:rFonts w:ascii="Consolas" w:eastAsia="Times New Roman" w:hAnsi="Consolas" w:cs="Times New Roman"/>
          <w:color w:val="FFFFFF"/>
          <w:sz w:val="12"/>
          <w:szCs w:val="12"/>
          <w:lang w:eastAsia="es-ES"/>
        </w:rPr>
        <w:t>,</w:t>
      </w:r>
      <w:r w:rsidRPr="00C17551">
        <w:rPr>
          <w:rFonts w:ascii="Consolas" w:eastAsia="Times New Roman" w:hAnsi="Consolas" w:cs="Times New Roman"/>
          <w:color w:val="9CDCFE"/>
          <w:sz w:val="12"/>
          <w:szCs w:val="12"/>
          <w:lang w:eastAsia="es-ES"/>
        </w:rPr>
        <w:t>distance</w:t>
      </w:r>
      <w:proofErr w:type="spellEnd"/>
      <w:r w:rsidRPr="00C17551">
        <w:rPr>
          <w:rFonts w:ascii="Consolas" w:eastAsia="Times New Roman" w:hAnsi="Consolas" w:cs="Times New Roman"/>
          <w:color w:val="FFFFFF"/>
          <w:sz w:val="12"/>
          <w:szCs w:val="12"/>
          <w:lang w:eastAsia="es-ES"/>
        </w:rPr>
        <w:t>]</w:t>
      </w:r>
    </w:p>
    <w:p w14:paraId="3F1B7785" w14:textId="77777777" w:rsidR="00CA31A2" w:rsidRPr="00C17551" w:rsidRDefault="00CA31A2" w:rsidP="00CA31A2">
      <w:pPr>
        <w:pStyle w:val="Prrafodelista"/>
        <w:numPr>
          <w:ilvl w:val="0"/>
          <w:numId w:val="12"/>
        </w:numPr>
        <w:shd w:val="clear" w:color="auto" w:fill="000000"/>
        <w:spacing w:after="0" w:line="285" w:lineRule="atLeast"/>
        <w:rPr>
          <w:rFonts w:ascii="Consolas" w:eastAsia="Times New Roman" w:hAnsi="Consolas" w:cs="Times New Roman"/>
          <w:color w:val="FFFFFF"/>
          <w:sz w:val="12"/>
          <w:szCs w:val="12"/>
          <w:lang w:eastAsia="es-ES"/>
        </w:rPr>
      </w:pPr>
    </w:p>
    <w:p w14:paraId="1BC50149" w14:textId="77777777" w:rsidR="00CA31A2" w:rsidRPr="005F57FC" w:rsidRDefault="00CA31A2" w:rsidP="00CA31A2">
      <w:pPr>
        <w:pStyle w:val="Prrafodelista"/>
        <w:numPr>
          <w:ilvl w:val="0"/>
          <w:numId w:val="12"/>
        </w:numPr>
        <w:shd w:val="clear" w:color="auto" w:fill="000000"/>
        <w:spacing w:after="0" w:line="285" w:lineRule="atLeast"/>
        <w:rPr>
          <w:rFonts w:ascii="Consolas" w:eastAsia="Times New Roman" w:hAnsi="Consolas" w:cs="Times New Roman"/>
          <w:color w:val="FFFFFF"/>
          <w:sz w:val="12"/>
          <w:szCs w:val="12"/>
          <w:lang w:val="es-ES" w:eastAsia="es-ES"/>
        </w:rPr>
      </w:pPr>
      <w:r w:rsidRPr="00C17551">
        <w:rPr>
          <w:rFonts w:ascii="Consolas" w:eastAsia="Times New Roman" w:hAnsi="Consolas" w:cs="Times New Roman"/>
          <w:color w:val="FFFFFF"/>
          <w:sz w:val="12"/>
          <w:szCs w:val="12"/>
          <w:lang w:eastAsia="es-ES"/>
        </w:rPr>
        <w:t xml:space="preserve">            </w:t>
      </w:r>
      <w:r w:rsidRPr="005F57FC">
        <w:rPr>
          <w:rFonts w:ascii="Consolas" w:eastAsia="Times New Roman" w:hAnsi="Consolas" w:cs="Times New Roman"/>
          <w:color w:val="7CA668"/>
          <w:sz w:val="12"/>
          <w:szCs w:val="12"/>
          <w:lang w:val="es-ES" w:eastAsia="es-ES"/>
        </w:rPr>
        <w:t xml:space="preserve"># </w:t>
      </w:r>
      <w:proofErr w:type="spellStart"/>
      <w:proofErr w:type="gramStart"/>
      <w:r w:rsidRPr="005F57FC">
        <w:rPr>
          <w:rFonts w:ascii="Consolas" w:eastAsia="Times New Roman" w:hAnsi="Consolas" w:cs="Times New Roman"/>
          <w:color w:val="7CA668"/>
          <w:sz w:val="12"/>
          <w:szCs w:val="12"/>
          <w:lang w:val="es-ES" w:eastAsia="es-ES"/>
        </w:rPr>
        <w:t>Add</w:t>
      </w:r>
      <w:proofErr w:type="spellEnd"/>
      <w:r w:rsidRPr="005F57FC">
        <w:rPr>
          <w:rFonts w:ascii="Consolas" w:eastAsia="Times New Roman" w:hAnsi="Consolas" w:cs="Times New Roman"/>
          <w:color w:val="7CA668"/>
          <w:sz w:val="12"/>
          <w:szCs w:val="12"/>
          <w:lang w:val="es-ES" w:eastAsia="es-ES"/>
        </w:rPr>
        <w:t xml:space="preserve">  </w:t>
      </w:r>
      <w:proofErr w:type="spellStart"/>
      <w:r w:rsidRPr="005F57FC">
        <w:rPr>
          <w:rFonts w:ascii="Consolas" w:eastAsia="Times New Roman" w:hAnsi="Consolas" w:cs="Times New Roman"/>
          <w:color w:val="7CA668"/>
          <w:sz w:val="12"/>
          <w:szCs w:val="12"/>
          <w:lang w:val="es-ES" w:eastAsia="es-ES"/>
        </w:rPr>
        <w:t>command</w:t>
      </w:r>
      <w:proofErr w:type="spellEnd"/>
      <w:proofErr w:type="gramEnd"/>
    </w:p>
    <w:p w14:paraId="6FCF0A6F" w14:textId="77777777" w:rsidR="00CA31A2" w:rsidRPr="008F63B9" w:rsidRDefault="00CA31A2" w:rsidP="00CA31A2">
      <w:pPr>
        <w:pStyle w:val="Prrafodelista"/>
        <w:numPr>
          <w:ilvl w:val="0"/>
          <w:numId w:val="12"/>
        </w:numPr>
        <w:shd w:val="clear" w:color="auto" w:fill="000000"/>
        <w:spacing w:after="0" w:line="285" w:lineRule="atLeast"/>
        <w:rPr>
          <w:rFonts w:ascii="Consolas" w:eastAsia="Times New Roman" w:hAnsi="Consolas" w:cs="Times New Roman"/>
          <w:color w:val="FFFFFF"/>
          <w:sz w:val="12"/>
          <w:szCs w:val="12"/>
          <w:lang w:val="es-ES" w:eastAsia="es-ES"/>
        </w:rPr>
      </w:pPr>
      <w:r w:rsidRPr="008F63B9">
        <w:rPr>
          <w:rFonts w:ascii="Consolas" w:eastAsia="Times New Roman" w:hAnsi="Consolas" w:cs="Times New Roman"/>
          <w:color w:val="FFFFFF"/>
          <w:sz w:val="12"/>
          <w:szCs w:val="12"/>
          <w:lang w:val="es-ES" w:eastAsia="es-ES"/>
        </w:rPr>
        <w:t xml:space="preserve">            </w:t>
      </w:r>
      <w:proofErr w:type="spellStart"/>
      <w:proofErr w:type="gramStart"/>
      <w:r w:rsidRPr="008F63B9">
        <w:rPr>
          <w:rFonts w:ascii="Consolas" w:eastAsia="Times New Roman" w:hAnsi="Consolas" w:cs="Times New Roman"/>
          <w:color w:val="9CDCFE"/>
          <w:sz w:val="12"/>
          <w:szCs w:val="12"/>
          <w:lang w:val="es-ES" w:eastAsia="es-ES"/>
        </w:rPr>
        <w:t>self</w:t>
      </w:r>
      <w:r w:rsidRPr="008F63B9">
        <w:rPr>
          <w:rFonts w:ascii="Consolas" w:eastAsia="Times New Roman" w:hAnsi="Consolas" w:cs="Times New Roman"/>
          <w:color w:val="FFFFFF"/>
          <w:sz w:val="12"/>
          <w:szCs w:val="12"/>
          <w:lang w:val="es-ES" w:eastAsia="es-ES"/>
        </w:rPr>
        <w:t>.</w:t>
      </w:r>
      <w:r w:rsidRPr="008F63B9">
        <w:rPr>
          <w:rFonts w:ascii="Consolas" w:eastAsia="Times New Roman" w:hAnsi="Consolas" w:cs="Times New Roman"/>
          <w:color w:val="9CDCFE"/>
          <w:sz w:val="12"/>
          <w:szCs w:val="12"/>
          <w:lang w:val="es-ES" w:eastAsia="es-ES"/>
        </w:rPr>
        <w:t>Sequencer</w:t>
      </w:r>
      <w:r w:rsidRPr="008F63B9">
        <w:rPr>
          <w:rFonts w:ascii="Consolas" w:eastAsia="Times New Roman" w:hAnsi="Consolas" w:cs="Times New Roman"/>
          <w:color w:val="FFFFFF"/>
          <w:sz w:val="12"/>
          <w:szCs w:val="12"/>
          <w:lang w:val="es-ES" w:eastAsia="es-ES"/>
        </w:rPr>
        <w:t>.</w:t>
      </w:r>
      <w:r w:rsidRPr="008F63B9">
        <w:rPr>
          <w:rFonts w:ascii="Consolas" w:eastAsia="Times New Roman" w:hAnsi="Consolas" w:cs="Times New Roman"/>
          <w:color w:val="DCDCAA"/>
          <w:sz w:val="12"/>
          <w:szCs w:val="12"/>
          <w:lang w:val="es-ES" w:eastAsia="es-ES"/>
        </w:rPr>
        <w:t>insert</w:t>
      </w:r>
      <w:proofErr w:type="spellEnd"/>
      <w:proofErr w:type="gramEnd"/>
      <w:r w:rsidRPr="008F63B9">
        <w:rPr>
          <w:rFonts w:ascii="Consolas" w:eastAsia="Times New Roman" w:hAnsi="Consolas" w:cs="Times New Roman"/>
          <w:color w:val="FFFFFF"/>
          <w:sz w:val="12"/>
          <w:szCs w:val="12"/>
          <w:lang w:val="es-ES" w:eastAsia="es-ES"/>
        </w:rPr>
        <w:t>(</w:t>
      </w:r>
      <w:proofErr w:type="spellStart"/>
      <w:r w:rsidRPr="008F63B9">
        <w:rPr>
          <w:rFonts w:ascii="Consolas" w:eastAsia="Times New Roman" w:hAnsi="Consolas" w:cs="Times New Roman"/>
          <w:color w:val="9CDCFE"/>
          <w:sz w:val="12"/>
          <w:szCs w:val="12"/>
          <w:lang w:val="es-ES" w:eastAsia="es-ES"/>
        </w:rPr>
        <w:t>newindex</w:t>
      </w:r>
      <w:r w:rsidRPr="008F63B9">
        <w:rPr>
          <w:rFonts w:ascii="Consolas" w:eastAsia="Times New Roman" w:hAnsi="Consolas" w:cs="Times New Roman"/>
          <w:color w:val="FFFFFF"/>
          <w:sz w:val="12"/>
          <w:szCs w:val="12"/>
          <w:lang w:val="es-ES" w:eastAsia="es-ES"/>
        </w:rPr>
        <w:t>,</w:t>
      </w:r>
      <w:r w:rsidRPr="008F63B9">
        <w:rPr>
          <w:rFonts w:ascii="Consolas" w:eastAsia="Times New Roman" w:hAnsi="Consolas" w:cs="Times New Roman"/>
          <w:color w:val="9CDCFE"/>
          <w:sz w:val="12"/>
          <w:szCs w:val="12"/>
          <w:lang w:val="es-ES" w:eastAsia="es-ES"/>
        </w:rPr>
        <w:t>command</w:t>
      </w:r>
      <w:proofErr w:type="spellEnd"/>
      <w:r w:rsidRPr="008F63B9">
        <w:rPr>
          <w:rFonts w:ascii="Consolas" w:eastAsia="Times New Roman" w:hAnsi="Consolas" w:cs="Times New Roman"/>
          <w:color w:val="FFFFFF"/>
          <w:sz w:val="12"/>
          <w:szCs w:val="12"/>
          <w:lang w:val="es-ES" w:eastAsia="es-ES"/>
        </w:rPr>
        <w:t>)</w:t>
      </w:r>
    </w:p>
    <w:p w14:paraId="74D03803" w14:textId="77777777" w:rsidR="00CA31A2" w:rsidRPr="008F63B9" w:rsidRDefault="00CA31A2" w:rsidP="00CA31A2">
      <w:pPr>
        <w:pStyle w:val="Prrafodelista"/>
        <w:numPr>
          <w:ilvl w:val="0"/>
          <w:numId w:val="12"/>
        </w:numPr>
        <w:shd w:val="clear" w:color="auto" w:fill="000000"/>
        <w:spacing w:after="0" w:line="285" w:lineRule="atLeast"/>
        <w:rPr>
          <w:rFonts w:ascii="Consolas" w:eastAsia="Times New Roman" w:hAnsi="Consolas" w:cs="Times New Roman"/>
          <w:color w:val="FFFFFF"/>
          <w:sz w:val="12"/>
          <w:szCs w:val="12"/>
          <w:lang w:val="es-ES" w:eastAsia="es-ES"/>
        </w:rPr>
      </w:pPr>
    </w:p>
    <w:p w14:paraId="7301B64F" w14:textId="77777777" w:rsidR="00CA31A2" w:rsidRPr="005F57FC" w:rsidRDefault="00CA31A2" w:rsidP="00CA31A2">
      <w:pPr>
        <w:pStyle w:val="Prrafodelista"/>
        <w:numPr>
          <w:ilvl w:val="0"/>
          <w:numId w:val="12"/>
        </w:numPr>
        <w:shd w:val="clear" w:color="auto" w:fill="000000"/>
        <w:spacing w:after="0" w:line="285" w:lineRule="atLeast"/>
        <w:rPr>
          <w:rFonts w:ascii="Consolas" w:eastAsia="Times New Roman" w:hAnsi="Consolas" w:cs="Times New Roman"/>
          <w:color w:val="FFFFFF"/>
          <w:sz w:val="12"/>
          <w:szCs w:val="12"/>
          <w:lang w:val="es-ES" w:eastAsia="es-ES"/>
        </w:rPr>
      </w:pPr>
      <w:r w:rsidRPr="008F63B9">
        <w:rPr>
          <w:rFonts w:ascii="Consolas" w:eastAsia="Times New Roman" w:hAnsi="Consolas" w:cs="Times New Roman"/>
          <w:color w:val="FFFFFF"/>
          <w:sz w:val="12"/>
          <w:szCs w:val="12"/>
          <w:lang w:val="es-ES" w:eastAsia="es-ES"/>
        </w:rPr>
        <w:t xml:space="preserve">            </w:t>
      </w:r>
      <w:r w:rsidRPr="005F57FC">
        <w:rPr>
          <w:rFonts w:ascii="Consolas" w:eastAsia="Times New Roman" w:hAnsi="Consolas" w:cs="Times New Roman"/>
          <w:color w:val="7CA668"/>
          <w:sz w:val="12"/>
          <w:szCs w:val="12"/>
          <w:lang w:val="es-ES" w:eastAsia="es-ES"/>
        </w:rPr>
        <w:t xml:space="preserve"># </w:t>
      </w:r>
      <w:proofErr w:type="spellStart"/>
      <w:r w:rsidRPr="005F57FC">
        <w:rPr>
          <w:rFonts w:ascii="Consolas" w:eastAsia="Times New Roman" w:hAnsi="Consolas" w:cs="Times New Roman"/>
          <w:color w:val="7CA668"/>
          <w:sz w:val="12"/>
          <w:szCs w:val="12"/>
          <w:lang w:val="es-ES" w:eastAsia="es-ES"/>
        </w:rPr>
        <w:t>Update</w:t>
      </w:r>
      <w:proofErr w:type="spellEnd"/>
      <w:r w:rsidRPr="005F57FC">
        <w:rPr>
          <w:rFonts w:ascii="Consolas" w:eastAsia="Times New Roman" w:hAnsi="Consolas" w:cs="Times New Roman"/>
          <w:color w:val="7CA668"/>
          <w:sz w:val="12"/>
          <w:szCs w:val="12"/>
          <w:lang w:val="es-ES" w:eastAsia="es-ES"/>
        </w:rPr>
        <w:t xml:space="preserve"> </w:t>
      </w:r>
      <w:proofErr w:type="spellStart"/>
      <w:r w:rsidRPr="005F57FC">
        <w:rPr>
          <w:rFonts w:ascii="Consolas" w:eastAsia="Times New Roman" w:hAnsi="Consolas" w:cs="Times New Roman"/>
          <w:color w:val="7CA668"/>
          <w:sz w:val="12"/>
          <w:szCs w:val="12"/>
          <w:lang w:val="es-ES" w:eastAsia="es-ES"/>
        </w:rPr>
        <w:t>priority</w:t>
      </w:r>
      <w:proofErr w:type="spellEnd"/>
    </w:p>
    <w:p w14:paraId="23BBF235" w14:textId="77777777" w:rsidR="00CA31A2" w:rsidRPr="00C17551" w:rsidRDefault="00CA31A2" w:rsidP="00CA31A2">
      <w:pPr>
        <w:pStyle w:val="Prrafodelista"/>
        <w:numPr>
          <w:ilvl w:val="0"/>
          <w:numId w:val="12"/>
        </w:numPr>
        <w:shd w:val="clear" w:color="auto" w:fill="000000"/>
        <w:spacing w:after="0" w:line="285" w:lineRule="atLeast"/>
        <w:rPr>
          <w:rFonts w:ascii="Consolas" w:eastAsia="Times New Roman" w:hAnsi="Consolas" w:cs="Times New Roman"/>
          <w:color w:val="FFFFFF"/>
          <w:sz w:val="12"/>
          <w:szCs w:val="12"/>
          <w:lang w:eastAsia="es-ES"/>
        </w:rPr>
      </w:pPr>
      <w:r w:rsidRPr="00C17551">
        <w:rPr>
          <w:rFonts w:ascii="Consolas" w:eastAsia="Times New Roman" w:hAnsi="Consolas" w:cs="Times New Roman"/>
          <w:color w:val="FFFFFF"/>
          <w:sz w:val="12"/>
          <w:szCs w:val="12"/>
          <w:lang w:eastAsia="es-ES"/>
        </w:rPr>
        <w:t xml:space="preserve">            </w:t>
      </w:r>
      <w:proofErr w:type="spellStart"/>
      <w:proofErr w:type="gramStart"/>
      <w:r w:rsidRPr="00C17551">
        <w:rPr>
          <w:rFonts w:ascii="Consolas" w:eastAsia="Times New Roman" w:hAnsi="Consolas" w:cs="Times New Roman"/>
          <w:color w:val="9CDCFE"/>
          <w:sz w:val="12"/>
          <w:szCs w:val="12"/>
          <w:lang w:eastAsia="es-ES"/>
        </w:rPr>
        <w:t>self</w:t>
      </w:r>
      <w:r w:rsidRPr="00C17551">
        <w:rPr>
          <w:rFonts w:ascii="Consolas" w:eastAsia="Times New Roman" w:hAnsi="Consolas" w:cs="Times New Roman"/>
          <w:color w:val="FFFFFF"/>
          <w:sz w:val="12"/>
          <w:szCs w:val="12"/>
          <w:lang w:eastAsia="es-ES"/>
        </w:rPr>
        <w:t>.</w:t>
      </w:r>
      <w:r w:rsidRPr="00C17551">
        <w:rPr>
          <w:rFonts w:ascii="Consolas" w:eastAsia="Times New Roman" w:hAnsi="Consolas" w:cs="Times New Roman"/>
          <w:color w:val="DCDCAA"/>
          <w:sz w:val="12"/>
          <w:szCs w:val="12"/>
          <w:lang w:eastAsia="es-ES"/>
        </w:rPr>
        <w:t>update</w:t>
      </w:r>
      <w:proofErr w:type="gramEnd"/>
      <w:r w:rsidRPr="00C17551">
        <w:rPr>
          <w:rFonts w:ascii="Consolas" w:eastAsia="Times New Roman" w:hAnsi="Consolas" w:cs="Times New Roman"/>
          <w:color w:val="DCDCAA"/>
          <w:sz w:val="12"/>
          <w:szCs w:val="12"/>
          <w:lang w:eastAsia="es-ES"/>
        </w:rPr>
        <w:t>_priority</w:t>
      </w:r>
      <w:proofErr w:type="spellEnd"/>
      <w:r w:rsidRPr="00C17551">
        <w:rPr>
          <w:rFonts w:ascii="Consolas" w:eastAsia="Times New Roman" w:hAnsi="Consolas" w:cs="Times New Roman"/>
          <w:color w:val="FFFFFF"/>
          <w:sz w:val="12"/>
          <w:szCs w:val="12"/>
          <w:lang w:eastAsia="es-ES"/>
        </w:rPr>
        <w:t>(</w:t>
      </w:r>
      <w:proofErr w:type="spellStart"/>
      <w:r w:rsidRPr="00C17551">
        <w:rPr>
          <w:rFonts w:ascii="Consolas" w:eastAsia="Times New Roman" w:hAnsi="Consolas" w:cs="Times New Roman"/>
          <w:color w:val="9CDCFE"/>
          <w:sz w:val="12"/>
          <w:szCs w:val="12"/>
          <w:lang w:eastAsia="es-ES"/>
        </w:rPr>
        <w:t>roverid</w:t>
      </w:r>
      <w:r w:rsidRPr="00C17551">
        <w:rPr>
          <w:rFonts w:ascii="Consolas" w:eastAsia="Times New Roman" w:hAnsi="Consolas" w:cs="Times New Roman"/>
          <w:color w:val="FFFFFF"/>
          <w:sz w:val="12"/>
          <w:szCs w:val="12"/>
          <w:lang w:eastAsia="es-ES"/>
        </w:rPr>
        <w:t>,</w:t>
      </w:r>
      <w:r w:rsidRPr="00C17551">
        <w:rPr>
          <w:rFonts w:ascii="Consolas" w:eastAsia="Times New Roman" w:hAnsi="Consolas" w:cs="Times New Roman"/>
          <w:color w:val="9CDCFE"/>
          <w:sz w:val="12"/>
          <w:szCs w:val="12"/>
          <w:lang w:eastAsia="es-ES"/>
        </w:rPr>
        <w:t>priority</w:t>
      </w:r>
      <w:r w:rsidRPr="00C17551">
        <w:rPr>
          <w:rFonts w:ascii="Consolas" w:eastAsia="Times New Roman" w:hAnsi="Consolas" w:cs="Times New Roman"/>
          <w:color w:val="FFFFFF"/>
          <w:sz w:val="12"/>
          <w:szCs w:val="12"/>
          <w:lang w:eastAsia="es-ES"/>
        </w:rPr>
        <w:t>,</w:t>
      </w:r>
      <w:r w:rsidRPr="00C17551">
        <w:rPr>
          <w:rFonts w:ascii="Consolas" w:eastAsia="Times New Roman" w:hAnsi="Consolas" w:cs="Times New Roman"/>
          <w:color w:val="9CDCFE"/>
          <w:sz w:val="12"/>
          <w:szCs w:val="12"/>
          <w:lang w:eastAsia="es-ES"/>
        </w:rPr>
        <w:t>delete</w:t>
      </w:r>
      <w:proofErr w:type="spellEnd"/>
      <w:r w:rsidRPr="00C17551">
        <w:rPr>
          <w:rFonts w:ascii="Consolas" w:eastAsia="Times New Roman" w:hAnsi="Consolas" w:cs="Times New Roman"/>
          <w:color w:val="D4D4D4"/>
          <w:sz w:val="12"/>
          <w:szCs w:val="12"/>
          <w:lang w:eastAsia="es-ES"/>
        </w:rPr>
        <w:t>=</w:t>
      </w:r>
      <w:r w:rsidRPr="00C17551">
        <w:rPr>
          <w:rFonts w:ascii="Consolas" w:eastAsia="Times New Roman" w:hAnsi="Consolas" w:cs="Times New Roman"/>
          <w:color w:val="569CD6"/>
          <w:sz w:val="12"/>
          <w:szCs w:val="12"/>
          <w:lang w:eastAsia="es-ES"/>
        </w:rPr>
        <w:t>False</w:t>
      </w:r>
      <w:r w:rsidRPr="00C17551">
        <w:rPr>
          <w:rFonts w:ascii="Consolas" w:eastAsia="Times New Roman" w:hAnsi="Consolas" w:cs="Times New Roman"/>
          <w:color w:val="FFFFFF"/>
          <w:sz w:val="12"/>
          <w:szCs w:val="12"/>
          <w:lang w:eastAsia="es-ES"/>
        </w:rPr>
        <w:t>)</w:t>
      </w:r>
    </w:p>
    <w:p w14:paraId="7C479851" w14:textId="77777777" w:rsidR="00CA31A2" w:rsidRPr="00C17551" w:rsidRDefault="00CA31A2" w:rsidP="00CA31A2">
      <w:pPr>
        <w:pStyle w:val="Prrafodelista"/>
        <w:numPr>
          <w:ilvl w:val="0"/>
          <w:numId w:val="12"/>
        </w:numPr>
        <w:shd w:val="clear" w:color="auto" w:fill="000000"/>
        <w:spacing w:after="0" w:line="285" w:lineRule="atLeast"/>
        <w:rPr>
          <w:rFonts w:ascii="Consolas" w:eastAsia="Times New Roman" w:hAnsi="Consolas" w:cs="Times New Roman"/>
          <w:color w:val="FFFFFF"/>
          <w:sz w:val="12"/>
          <w:szCs w:val="12"/>
          <w:lang w:eastAsia="es-ES"/>
        </w:rPr>
      </w:pPr>
    </w:p>
    <w:p w14:paraId="61AB5D0D" w14:textId="77777777" w:rsidR="00CA31A2" w:rsidRPr="00C17551" w:rsidRDefault="00CA31A2" w:rsidP="00CA31A2">
      <w:pPr>
        <w:pStyle w:val="Prrafodelista"/>
        <w:numPr>
          <w:ilvl w:val="0"/>
          <w:numId w:val="12"/>
        </w:numPr>
        <w:shd w:val="clear" w:color="auto" w:fill="000000"/>
        <w:spacing w:after="0" w:line="285" w:lineRule="atLeast"/>
        <w:rPr>
          <w:rFonts w:ascii="Consolas" w:eastAsia="Times New Roman" w:hAnsi="Consolas" w:cs="Times New Roman"/>
          <w:color w:val="FFFFFF"/>
          <w:sz w:val="12"/>
          <w:szCs w:val="12"/>
          <w:lang w:eastAsia="es-ES"/>
        </w:rPr>
      </w:pPr>
      <w:r w:rsidRPr="00C17551">
        <w:rPr>
          <w:rFonts w:ascii="Consolas" w:eastAsia="Times New Roman" w:hAnsi="Consolas" w:cs="Times New Roman"/>
          <w:color w:val="FFFFFF"/>
          <w:sz w:val="12"/>
          <w:szCs w:val="12"/>
          <w:lang w:eastAsia="es-ES"/>
        </w:rPr>
        <w:t xml:space="preserve">            </w:t>
      </w:r>
      <w:r w:rsidRPr="00C17551">
        <w:rPr>
          <w:rFonts w:ascii="Consolas" w:eastAsia="Times New Roman" w:hAnsi="Consolas" w:cs="Times New Roman"/>
          <w:color w:val="7CA668"/>
          <w:sz w:val="12"/>
          <w:szCs w:val="12"/>
          <w:lang w:eastAsia="es-ES"/>
        </w:rPr>
        <w:t xml:space="preserve"># Reset sensor </w:t>
      </w:r>
      <w:proofErr w:type="spellStart"/>
      <w:r w:rsidRPr="00C17551">
        <w:rPr>
          <w:rFonts w:ascii="Consolas" w:eastAsia="Times New Roman" w:hAnsi="Consolas" w:cs="Times New Roman"/>
          <w:color w:val="7CA668"/>
          <w:sz w:val="12"/>
          <w:szCs w:val="12"/>
          <w:lang w:eastAsia="es-ES"/>
        </w:rPr>
        <w:t>comand</w:t>
      </w:r>
      <w:proofErr w:type="spellEnd"/>
      <w:r w:rsidRPr="00C17551">
        <w:rPr>
          <w:rFonts w:ascii="Consolas" w:eastAsia="Times New Roman" w:hAnsi="Consolas" w:cs="Times New Roman"/>
          <w:color w:val="7CA668"/>
          <w:sz w:val="12"/>
          <w:szCs w:val="12"/>
          <w:lang w:eastAsia="es-ES"/>
        </w:rPr>
        <w:t xml:space="preserve"> to false (</w:t>
      </w:r>
      <w:proofErr w:type="spellStart"/>
      <w:r w:rsidRPr="00C17551">
        <w:rPr>
          <w:rFonts w:ascii="Consolas" w:eastAsia="Times New Roman" w:hAnsi="Consolas" w:cs="Times New Roman"/>
          <w:color w:val="7CA668"/>
          <w:sz w:val="12"/>
          <w:szCs w:val="12"/>
          <w:lang w:eastAsia="es-ES"/>
        </w:rPr>
        <w:t>alredy</w:t>
      </w:r>
      <w:proofErr w:type="spellEnd"/>
      <w:r w:rsidRPr="00C17551">
        <w:rPr>
          <w:rFonts w:ascii="Consolas" w:eastAsia="Times New Roman" w:hAnsi="Consolas" w:cs="Times New Roman"/>
          <w:color w:val="7CA668"/>
          <w:sz w:val="12"/>
          <w:szCs w:val="12"/>
          <w:lang w:eastAsia="es-ES"/>
        </w:rPr>
        <w:t xml:space="preserve"> processed information)</w:t>
      </w:r>
    </w:p>
    <w:p w14:paraId="061D9EDB" w14:textId="77777777" w:rsidR="00CA31A2" w:rsidRPr="005F57FC" w:rsidRDefault="00CA31A2" w:rsidP="00CA31A2">
      <w:pPr>
        <w:pStyle w:val="Prrafodelista"/>
        <w:numPr>
          <w:ilvl w:val="0"/>
          <w:numId w:val="12"/>
        </w:numPr>
        <w:shd w:val="clear" w:color="auto" w:fill="000000"/>
        <w:spacing w:after="0" w:line="285" w:lineRule="atLeast"/>
        <w:rPr>
          <w:rFonts w:ascii="Consolas" w:eastAsia="Times New Roman" w:hAnsi="Consolas" w:cs="Times New Roman"/>
          <w:color w:val="FFFFFF"/>
          <w:sz w:val="12"/>
          <w:szCs w:val="12"/>
          <w:lang w:val="es-ES" w:eastAsia="es-ES"/>
        </w:rPr>
      </w:pPr>
      <w:r w:rsidRPr="00C17551">
        <w:rPr>
          <w:rFonts w:ascii="Consolas" w:eastAsia="Times New Roman" w:hAnsi="Consolas" w:cs="Times New Roman"/>
          <w:color w:val="FFFFFF"/>
          <w:sz w:val="12"/>
          <w:szCs w:val="12"/>
          <w:lang w:eastAsia="es-ES"/>
        </w:rPr>
        <w:t xml:space="preserve">            </w:t>
      </w:r>
      <w:proofErr w:type="spellStart"/>
      <w:r w:rsidRPr="005F57FC">
        <w:rPr>
          <w:rFonts w:ascii="Consolas" w:eastAsia="Times New Roman" w:hAnsi="Consolas" w:cs="Times New Roman"/>
          <w:color w:val="9CDCFE"/>
          <w:sz w:val="12"/>
          <w:szCs w:val="12"/>
          <w:lang w:val="es-ES" w:eastAsia="es-ES"/>
        </w:rPr>
        <w:t>self</w:t>
      </w:r>
      <w:r w:rsidRPr="005F57FC">
        <w:rPr>
          <w:rFonts w:ascii="Consolas" w:eastAsia="Times New Roman" w:hAnsi="Consolas" w:cs="Times New Roman"/>
          <w:color w:val="FFFFFF"/>
          <w:sz w:val="12"/>
          <w:szCs w:val="12"/>
          <w:lang w:val="es-ES" w:eastAsia="es-ES"/>
        </w:rPr>
        <w:t>.</w:t>
      </w:r>
      <w:r w:rsidRPr="005F57FC">
        <w:rPr>
          <w:rFonts w:ascii="Consolas" w:eastAsia="Times New Roman" w:hAnsi="Consolas" w:cs="Times New Roman"/>
          <w:color w:val="9CDCFE"/>
          <w:sz w:val="12"/>
          <w:szCs w:val="12"/>
          <w:lang w:val="es-ES" w:eastAsia="es-ES"/>
        </w:rPr>
        <w:t>new_sensorcmd</w:t>
      </w:r>
      <w:proofErr w:type="spellEnd"/>
      <w:r w:rsidRPr="005F57FC">
        <w:rPr>
          <w:rFonts w:ascii="Consolas" w:eastAsia="Times New Roman" w:hAnsi="Consolas" w:cs="Times New Roman"/>
          <w:color w:val="FFFFFF"/>
          <w:sz w:val="12"/>
          <w:szCs w:val="12"/>
          <w:lang w:val="es-ES" w:eastAsia="es-ES"/>
        </w:rPr>
        <w:t xml:space="preserve"> </w:t>
      </w:r>
      <w:r w:rsidRPr="005F57FC">
        <w:rPr>
          <w:rFonts w:ascii="Consolas" w:eastAsia="Times New Roman" w:hAnsi="Consolas" w:cs="Times New Roman"/>
          <w:color w:val="D4D4D4"/>
          <w:sz w:val="12"/>
          <w:szCs w:val="12"/>
          <w:lang w:val="es-ES" w:eastAsia="es-ES"/>
        </w:rPr>
        <w:t>=</w:t>
      </w:r>
      <w:r w:rsidRPr="005F57FC">
        <w:rPr>
          <w:rFonts w:ascii="Consolas" w:eastAsia="Times New Roman" w:hAnsi="Consolas" w:cs="Times New Roman"/>
          <w:color w:val="FFFFFF"/>
          <w:sz w:val="12"/>
          <w:szCs w:val="12"/>
          <w:lang w:val="es-ES" w:eastAsia="es-ES"/>
        </w:rPr>
        <w:t xml:space="preserve"> </w:t>
      </w:r>
      <w:r w:rsidRPr="005F57FC">
        <w:rPr>
          <w:rFonts w:ascii="Consolas" w:eastAsia="Times New Roman" w:hAnsi="Consolas" w:cs="Times New Roman"/>
          <w:color w:val="569CD6"/>
          <w:sz w:val="12"/>
          <w:szCs w:val="12"/>
          <w:lang w:val="es-ES" w:eastAsia="es-ES"/>
        </w:rPr>
        <w:t>False</w:t>
      </w:r>
    </w:p>
    <w:p w14:paraId="3963F6F3" w14:textId="77777777" w:rsidR="00CA31A2" w:rsidRPr="005F57FC" w:rsidRDefault="00CA31A2" w:rsidP="00CA31A2">
      <w:pPr>
        <w:pStyle w:val="Prrafodelista"/>
        <w:numPr>
          <w:ilvl w:val="0"/>
          <w:numId w:val="12"/>
        </w:numPr>
        <w:shd w:val="clear" w:color="auto" w:fill="000000"/>
        <w:spacing w:after="240" w:line="285" w:lineRule="atLeast"/>
        <w:rPr>
          <w:rFonts w:ascii="Consolas" w:eastAsia="Times New Roman" w:hAnsi="Consolas" w:cs="Times New Roman"/>
          <w:color w:val="FFFFFF"/>
          <w:sz w:val="12"/>
          <w:szCs w:val="12"/>
          <w:lang w:val="es-ES" w:eastAsia="es-ES"/>
        </w:rPr>
      </w:pPr>
    </w:p>
    <w:p w14:paraId="4B059561" w14:textId="77777777" w:rsidR="00CA31A2" w:rsidRPr="005F57FC" w:rsidRDefault="00CA31A2" w:rsidP="00CA31A2">
      <w:pPr>
        <w:pStyle w:val="Prrafodelista"/>
        <w:numPr>
          <w:ilvl w:val="0"/>
          <w:numId w:val="12"/>
        </w:numPr>
        <w:shd w:val="clear" w:color="auto" w:fill="000000"/>
        <w:spacing w:after="0" w:line="285" w:lineRule="atLeast"/>
        <w:rPr>
          <w:rFonts w:ascii="Consolas" w:eastAsia="Times New Roman" w:hAnsi="Consolas" w:cs="Times New Roman"/>
          <w:color w:val="FFFFFF"/>
          <w:sz w:val="12"/>
          <w:szCs w:val="12"/>
          <w:lang w:val="es-ES" w:eastAsia="es-ES"/>
        </w:rPr>
      </w:pPr>
      <w:r w:rsidRPr="005F57FC">
        <w:rPr>
          <w:rFonts w:ascii="Consolas" w:eastAsia="Times New Roman" w:hAnsi="Consolas" w:cs="Times New Roman"/>
          <w:color w:val="FFFFFF"/>
          <w:sz w:val="12"/>
          <w:szCs w:val="12"/>
          <w:lang w:val="es-ES" w:eastAsia="es-ES"/>
        </w:rPr>
        <w:t xml:space="preserve">        </w:t>
      </w:r>
      <w:r w:rsidRPr="005F57FC">
        <w:rPr>
          <w:rFonts w:ascii="Consolas" w:eastAsia="Times New Roman" w:hAnsi="Consolas" w:cs="Times New Roman"/>
          <w:color w:val="7CA668"/>
          <w:sz w:val="12"/>
          <w:szCs w:val="12"/>
          <w:lang w:val="es-ES" w:eastAsia="es-ES"/>
        </w:rPr>
        <w:t># -------------------------------------------------------------------------------------------------------------------</w:t>
      </w:r>
    </w:p>
    <w:p w14:paraId="3040808F" w14:textId="77777777" w:rsidR="00CA31A2" w:rsidRPr="005F57FC" w:rsidRDefault="00CA31A2" w:rsidP="00CA31A2">
      <w:pPr>
        <w:pStyle w:val="Prrafodelista"/>
        <w:numPr>
          <w:ilvl w:val="0"/>
          <w:numId w:val="12"/>
        </w:numPr>
        <w:shd w:val="clear" w:color="auto" w:fill="000000"/>
        <w:spacing w:after="240" w:line="285" w:lineRule="atLeast"/>
        <w:rPr>
          <w:rFonts w:ascii="Consolas" w:eastAsia="Times New Roman" w:hAnsi="Consolas" w:cs="Times New Roman"/>
          <w:color w:val="FFFFFF"/>
          <w:sz w:val="12"/>
          <w:szCs w:val="12"/>
          <w:lang w:val="es-ES" w:eastAsia="es-ES"/>
        </w:rPr>
      </w:pPr>
    </w:p>
    <w:p w14:paraId="3590AB04" w14:textId="77777777" w:rsidR="00CA31A2" w:rsidRPr="005F57FC" w:rsidRDefault="00CA31A2" w:rsidP="00CA31A2">
      <w:pPr>
        <w:pStyle w:val="Prrafodelista"/>
        <w:numPr>
          <w:ilvl w:val="0"/>
          <w:numId w:val="12"/>
        </w:numPr>
        <w:shd w:val="clear" w:color="auto" w:fill="000000"/>
        <w:spacing w:after="0" w:line="285" w:lineRule="atLeast"/>
        <w:rPr>
          <w:rFonts w:ascii="Consolas" w:eastAsia="Times New Roman" w:hAnsi="Consolas" w:cs="Times New Roman"/>
          <w:color w:val="FFFFFF"/>
          <w:sz w:val="12"/>
          <w:szCs w:val="12"/>
          <w:lang w:val="es-ES" w:eastAsia="es-ES"/>
        </w:rPr>
      </w:pPr>
      <w:r w:rsidRPr="005F57FC">
        <w:rPr>
          <w:rFonts w:ascii="Consolas" w:eastAsia="Times New Roman" w:hAnsi="Consolas" w:cs="Times New Roman"/>
          <w:color w:val="FFFFFF"/>
          <w:sz w:val="12"/>
          <w:szCs w:val="12"/>
          <w:lang w:val="es-ES" w:eastAsia="es-ES"/>
        </w:rPr>
        <w:t xml:space="preserve">        </w:t>
      </w:r>
      <w:r w:rsidRPr="005F57FC">
        <w:rPr>
          <w:rFonts w:ascii="Consolas" w:eastAsia="Times New Roman" w:hAnsi="Consolas" w:cs="Times New Roman"/>
          <w:color w:val="7CA668"/>
          <w:sz w:val="12"/>
          <w:szCs w:val="12"/>
          <w:lang w:val="es-ES" w:eastAsia="es-ES"/>
        </w:rPr>
        <w:t xml:space="preserve"># ------------------------------------------ PRIORITY 4: AUTOMATIC COMMAND ---------------------------------------- </w:t>
      </w:r>
    </w:p>
    <w:p w14:paraId="09FD93B8" w14:textId="77777777" w:rsidR="00CA31A2" w:rsidRPr="005F57FC" w:rsidRDefault="00CA31A2" w:rsidP="00CA31A2">
      <w:pPr>
        <w:pStyle w:val="Prrafodelista"/>
        <w:numPr>
          <w:ilvl w:val="0"/>
          <w:numId w:val="12"/>
        </w:numPr>
        <w:shd w:val="clear" w:color="auto" w:fill="000000"/>
        <w:spacing w:after="0" w:line="285" w:lineRule="atLeast"/>
        <w:rPr>
          <w:rFonts w:ascii="Consolas" w:eastAsia="Times New Roman" w:hAnsi="Consolas" w:cs="Times New Roman"/>
          <w:color w:val="FFFFFF"/>
          <w:sz w:val="12"/>
          <w:szCs w:val="12"/>
          <w:lang w:val="es-ES" w:eastAsia="es-ES"/>
        </w:rPr>
      </w:pPr>
      <w:r w:rsidRPr="005F57FC">
        <w:rPr>
          <w:rFonts w:ascii="Consolas" w:eastAsia="Times New Roman" w:hAnsi="Consolas" w:cs="Times New Roman"/>
          <w:color w:val="FFFFFF"/>
          <w:sz w:val="12"/>
          <w:szCs w:val="12"/>
          <w:lang w:val="es-ES" w:eastAsia="es-ES"/>
        </w:rPr>
        <w:t xml:space="preserve">        </w:t>
      </w:r>
    </w:p>
    <w:p w14:paraId="6018B676" w14:textId="77777777" w:rsidR="00CA31A2" w:rsidRPr="00C17551" w:rsidRDefault="00CA31A2" w:rsidP="00CA31A2">
      <w:pPr>
        <w:pStyle w:val="Prrafodelista"/>
        <w:numPr>
          <w:ilvl w:val="0"/>
          <w:numId w:val="12"/>
        </w:numPr>
        <w:shd w:val="clear" w:color="auto" w:fill="000000"/>
        <w:spacing w:after="0" w:line="285" w:lineRule="atLeast"/>
        <w:rPr>
          <w:rFonts w:ascii="Consolas" w:eastAsia="Times New Roman" w:hAnsi="Consolas" w:cs="Times New Roman"/>
          <w:color w:val="FFFFFF"/>
          <w:sz w:val="12"/>
          <w:szCs w:val="12"/>
          <w:lang w:eastAsia="es-ES"/>
        </w:rPr>
      </w:pPr>
      <w:r w:rsidRPr="00C17551">
        <w:rPr>
          <w:rFonts w:ascii="Consolas" w:eastAsia="Times New Roman" w:hAnsi="Consolas" w:cs="Times New Roman"/>
          <w:color w:val="FFFFFF"/>
          <w:sz w:val="12"/>
          <w:szCs w:val="12"/>
          <w:lang w:eastAsia="es-ES"/>
        </w:rPr>
        <w:t xml:space="preserve">        </w:t>
      </w:r>
      <w:r w:rsidRPr="00C17551">
        <w:rPr>
          <w:rFonts w:ascii="Consolas" w:eastAsia="Times New Roman" w:hAnsi="Consolas" w:cs="Times New Roman"/>
          <w:color w:val="7CA668"/>
          <w:sz w:val="12"/>
          <w:szCs w:val="12"/>
          <w:lang w:eastAsia="es-ES"/>
        </w:rPr>
        <w:t># Check if a new automatic command is generated (LEAST PRIORITY)</w:t>
      </w:r>
    </w:p>
    <w:p w14:paraId="2F1CA4AF" w14:textId="77777777" w:rsidR="00CA31A2" w:rsidRPr="005F57FC" w:rsidRDefault="00CA31A2" w:rsidP="00CA31A2">
      <w:pPr>
        <w:pStyle w:val="Prrafodelista"/>
        <w:numPr>
          <w:ilvl w:val="0"/>
          <w:numId w:val="12"/>
        </w:numPr>
        <w:shd w:val="clear" w:color="auto" w:fill="000000"/>
        <w:spacing w:after="0" w:line="285" w:lineRule="atLeast"/>
        <w:rPr>
          <w:rFonts w:ascii="Consolas" w:eastAsia="Times New Roman" w:hAnsi="Consolas" w:cs="Times New Roman"/>
          <w:color w:val="FFFFFF"/>
          <w:sz w:val="12"/>
          <w:szCs w:val="12"/>
          <w:lang w:val="es-ES" w:eastAsia="es-ES"/>
        </w:rPr>
      </w:pPr>
      <w:r w:rsidRPr="00C17551">
        <w:rPr>
          <w:rFonts w:ascii="Consolas" w:eastAsia="Times New Roman" w:hAnsi="Consolas" w:cs="Times New Roman"/>
          <w:color w:val="FFFFFF"/>
          <w:sz w:val="12"/>
          <w:szCs w:val="12"/>
          <w:lang w:eastAsia="es-ES"/>
        </w:rPr>
        <w:t xml:space="preserve">        </w:t>
      </w:r>
      <w:proofErr w:type="spellStart"/>
      <w:r w:rsidRPr="005F57FC">
        <w:rPr>
          <w:rFonts w:ascii="Consolas" w:eastAsia="Times New Roman" w:hAnsi="Consolas" w:cs="Times New Roman"/>
          <w:color w:val="C586C0"/>
          <w:sz w:val="12"/>
          <w:szCs w:val="12"/>
          <w:lang w:val="es-ES" w:eastAsia="es-ES"/>
        </w:rPr>
        <w:t>if</w:t>
      </w:r>
      <w:proofErr w:type="spellEnd"/>
      <w:r w:rsidRPr="005F57FC">
        <w:rPr>
          <w:rFonts w:ascii="Consolas" w:eastAsia="Times New Roman" w:hAnsi="Consolas" w:cs="Times New Roman"/>
          <w:color w:val="FFFFFF"/>
          <w:sz w:val="12"/>
          <w:szCs w:val="12"/>
          <w:lang w:val="es-ES" w:eastAsia="es-ES"/>
        </w:rPr>
        <w:t xml:space="preserve"> (</w:t>
      </w:r>
      <w:proofErr w:type="spellStart"/>
      <w:r w:rsidRPr="005F57FC">
        <w:rPr>
          <w:rFonts w:ascii="Consolas" w:eastAsia="Times New Roman" w:hAnsi="Consolas" w:cs="Times New Roman"/>
          <w:color w:val="9CDCFE"/>
          <w:sz w:val="12"/>
          <w:szCs w:val="12"/>
          <w:lang w:val="es-ES" w:eastAsia="es-ES"/>
        </w:rPr>
        <w:t>self</w:t>
      </w:r>
      <w:r w:rsidRPr="005F57FC">
        <w:rPr>
          <w:rFonts w:ascii="Consolas" w:eastAsia="Times New Roman" w:hAnsi="Consolas" w:cs="Times New Roman"/>
          <w:color w:val="FFFFFF"/>
          <w:sz w:val="12"/>
          <w:szCs w:val="12"/>
          <w:lang w:val="es-ES" w:eastAsia="es-ES"/>
        </w:rPr>
        <w:t>.</w:t>
      </w:r>
      <w:r w:rsidRPr="005F57FC">
        <w:rPr>
          <w:rFonts w:ascii="Consolas" w:eastAsia="Times New Roman" w:hAnsi="Consolas" w:cs="Times New Roman"/>
          <w:color w:val="9CDCFE"/>
          <w:sz w:val="12"/>
          <w:szCs w:val="12"/>
          <w:lang w:val="es-ES" w:eastAsia="es-ES"/>
        </w:rPr>
        <w:t>new_autocmd</w:t>
      </w:r>
      <w:proofErr w:type="spellEnd"/>
      <w:r w:rsidRPr="005F57FC">
        <w:rPr>
          <w:rFonts w:ascii="Consolas" w:eastAsia="Times New Roman" w:hAnsi="Consolas" w:cs="Times New Roman"/>
          <w:color w:val="FFFFFF"/>
          <w:sz w:val="12"/>
          <w:szCs w:val="12"/>
          <w:lang w:val="es-ES" w:eastAsia="es-ES"/>
        </w:rPr>
        <w:t>):</w:t>
      </w:r>
    </w:p>
    <w:p w14:paraId="78E6A2EA" w14:textId="77777777" w:rsidR="00CA31A2" w:rsidRPr="005F57FC" w:rsidRDefault="00CA31A2" w:rsidP="00CA31A2">
      <w:pPr>
        <w:pStyle w:val="Prrafodelista"/>
        <w:numPr>
          <w:ilvl w:val="0"/>
          <w:numId w:val="12"/>
        </w:numPr>
        <w:shd w:val="clear" w:color="auto" w:fill="000000"/>
        <w:spacing w:after="0" w:line="285" w:lineRule="atLeast"/>
        <w:rPr>
          <w:rFonts w:ascii="Consolas" w:eastAsia="Times New Roman" w:hAnsi="Consolas" w:cs="Times New Roman"/>
          <w:color w:val="FFFFFF"/>
          <w:sz w:val="12"/>
          <w:szCs w:val="12"/>
          <w:lang w:val="es-ES" w:eastAsia="es-ES"/>
        </w:rPr>
      </w:pPr>
      <w:r w:rsidRPr="005F57FC">
        <w:rPr>
          <w:rFonts w:ascii="Consolas" w:eastAsia="Times New Roman" w:hAnsi="Consolas" w:cs="Times New Roman"/>
          <w:color w:val="FFFFFF"/>
          <w:sz w:val="12"/>
          <w:szCs w:val="12"/>
          <w:lang w:val="es-ES" w:eastAsia="es-ES"/>
        </w:rPr>
        <w:t xml:space="preserve">            </w:t>
      </w:r>
    </w:p>
    <w:p w14:paraId="4304E6F0" w14:textId="77777777" w:rsidR="00CA31A2" w:rsidRPr="00C17551" w:rsidRDefault="00CA31A2" w:rsidP="00CA31A2">
      <w:pPr>
        <w:pStyle w:val="Prrafodelista"/>
        <w:numPr>
          <w:ilvl w:val="0"/>
          <w:numId w:val="12"/>
        </w:numPr>
        <w:shd w:val="clear" w:color="auto" w:fill="000000"/>
        <w:spacing w:after="0" w:line="285" w:lineRule="atLeast"/>
        <w:rPr>
          <w:rFonts w:ascii="Consolas" w:eastAsia="Times New Roman" w:hAnsi="Consolas" w:cs="Times New Roman"/>
          <w:color w:val="FFFFFF"/>
          <w:sz w:val="12"/>
          <w:szCs w:val="12"/>
          <w:lang w:eastAsia="es-ES"/>
        </w:rPr>
      </w:pPr>
      <w:r w:rsidRPr="00C17551">
        <w:rPr>
          <w:rFonts w:ascii="Consolas" w:eastAsia="Times New Roman" w:hAnsi="Consolas" w:cs="Times New Roman"/>
          <w:color w:val="FFFFFF"/>
          <w:sz w:val="12"/>
          <w:szCs w:val="12"/>
          <w:lang w:eastAsia="es-ES"/>
        </w:rPr>
        <w:t xml:space="preserve">            </w:t>
      </w:r>
      <w:proofErr w:type="gramStart"/>
      <w:r w:rsidRPr="00C17551">
        <w:rPr>
          <w:rFonts w:ascii="Consolas" w:eastAsia="Times New Roman" w:hAnsi="Consolas" w:cs="Times New Roman"/>
          <w:color w:val="DCDCAA"/>
          <w:sz w:val="12"/>
          <w:szCs w:val="12"/>
          <w:lang w:eastAsia="es-ES"/>
        </w:rPr>
        <w:t>print</w:t>
      </w:r>
      <w:r w:rsidRPr="00C17551">
        <w:rPr>
          <w:rFonts w:ascii="Consolas" w:eastAsia="Times New Roman" w:hAnsi="Consolas" w:cs="Times New Roman"/>
          <w:color w:val="FFFFFF"/>
          <w:sz w:val="12"/>
          <w:szCs w:val="12"/>
          <w:lang w:eastAsia="es-ES"/>
        </w:rPr>
        <w:t>(</w:t>
      </w:r>
      <w:proofErr w:type="gramEnd"/>
      <w:r w:rsidRPr="00C17551">
        <w:rPr>
          <w:rFonts w:ascii="Consolas" w:eastAsia="Times New Roman" w:hAnsi="Consolas" w:cs="Times New Roman"/>
          <w:color w:val="CE9178"/>
          <w:sz w:val="12"/>
          <w:szCs w:val="12"/>
          <w:lang w:eastAsia="es-ES"/>
        </w:rPr>
        <w:t>"Computing priority of automatics commands generated...</w:t>
      </w:r>
      <w:r w:rsidRPr="00C17551">
        <w:rPr>
          <w:rFonts w:ascii="Consolas" w:eastAsia="Times New Roman" w:hAnsi="Consolas" w:cs="Times New Roman"/>
          <w:color w:val="569CD6"/>
          <w:sz w:val="12"/>
          <w:szCs w:val="12"/>
          <w:lang w:eastAsia="es-ES"/>
        </w:rPr>
        <w:t>\n</w:t>
      </w:r>
      <w:r w:rsidRPr="00C17551">
        <w:rPr>
          <w:rFonts w:ascii="Consolas" w:eastAsia="Times New Roman" w:hAnsi="Consolas" w:cs="Times New Roman"/>
          <w:color w:val="CE9178"/>
          <w:sz w:val="12"/>
          <w:szCs w:val="12"/>
          <w:lang w:eastAsia="es-ES"/>
        </w:rPr>
        <w:t>"</w:t>
      </w:r>
      <w:r w:rsidRPr="00C17551">
        <w:rPr>
          <w:rFonts w:ascii="Consolas" w:eastAsia="Times New Roman" w:hAnsi="Consolas" w:cs="Times New Roman"/>
          <w:color w:val="FFFFFF"/>
          <w:sz w:val="12"/>
          <w:szCs w:val="12"/>
          <w:lang w:eastAsia="es-ES"/>
        </w:rPr>
        <w:t xml:space="preserve">) </w:t>
      </w:r>
    </w:p>
    <w:p w14:paraId="2E1C6FD0" w14:textId="77777777" w:rsidR="00CA31A2" w:rsidRPr="00C17551" w:rsidRDefault="00CA31A2" w:rsidP="00CA31A2">
      <w:pPr>
        <w:pStyle w:val="Prrafodelista"/>
        <w:numPr>
          <w:ilvl w:val="0"/>
          <w:numId w:val="12"/>
        </w:numPr>
        <w:shd w:val="clear" w:color="auto" w:fill="000000"/>
        <w:spacing w:after="0" w:line="285" w:lineRule="atLeast"/>
        <w:rPr>
          <w:rFonts w:ascii="Consolas" w:eastAsia="Times New Roman" w:hAnsi="Consolas" w:cs="Times New Roman"/>
          <w:color w:val="FFFFFF"/>
          <w:sz w:val="12"/>
          <w:szCs w:val="12"/>
          <w:lang w:eastAsia="es-ES"/>
        </w:rPr>
      </w:pPr>
    </w:p>
    <w:p w14:paraId="13FA4440" w14:textId="77777777" w:rsidR="00CA31A2" w:rsidRPr="00C17551" w:rsidRDefault="00CA31A2" w:rsidP="00CA31A2">
      <w:pPr>
        <w:pStyle w:val="Prrafodelista"/>
        <w:numPr>
          <w:ilvl w:val="0"/>
          <w:numId w:val="12"/>
        </w:numPr>
        <w:shd w:val="clear" w:color="auto" w:fill="000000"/>
        <w:spacing w:after="0" w:line="285" w:lineRule="atLeast"/>
        <w:rPr>
          <w:rFonts w:ascii="Consolas" w:eastAsia="Times New Roman" w:hAnsi="Consolas" w:cs="Times New Roman"/>
          <w:color w:val="FFFFFF"/>
          <w:sz w:val="12"/>
          <w:szCs w:val="12"/>
          <w:lang w:eastAsia="es-ES"/>
        </w:rPr>
      </w:pPr>
      <w:r w:rsidRPr="00C17551">
        <w:rPr>
          <w:rFonts w:ascii="Consolas" w:eastAsia="Times New Roman" w:hAnsi="Consolas" w:cs="Times New Roman"/>
          <w:color w:val="FFFFFF"/>
          <w:sz w:val="12"/>
          <w:szCs w:val="12"/>
          <w:lang w:eastAsia="es-ES"/>
        </w:rPr>
        <w:t xml:space="preserve">            </w:t>
      </w:r>
      <w:r w:rsidRPr="00C17551">
        <w:rPr>
          <w:rFonts w:ascii="Consolas" w:eastAsia="Times New Roman" w:hAnsi="Consolas" w:cs="Times New Roman"/>
          <w:color w:val="7CA668"/>
          <w:sz w:val="12"/>
          <w:szCs w:val="12"/>
          <w:lang w:eastAsia="es-ES"/>
        </w:rPr>
        <w:t xml:space="preserve"># Compute priority of all </w:t>
      </w:r>
      <w:proofErr w:type="gramStart"/>
      <w:r w:rsidRPr="00C17551">
        <w:rPr>
          <w:rFonts w:ascii="Consolas" w:eastAsia="Times New Roman" w:hAnsi="Consolas" w:cs="Times New Roman"/>
          <w:color w:val="7CA668"/>
          <w:sz w:val="12"/>
          <w:szCs w:val="12"/>
          <w:lang w:eastAsia="es-ES"/>
        </w:rPr>
        <w:t>automatics</w:t>
      </w:r>
      <w:proofErr w:type="gramEnd"/>
      <w:r w:rsidRPr="00C17551">
        <w:rPr>
          <w:rFonts w:ascii="Consolas" w:eastAsia="Times New Roman" w:hAnsi="Consolas" w:cs="Times New Roman"/>
          <w:color w:val="7CA668"/>
          <w:sz w:val="12"/>
          <w:szCs w:val="12"/>
          <w:lang w:eastAsia="es-ES"/>
        </w:rPr>
        <w:t xml:space="preserve"> commands generated</w:t>
      </w:r>
    </w:p>
    <w:p w14:paraId="0318FBE2" w14:textId="77777777" w:rsidR="00CA31A2" w:rsidRPr="00C17551" w:rsidRDefault="00CA31A2" w:rsidP="00CA31A2">
      <w:pPr>
        <w:pStyle w:val="Prrafodelista"/>
        <w:numPr>
          <w:ilvl w:val="0"/>
          <w:numId w:val="12"/>
        </w:numPr>
        <w:shd w:val="clear" w:color="auto" w:fill="000000"/>
        <w:spacing w:after="0" w:line="285" w:lineRule="atLeast"/>
        <w:rPr>
          <w:rFonts w:ascii="Consolas" w:eastAsia="Times New Roman" w:hAnsi="Consolas" w:cs="Times New Roman"/>
          <w:color w:val="FFFFFF"/>
          <w:sz w:val="12"/>
          <w:szCs w:val="12"/>
          <w:lang w:eastAsia="es-ES"/>
        </w:rPr>
      </w:pPr>
      <w:r w:rsidRPr="00C17551">
        <w:rPr>
          <w:rFonts w:ascii="Consolas" w:eastAsia="Times New Roman" w:hAnsi="Consolas" w:cs="Times New Roman"/>
          <w:color w:val="FFFFFF"/>
          <w:sz w:val="12"/>
          <w:szCs w:val="12"/>
          <w:lang w:eastAsia="es-ES"/>
        </w:rPr>
        <w:t xml:space="preserve">            </w:t>
      </w:r>
      <w:r w:rsidRPr="00C17551">
        <w:rPr>
          <w:rFonts w:ascii="Consolas" w:eastAsia="Times New Roman" w:hAnsi="Consolas" w:cs="Times New Roman"/>
          <w:color w:val="C586C0"/>
          <w:sz w:val="12"/>
          <w:szCs w:val="12"/>
          <w:lang w:eastAsia="es-ES"/>
        </w:rPr>
        <w:t>for</w:t>
      </w:r>
      <w:r w:rsidRPr="00C17551">
        <w:rPr>
          <w:rFonts w:ascii="Consolas" w:eastAsia="Times New Roman" w:hAnsi="Consolas" w:cs="Times New Roman"/>
          <w:color w:val="FFFFFF"/>
          <w:sz w:val="12"/>
          <w:szCs w:val="12"/>
          <w:lang w:eastAsia="es-ES"/>
        </w:rPr>
        <w:t xml:space="preserve"> </w:t>
      </w:r>
      <w:r w:rsidRPr="00C17551">
        <w:rPr>
          <w:rFonts w:ascii="Consolas" w:eastAsia="Times New Roman" w:hAnsi="Consolas" w:cs="Times New Roman"/>
          <w:color w:val="9CDCFE"/>
          <w:sz w:val="12"/>
          <w:szCs w:val="12"/>
          <w:lang w:eastAsia="es-ES"/>
        </w:rPr>
        <w:t>command</w:t>
      </w:r>
      <w:r w:rsidRPr="00C17551">
        <w:rPr>
          <w:rFonts w:ascii="Consolas" w:eastAsia="Times New Roman" w:hAnsi="Consolas" w:cs="Times New Roman"/>
          <w:color w:val="FFFFFF"/>
          <w:sz w:val="12"/>
          <w:szCs w:val="12"/>
          <w:lang w:eastAsia="es-ES"/>
        </w:rPr>
        <w:t xml:space="preserve"> </w:t>
      </w:r>
      <w:r w:rsidRPr="00C17551">
        <w:rPr>
          <w:rFonts w:ascii="Consolas" w:eastAsia="Times New Roman" w:hAnsi="Consolas" w:cs="Times New Roman"/>
          <w:color w:val="C586C0"/>
          <w:sz w:val="12"/>
          <w:szCs w:val="12"/>
          <w:lang w:eastAsia="es-ES"/>
        </w:rPr>
        <w:t>in</w:t>
      </w:r>
      <w:r w:rsidRPr="00C17551">
        <w:rPr>
          <w:rFonts w:ascii="Consolas" w:eastAsia="Times New Roman" w:hAnsi="Consolas" w:cs="Times New Roman"/>
          <w:color w:val="FFFFFF"/>
          <w:sz w:val="12"/>
          <w:szCs w:val="12"/>
          <w:lang w:eastAsia="es-ES"/>
        </w:rPr>
        <w:t xml:space="preserve"> </w:t>
      </w:r>
      <w:proofErr w:type="spellStart"/>
      <w:proofErr w:type="gramStart"/>
      <w:r w:rsidRPr="00C17551">
        <w:rPr>
          <w:rFonts w:ascii="Consolas" w:eastAsia="Times New Roman" w:hAnsi="Consolas" w:cs="Times New Roman"/>
          <w:color w:val="9CDCFE"/>
          <w:sz w:val="12"/>
          <w:szCs w:val="12"/>
          <w:lang w:eastAsia="es-ES"/>
        </w:rPr>
        <w:t>self</w:t>
      </w:r>
      <w:r w:rsidRPr="00C17551">
        <w:rPr>
          <w:rFonts w:ascii="Consolas" w:eastAsia="Times New Roman" w:hAnsi="Consolas" w:cs="Times New Roman"/>
          <w:color w:val="FFFFFF"/>
          <w:sz w:val="12"/>
          <w:szCs w:val="12"/>
          <w:lang w:eastAsia="es-ES"/>
        </w:rPr>
        <w:t>.</w:t>
      </w:r>
      <w:r w:rsidRPr="00C17551">
        <w:rPr>
          <w:rFonts w:ascii="Consolas" w:eastAsia="Times New Roman" w:hAnsi="Consolas" w:cs="Times New Roman"/>
          <w:color w:val="9CDCFE"/>
          <w:sz w:val="12"/>
          <w:szCs w:val="12"/>
          <w:lang w:eastAsia="es-ES"/>
        </w:rPr>
        <w:t>autocmds</w:t>
      </w:r>
      <w:proofErr w:type="spellEnd"/>
      <w:proofErr w:type="gramEnd"/>
      <w:r w:rsidRPr="00C17551">
        <w:rPr>
          <w:rFonts w:ascii="Consolas" w:eastAsia="Times New Roman" w:hAnsi="Consolas" w:cs="Times New Roman"/>
          <w:color w:val="FFFFFF"/>
          <w:sz w:val="12"/>
          <w:szCs w:val="12"/>
          <w:lang w:eastAsia="es-ES"/>
        </w:rPr>
        <w:t>:</w:t>
      </w:r>
    </w:p>
    <w:p w14:paraId="7083BC27" w14:textId="77777777" w:rsidR="00CA31A2" w:rsidRPr="00C17551" w:rsidRDefault="00CA31A2" w:rsidP="00CA31A2">
      <w:pPr>
        <w:pStyle w:val="Prrafodelista"/>
        <w:numPr>
          <w:ilvl w:val="0"/>
          <w:numId w:val="12"/>
        </w:numPr>
        <w:shd w:val="clear" w:color="auto" w:fill="000000"/>
        <w:spacing w:after="0" w:line="285" w:lineRule="atLeast"/>
        <w:rPr>
          <w:rFonts w:ascii="Consolas" w:eastAsia="Times New Roman" w:hAnsi="Consolas" w:cs="Times New Roman"/>
          <w:color w:val="FFFFFF"/>
          <w:sz w:val="12"/>
          <w:szCs w:val="12"/>
          <w:lang w:eastAsia="es-ES"/>
        </w:rPr>
      </w:pPr>
    </w:p>
    <w:p w14:paraId="08D62713" w14:textId="77777777" w:rsidR="00CA31A2" w:rsidRPr="00C17551" w:rsidRDefault="00CA31A2" w:rsidP="00CA31A2">
      <w:pPr>
        <w:pStyle w:val="Prrafodelista"/>
        <w:numPr>
          <w:ilvl w:val="0"/>
          <w:numId w:val="12"/>
        </w:numPr>
        <w:shd w:val="clear" w:color="auto" w:fill="000000"/>
        <w:spacing w:after="0" w:line="285" w:lineRule="atLeast"/>
        <w:rPr>
          <w:rFonts w:ascii="Consolas" w:eastAsia="Times New Roman" w:hAnsi="Consolas" w:cs="Times New Roman"/>
          <w:color w:val="FFFFFF"/>
          <w:sz w:val="12"/>
          <w:szCs w:val="12"/>
          <w:lang w:eastAsia="es-ES"/>
        </w:rPr>
      </w:pPr>
      <w:r w:rsidRPr="00C17551">
        <w:rPr>
          <w:rFonts w:ascii="Consolas" w:eastAsia="Times New Roman" w:hAnsi="Consolas" w:cs="Times New Roman"/>
          <w:color w:val="FFFFFF"/>
          <w:sz w:val="12"/>
          <w:szCs w:val="12"/>
          <w:lang w:eastAsia="es-ES"/>
        </w:rPr>
        <w:t>             </w:t>
      </w:r>
    </w:p>
    <w:p w14:paraId="1AA5B489" w14:textId="77777777" w:rsidR="00CA31A2" w:rsidRPr="005F57FC" w:rsidRDefault="00CA31A2" w:rsidP="00CA31A2">
      <w:pPr>
        <w:pStyle w:val="Prrafodelista"/>
        <w:numPr>
          <w:ilvl w:val="0"/>
          <w:numId w:val="12"/>
        </w:numPr>
        <w:shd w:val="clear" w:color="auto" w:fill="000000"/>
        <w:spacing w:after="0" w:line="285" w:lineRule="atLeast"/>
        <w:rPr>
          <w:rFonts w:ascii="Consolas" w:eastAsia="Times New Roman" w:hAnsi="Consolas" w:cs="Times New Roman"/>
          <w:color w:val="FFFFFF"/>
          <w:sz w:val="12"/>
          <w:szCs w:val="12"/>
          <w:lang w:val="es-ES" w:eastAsia="es-ES"/>
        </w:rPr>
      </w:pPr>
      <w:r w:rsidRPr="00C17551">
        <w:rPr>
          <w:rFonts w:ascii="Consolas" w:eastAsia="Times New Roman" w:hAnsi="Consolas" w:cs="Times New Roman"/>
          <w:color w:val="FFFFFF"/>
          <w:sz w:val="12"/>
          <w:szCs w:val="12"/>
          <w:lang w:eastAsia="es-ES"/>
        </w:rPr>
        <w:t xml:space="preserve">                </w:t>
      </w:r>
      <w:r w:rsidRPr="005F57FC">
        <w:rPr>
          <w:rFonts w:ascii="Consolas" w:eastAsia="Times New Roman" w:hAnsi="Consolas" w:cs="Times New Roman"/>
          <w:color w:val="7CA668"/>
          <w:sz w:val="12"/>
          <w:szCs w:val="12"/>
          <w:lang w:val="es-ES" w:eastAsia="es-ES"/>
        </w:rPr>
        <w:t xml:space="preserve"># </w:t>
      </w:r>
      <w:proofErr w:type="spellStart"/>
      <w:r w:rsidRPr="005F57FC">
        <w:rPr>
          <w:rFonts w:ascii="Consolas" w:eastAsia="Times New Roman" w:hAnsi="Consolas" w:cs="Times New Roman"/>
          <w:color w:val="7CA668"/>
          <w:sz w:val="12"/>
          <w:szCs w:val="12"/>
          <w:lang w:val="es-ES" w:eastAsia="es-ES"/>
        </w:rPr>
        <w:t>Current</w:t>
      </w:r>
      <w:proofErr w:type="spellEnd"/>
      <w:r w:rsidRPr="005F57FC">
        <w:rPr>
          <w:rFonts w:ascii="Consolas" w:eastAsia="Times New Roman" w:hAnsi="Consolas" w:cs="Times New Roman"/>
          <w:color w:val="7CA668"/>
          <w:sz w:val="12"/>
          <w:szCs w:val="12"/>
          <w:lang w:val="es-ES" w:eastAsia="es-ES"/>
        </w:rPr>
        <w:t xml:space="preserve"> </w:t>
      </w:r>
      <w:proofErr w:type="spellStart"/>
      <w:r w:rsidRPr="005F57FC">
        <w:rPr>
          <w:rFonts w:ascii="Consolas" w:eastAsia="Times New Roman" w:hAnsi="Consolas" w:cs="Times New Roman"/>
          <w:color w:val="7CA668"/>
          <w:sz w:val="12"/>
          <w:szCs w:val="12"/>
          <w:lang w:val="es-ES" w:eastAsia="es-ES"/>
        </w:rPr>
        <w:t>rover</w:t>
      </w:r>
      <w:proofErr w:type="spellEnd"/>
      <w:r w:rsidRPr="005F57FC">
        <w:rPr>
          <w:rFonts w:ascii="Consolas" w:eastAsia="Times New Roman" w:hAnsi="Consolas" w:cs="Times New Roman"/>
          <w:color w:val="7CA668"/>
          <w:sz w:val="12"/>
          <w:szCs w:val="12"/>
          <w:lang w:val="es-ES" w:eastAsia="es-ES"/>
        </w:rPr>
        <w:t xml:space="preserve"> </w:t>
      </w:r>
      <w:proofErr w:type="spellStart"/>
      <w:r w:rsidRPr="005F57FC">
        <w:rPr>
          <w:rFonts w:ascii="Consolas" w:eastAsia="Times New Roman" w:hAnsi="Consolas" w:cs="Times New Roman"/>
          <w:color w:val="7CA668"/>
          <w:sz w:val="12"/>
          <w:szCs w:val="12"/>
          <w:lang w:val="es-ES" w:eastAsia="es-ES"/>
        </w:rPr>
        <w:t>location</w:t>
      </w:r>
      <w:proofErr w:type="spellEnd"/>
    </w:p>
    <w:p w14:paraId="620B9AD3" w14:textId="77777777" w:rsidR="00CA31A2" w:rsidRPr="00C17551" w:rsidRDefault="00CA31A2" w:rsidP="00CA31A2">
      <w:pPr>
        <w:pStyle w:val="Prrafodelista"/>
        <w:numPr>
          <w:ilvl w:val="0"/>
          <w:numId w:val="12"/>
        </w:numPr>
        <w:shd w:val="clear" w:color="auto" w:fill="000000"/>
        <w:spacing w:after="0" w:line="285" w:lineRule="atLeast"/>
        <w:rPr>
          <w:rFonts w:ascii="Consolas" w:eastAsia="Times New Roman" w:hAnsi="Consolas" w:cs="Times New Roman"/>
          <w:color w:val="FFFFFF"/>
          <w:sz w:val="12"/>
          <w:szCs w:val="12"/>
          <w:lang w:eastAsia="es-ES"/>
        </w:rPr>
      </w:pPr>
      <w:r w:rsidRPr="00C17551">
        <w:rPr>
          <w:rFonts w:ascii="Consolas" w:eastAsia="Times New Roman" w:hAnsi="Consolas" w:cs="Times New Roman"/>
          <w:color w:val="FFFFFF"/>
          <w:sz w:val="12"/>
          <w:szCs w:val="12"/>
          <w:lang w:eastAsia="es-ES"/>
        </w:rPr>
        <w:t xml:space="preserve">                </w:t>
      </w:r>
      <w:r w:rsidRPr="00C17551">
        <w:rPr>
          <w:rFonts w:ascii="Consolas" w:eastAsia="Times New Roman" w:hAnsi="Consolas" w:cs="Times New Roman"/>
          <w:color w:val="9CDCFE"/>
          <w:sz w:val="12"/>
          <w:szCs w:val="12"/>
          <w:lang w:eastAsia="es-ES"/>
        </w:rPr>
        <w:t>index</w:t>
      </w:r>
      <w:r w:rsidRPr="00C17551">
        <w:rPr>
          <w:rFonts w:ascii="Consolas" w:eastAsia="Times New Roman" w:hAnsi="Consolas" w:cs="Times New Roman"/>
          <w:color w:val="FFFFFF"/>
          <w:sz w:val="12"/>
          <w:szCs w:val="12"/>
          <w:lang w:eastAsia="es-ES"/>
        </w:rPr>
        <w:t xml:space="preserve"> </w:t>
      </w:r>
      <w:r w:rsidRPr="00C17551">
        <w:rPr>
          <w:rFonts w:ascii="Consolas" w:eastAsia="Times New Roman" w:hAnsi="Consolas" w:cs="Times New Roman"/>
          <w:color w:val="D4D4D4"/>
          <w:sz w:val="12"/>
          <w:szCs w:val="12"/>
          <w:lang w:eastAsia="es-ES"/>
        </w:rPr>
        <w:t>=</w:t>
      </w:r>
      <w:r w:rsidRPr="00C17551">
        <w:rPr>
          <w:rFonts w:ascii="Consolas" w:eastAsia="Times New Roman" w:hAnsi="Consolas" w:cs="Times New Roman"/>
          <w:color w:val="FFFFFF"/>
          <w:sz w:val="12"/>
          <w:szCs w:val="12"/>
          <w:lang w:eastAsia="es-ES"/>
        </w:rPr>
        <w:t xml:space="preserve"> [</w:t>
      </w:r>
      <w:proofErr w:type="spellStart"/>
      <w:r w:rsidRPr="00C17551">
        <w:rPr>
          <w:rFonts w:ascii="Consolas" w:eastAsia="Times New Roman" w:hAnsi="Consolas" w:cs="Times New Roman"/>
          <w:color w:val="9CDCFE"/>
          <w:sz w:val="12"/>
          <w:szCs w:val="12"/>
          <w:lang w:eastAsia="es-ES"/>
        </w:rPr>
        <w:t>i</w:t>
      </w:r>
      <w:proofErr w:type="spellEnd"/>
      <w:r w:rsidRPr="00C17551">
        <w:rPr>
          <w:rFonts w:ascii="Consolas" w:eastAsia="Times New Roman" w:hAnsi="Consolas" w:cs="Times New Roman"/>
          <w:color w:val="FFFFFF"/>
          <w:sz w:val="12"/>
          <w:szCs w:val="12"/>
          <w:lang w:eastAsia="es-ES"/>
        </w:rPr>
        <w:t xml:space="preserve"> </w:t>
      </w:r>
      <w:r w:rsidRPr="00C17551">
        <w:rPr>
          <w:rFonts w:ascii="Consolas" w:eastAsia="Times New Roman" w:hAnsi="Consolas" w:cs="Times New Roman"/>
          <w:color w:val="C586C0"/>
          <w:sz w:val="12"/>
          <w:szCs w:val="12"/>
          <w:lang w:eastAsia="es-ES"/>
        </w:rPr>
        <w:t>for</w:t>
      </w:r>
      <w:r w:rsidRPr="00C17551">
        <w:rPr>
          <w:rFonts w:ascii="Consolas" w:eastAsia="Times New Roman" w:hAnsi="Consolas" w:cs="Times New Roman"/>
          <w:color w:val="FFFFFF"/>
          <w:sz w:val="12"/>
          <w:szCs w:val="12"/>
          <w:lang w:eastAsia="es-ES"/>
        </w:rPr>
        <w:t xml:space="preserve"> </w:t>
      </w:r>
      <w:proofErr w:type="spellStart"/>
      <w:proofErr w:type="gramStart"/>
      <w:r w:rsidRPr="00C17551">
        <w:rPr>
          <w:rFonts w:ascii="Consolas" w:eastAsia="Times New Roman" w:hAnsi="Consolas" w:cs="Times New Roman"/>
          <w:color w:val="9CDCFE"/>
          <w:sz w:val="12"/>
          <w:szCs w:val="12"/>
          <w:lang w:eastAsia="es-ES"/>
        </w:rPr>
        <w:t>i</w:t>
      </w:r>
      <w:r w:rsidRPr="00C17551">
        <w:rPr>
          <w:rFonts w:ascii="Consolas" w:eastAsia="Times New Roman" w:hAnsi="Consolas" w:cs="Times New Roman"/>
          <w:color w:val="FFFFFF"/>
          <w:sz w:val="12"/>
          <w:szCs w:val="12"/>
          <w:lang w:eastAsia="es-ES"/>
        </w:rPr>
        <w:t>,</w:t>
      </w:r>
      <w:r w:rsidRPr="00C17551">
        <w:rPr>
          <w:rFonts w:ascii="Consolas" w:eastAsia="Times New Roman" w:hAnsi="Consolas" w:cs="Times New Roman"/>
          <w:color w:val="9CDCFE"/>
          <w:sz w:val="12"/>
          <w:szCs w:val="12"/>
          <w:lang w:eastAsia="es-ES"/>
        </w:rPr>
        <w:t>x</w:t>
      </w:r>
      <w:proofErr w:type="spellEnd"/>
      <w:proofErr w:type="gramEnd"/>
      <w:r w:rsidRPr="00C17551">
        <w:rPr>
          <w:rFonts w:ascii="Consolas" w:eastAsia="Times New Roman" w:hAnsi="Consolas" w:cs="Times New Roman"/>
          <w:color w:val="FFFFFF"/>
          <w:sz w:val="12"/>
          <w:szCs w:val="12"/>
          <w:lang w:eastAsia="es-ES"/>
        </w:rPr>
        <w:t xml:space="preserve"> </w:t>
      </w:r>
      <w:r w:rsidRPr="00C17551">
        <w:rPr>
          <w:rFonts w:ascii="Consolas" w:eastAsia="Times New Roman" w:hAnsi="Consolas" w:cs="Times New Roman"/>
          <w:color w:val="C586C0"/>
          <w:sz w:val="12"/>
          <w:szCs w:val="12"/>
          <w:lang w:eastAsia="es-ES"/>
        </w:rPr>
        <w:t>in</w:t>
      </w:r>
      <w:r w:rsidRPr="00C17551">
        <w:rPr>
          <w:rFonts w:ascii="Consolas" w:eastAsia="Times New Roman" w:hAnsi="Consolas" w:cs="Times New Roman"/>
          <w:color w:val="FFFFFF"/>
          <w:sz w:val="12"/>
          <w:szCs w:val="12"/>
          <w:lang w:eastAsia="es-ES"/>
        </w:rPr>
        <w:t xml:space="preserve"> </w:t>
      </w:r>
      <w:r w:rsidRPr="00C17551">
        <w:rPr>
          <w:rFonts w:ascii="Consolas" w:eastAsia="Times New Roman" w:hAnsi="Consolas" w:cs="Times New Roman"/>
          <w:color w:val="4EC9B0"/>
          <w:sz w:val="12"/>
          <w:szCs w:val="12"/>
          <w:lang w:eastAsia="es-ES"/>
        </w:rPr>
        <w:t>enumerate</w:t>
      </w:r>
      <w:r w:rsidRPr="00C17551">
        <w:rPr>
          <w:rFonts w:ascii="Consolas" w:eastAsia="Times New Roman" w:hAnsi="Consolas" w:cs="Times New Roman"/>
          <w:color w:val="FFFFFF"/>
          <w:sz w:val="12"/>
          <w:szCs w:val="12"/>
          <w:lang w:eastAsia="es-ES"/>
        </w:rPr>
        <w:t>(</w:t>
      </w:r>
      <w:proofErr w:type="spellStart"/>
      <w:r w:rsidRPr="00C17551">
        <w:rPr>
          <w:rFonts w:ascii="Consolas" w:eastAsia="Times New Roman" w:hAnsi="Consolas" w:cs="Times New Roman"/>
          <w:color w:val="9CDCFE"/>
          <w:sz w:val="12"/>
          <w:szCs w:val="12"/>
          <w:lang w:eastAsia="es-ES"/>
        </w:rPr>
        <w:t>self</w:t>
      </w:r>
      <w:r w:rsidRPr="00C17551">
        <w:rPr>
          <w:rFonts w:ascii="Consolas" w:eastAsia="Times New Roman" w:hAnsi="Consolas" w:cs="Times New Roman"/>
          <w:color w:val="FFFFFF"/>
          <w:sz w:val="12"/>
          <w:szCs w:val="12"/>
          <w:lang w:eastAsia="es-ES"/>
        </w:rPr>
        <w:t>.</w:t>
      </w:r>
      <w:r w:rsidRPr="00C17551">
        <w:rPr>
          <w:rFonts w:ascii="Consolas" w:eastAsia="Times New Roman" w:hAnsi="Consolas" w:cs="Times New Roman"/>
          <w:color w:val="9CDCFE"/>
          <w:sz w:val="12"/>
          <w:szCs w:val="12"/>
          <w:lang w:eastAsia="es-ES"/>
        </w:rPr>
        <w:t>Locations</w:t>
      </w:r>
      <w:proofErr w:type="spellEnd"/>
      <w:r w:rsidRPr="00C17551">
        <w:rPr>
          <w:rFonts w:ascii="Consolas" w:eastAsia="Times New Roman" w:hAnsi="Consolas" w:cs="Times New Roman"/>
          <w:color w:val="FFFFFF"/>
          <w:sz w:val="12"/>
          <w:szCs w:val="12"/>
          <w:lang w:eastAsia="es-ES"/>
        </w:rPr>
        <w:t xml:space="preserve">) </w:t>
      </w:r>
      <w:r w:rsidRPr="00C17551">
        <w:rPr>
          <w:rFonts w:ascii="Consolas" w:eastAsia="Times New Roman" w:hAnsi="Consolas" w:cs="Times New Roman"/>
          <w:color w:val="C586C0"/>
          <w:sz w:val="12"/>
          <w:szCs w:val="12"/>
          <w:lang w:eastAsia="es-ES"/>
        </w:rPr>
        <w:t>if</w:t>
      </w:r>
      <w:r w:rsidRPr="00C17551">
        <w:rPr>
          <w:rFonts w:ascii="Consolas" w:eastAsia="Times New Roman" w:hAnsi="Consolas" w:cs="Times New Roman"/>
          <w:color w:val="FFFFFF"/>
          <w:sz w:val="12"/>
          <w:szCs w:val="12"/>
          <w:lang w:eastAsia="es-ES"/>
        </w:rPr>
        <w:t xml:space="preserve"> (</w:t>
      </w:r>
      <w:r w:rsidRPr="00C17551">
        <w:rPr>
          <w:rFonts w:ascii="Consolas" w:eastAsia="Times New Roman" w:hAnsi="Consolas" w:cs="Times New Roman"/>
          <w:color w:val="9CDCFE"/>
          <w:sz w:val="12"/>
          <w:szCs w:val="12"/>
          <w:lang w:eastAsia="es-ES"/>
        </w:rPr>
        <w:t>x</w:t>
      </w:r>
      <w:r w:rsidRPr="00C17551">
        <w:rPr>
          <w:rFonts w:ascii="Consolas" w:eastAsia="Times New Roman" w:hAnsi="Consolas" w:cs="Times New Roman"/>
          <w:color w:val="FFFFFF"/>
          <w:sz w:val="12"/>
          <w:szCs w:val="12"/>
          <w:lang w:eastAsia="es-ES"/>
        </w:rPr>
        <w:t>[</w:t>
      </w:r>
      <w:r w:rsidRPr="00C17551">
        <w:rPr>
          <w:rFonts w:ascii="Consolas" w:eastAsia="Times New Roman" w:hAnsi="Consolas" w:cs="Times New Roman"/>
          <w:color w:val="B5CEA8"/>
          <w:sz w:val="12"/>
          <w:szCs w:val="12"/>
          <w:lang w:eastAsia="es-ES"/>
        </w:rPr>
        <w:t>0</w:t>
      </w:r>
      <w:r w:rsidRPr="00C17551">
        <w:rPr>
          <w:rFonts w:ascii="Consolas" w:eastAsia="Times New Roman" w:hAnsi="Consolas" w:cs="Times New Roman"/>
          <w:color w:val="FFFFFF"/>
          <w:sz w:val="12"/>
          <w:szCs w:val="12"/>
          <w:lang w:eastAsia="es-ES"/>
        </w:rPr>
        <w:t xml:space="preserve">] </w:t>
      </w:r>
      <w:r w:rsidRPr="00C17551">
        <w:rPr>
          <w:rFonts w:ascii="Consolas" w:eastAsia="Times New Roman" w:hAnsi="Consolas" w:cs="Times New Roman"/>
          <w:color w:val="D4D4D4"/>
          <w:sz w:val="12"/>
          <w:szCs w:val="12"/>
          <w:lang w:eastAsia="es-ES"/>
        </w:rPr>
        <w:t>==</w:t>
      </w:r>
      <w:r w:rsidRPr="00C17551">
        <w:rPr>
          <w:rFonts w:ascii="Consolas" w:eastAsia="Times New Roman" w:hAnsi="Consolas" w:cs="Times New Roman"/>
          <w:color w:val="FFFFFF"/>
          <w:sz w:val="12"/>
          <w:szCs w:val="12"/>
          <w:lang w:eastAsia="es-ES"/>
        </w:rPr>
        <w:t xml:space="preserve"> </w:t>
      </w:r>
      <w:r w:rsidRPr="00C17551">
        <w:rPr>
          <w:rFonts w:ascii="Consolas" w:eastAsia="Times New Roman" w:hAnsi="Consolas" w:cs="Times New Roman"/>
          <w:color w:val="9CDCFE"/>
          <w:sz w:val="12"/>
          <w:szCs w:val="12"/>
          <w:lang w:eastAsia="es-ES"/>
        </w:rPr>
        <w:t>command</w:t>
      </w:r>
      <w:r w:rsidRPr="00C17551">
        <w:rPr>
          <w:rFonts w:ascii="Consolas" w:eastAsia="Times New Roman" w:hAnsi="Consolas" w:cs="Times New Roman"/>
          <w:color w:val="FFFFFF"/>
          <w:sz w:val="12"/>
          <w:szCs w:val="12"/>
          <w:lang w:eastAsia="es-ES"/>
        </w:rPr>
        <w:t>[</w:t>
      </w:r>
      <w:r w:rsidRPr="00C17551">
        <w:rPr>
          <w:rFonts w:ascii="Consolas" w:eastAsia="Times New Roman" w:hAnsi="Consolas" w:cs="Times New Roman"/>
          <w:color w:val="B5CEA8"/>
          <w:sz w:val="12"/>
          <w:szCs w:val="12"/>
          <w:lang w:eastAsia="es-ES"/>
        </w:rPr>
        <w:t>4</w:t>
      </w:r>
      <w:r w:rsidRPr="00C17551">
        <w:rPr>
          <w:rFonts w:ascii="Consolas" w:eastAsia="Times New Roman" w:hAnsi="Consolas" w:cs="Times New Roman"/>
          <w:color w:val="FFFFFF"/>
          <w:sz w:val="12"/>
          <w:szCs w:val="12"/>
          <w:lang w:eastAsia="es-ES"/>
        </w:rPr>
        <w:t>])][</w:t>
      </w:r>
      <w:r w:rsidRPr="00C17551">
        <w:rPr>
          <w:rFonts w:ascii="Consolas" w:eastAsia="Times New Roman" w:hAnsi="Consolas" w:cs="Times New Roman"/>
          <w:color w:val="B5CEA8"/>
          <w:sz w:val="12"/>
          <w:szCs w:val="12"/>
          <w:lang w:eastAsia="es-ES"/>
        </w:rPr>
        <w:t>0</w:t>
      </w:r>
      <w:r w:rsidRPr="00C17551">
        <w:rPr>
          <w:rFonts w:ascii="Consolas" w:eastAsia="Times New Roman" w:hAnsi="Consolas" w:cs="Times New Roman"/>
          <w:color w:val="FFFFFF"/>
          <w:sz w:val="12"/>
          <w:szCs w:val="12"/>
          <w:lang w:eastAsia="es-ES"/>
        </w:rPr>
        <w:t>]</w:t>
      </w:r>
    </w:p>
    <w:p w14:paraId="723F6D30" w14:textId="77777777" w:rsidR="00CA31A2" w:rsidRPr="00C17551" w:rsidRDefault="00CA31A2" w:rsidP="00CA31A2">
      <w:pPr>
        <w:pStyle w:val="Prrafodelista"/>
        <w:numPr>
          <w:ilvl w:val="0"/>
          <w:numId w:val="12"/>
        </w:numPr>
        <w:shd w:val="clear" w:color="auto" w:fill="000000"/>
        <w:spacing w:after="0" w:line="285" w:lineRule="atLeast"/>
        <w:rPr>
          <w:rFonts w:ascii="Consolas" w:eastAsia="Times New Roman" w:hAnsi="Consolas" w:cs="Times New Roman"/>
          <w:color w:val="FFFFFF"/>
          <w:sz w:val="12"/>
          <w:szCs w:val="12"/>
          <w:lang w:eastAsia="es-ES"/>
        </w:rPr>
      </w:pPr>
      <w:r w:rsidRPr="00C17551">
        <w:rPr>
          <w:rFonts w:ascii="Consolas" w:eastAsia="Times New Roman" w:hAnsi="Consolas" w:cs="Times New Roman"/>
          <w:color w:val="FFFFFF"/>
          <w:sz w:val="12"/>
          <w:szCs w:val="12"/>
          <w:lang w:eastAsia="es-ES"/>
        </w:rPr>
        <w:t xml:space="preserve">                </w:t>
      </w:r>
      <w:proofErr w:type="spellStart"/>
      <w:r w:rsidRPr="00C17551">
        <w:rPr>
          <w:rFonts w:ascii="Consolas" w:eastAsia="Times New Roman" w:hAnsi="Consolas" w:cs="Times New Roman"/>
          <w:color w:val="9CDCFE"/>
          <w:sz w:val="12"/>
          <w:szCs w:val="12"/>
          <w:lang w:eastAsia="es-ES"/>
        </w:rPr>
        <w:t>lat_now</w:t>
      </w:r>
      <w:proofErr w:type="spellEnd"/>
      <w:r w:rsidRPr="00C17551">
        <w:rPr>
          <w:rFonts w:ascii="Consolas" w:eastAsia="Times New Roman" w:hAnsi="Consolas" w:cs="Times New Roman"/>
          <w:color w:val="FFFFFF"/>
          <w:sz w:val="12"/>
          <w:szCs w:val="12"/>
          <w:lang w:eastAsia="es-ES"/>
        </w:rPr>
        <w:t xml:space="preserve"> </w:t>
      </w:r>
      <w:r w:rsidRPr="00C17551">
        <w:rPr>
          <w:rFonts w:ascii="Consolas" w:eastAsia="Times New Roman" w:hAnsi="Consolas" w:cs="Times New Roman"/>
          <w:color w:val="D4D4D4"/>
          <w:sz w:val="12"/>
          <w:szCs w:val="12"/>
          <w:lang w:eastAsia="es-ES"/>
        </w:rPr>
        <w:t>=</w:t>
      </w:r>
      <w:r w:rsidRPr="00C17551">
        <w:rPr>
          <w:rFonts w:ascii="Consolas" w:eastAsia="Times New Roman" w:hAnsi="Consolas" w:cs="Times New Roman"/>
          <w:color w:val="FFFFFF"/>
          <w:sz w:val="12"/>
          <w:szCs w:val="12"/>
          <w:lang w:eastAsia="es-ES"/>
        </w:rPr>
        <w:t xml:space="preserve"> </w:t>
      </w:r>
      <w:proofErr w:type="spellStart"/>
      <w:proofErr w:type="gramStart"/>
      <w:r w:rsidRPr="00C17551">
        <w:rPr>
          <w:rFonts w:ascii="Consolas" w:eastAsia="Times New Roman" w:hAnsi="Consolas" w:cs="Times New Roman"/>
          <w:color w:val="9CDCFE"/>
          <w:sz w:val="12"/>
          <w:szCs w:val="12"/>
          <w:lang w:eastAsia="es-ES"/>
        </w:rPr>
        <w:t>self</w:t>
      </w:r>
      <w:r w:rsidRPr="00C17551">
        <w:rPr>
          <w:rFonts w:ascii="Consolas" w:eastAsia="Times New Roman" w:hAnsi="Consolas" w:cs="Times New Roman"/>
          <w:color w:val="FFFFFF"/>
          <w:sz w:val="12"/>
          <w:szCs w:val="12"/>
          <w:lang w:eastAsia="es-ES"/>
        </w:rPr>
        <w:t>.</w:t>
      </w:r>
      <w:r w:rsidRPr="00C17551">
        <w:rPr>
          <w:rFonts w:ascii="Consolas" w:eastAsia="Times New Roman" w:hAnsi="Consolas" w:cs="Times New Roman"/>
          <w:color w:val="9CDCFE"/>
          <w:sz w:val="12"/>
          <w:szCs w:val="12"/>
          <w:lang w:eastAsia="es-ES"/>
        </w:rPr>
        <w:t>Locations</w:t>
      </w:r>
      <w:proofErr w:type="spellEnd"/>
      <w:proofErr w:type="gramEnd"/>
      <w:r w:rsidRPr="00C17551">
        <w:rPr>
          <w:rFonts w:ascii="Consolas" w:eastAsia="Times New Roman" w:hAnsi="Consolas" w:cs="Times New Roman"/>
          <w:color w:val="FFFFFF"/>
          <w:sz w:val="12"/>
          <w:szCs w:val="12"/>
          <w:lang w:eastAsia="es-ES"/>
        </w:rPr>
        <w:t>[</w:t>
      </w:r>
      <w:r w:rsidRPr="00C17551">
        <w:rPr>
          <w:rFonts w:ascii="Consolas" w:eastAsia="Times New Roman" w:hAnsi="Consolas" w:cs="Times New Roman"/>
          <w:color w:val="9CDCFE"/>
          <w:sz w:val="12"/>
          <w:szCs w:val="12"/>
          <w:lang w:eastAsia="es-ES"/>
        </w:rPr>
        <w:t>index</w:t>
      </w:r>
      <w:r w:rsidRPr="00C17551">
        <w:rPr>
          <w:rFonts w:ascii="Consolas" w:eastAsia="Times New Roman" w:hAnsi="Consolas" w:cs="Times New Roman"/>
          <w:color w:val="FFFFFF"/>
          <w:sz w:val="12"/>
          <w:szCs w:val="12"/>
          <w:lang w:eastAsia="es-ES"/>
        </w:rPr>
        <w:t>][</w:t>
      </w:r>
      <w:r w:rsidRPr="00C17551">
        <w:rPr>
          <w:rFonts w:ascii="Consolas" w:eastAsia="Times New Roman" w:hAnsi="Consolas" w:cs="Times New Roman"/>
          <w:color w:val="B5CEA8"/>
          <w:sz w:val="12"/>
          <w:szCs w:val="12"/>
          <w:lang w:eastAsia="es-ES"/>
        </w:rPr>
        <w:t>1</w:t>
      </w:r>
      <w:r w:rsidRPr="00C17551">
        <w:rPr>
          <w:rFonts w:ascii="Consolas" w:eastAsia="Times New Roman" w:hAnsi="Consolas" w:cs="Times New Roman"/>
          <w:color w:val="FFFFFF"/>
          <w:sz w:val="12"/>
          <w:szCs w:val="12"/>
          <w:lang w:eastAsia="es-ES"/>
        </w:rPr>
        <w:t>]</w:t>
      </w:r>
    </w:p>
    <w:p w14:paraId="064CB0CB" w14:textId="77777777" w:rsidR="00CA31A2" w:rsidRPr="00C17551" w:rsidRDefault="00CA31A2" w:rsidP="00CA31A2">
      <w:pPr>
        <w:pStyle w:val="Prrafodelista"/>
        <w:numPr>
          <w:ilvl w:val="0"/>
          <w:numId w:val="12"/>
        </w:numPr>
        <w:shd w:val="clear" w:color="auto" w:fill="000000"/>
        <w:spacing w:after="0" w:line="285" w:lineRule="atLeast"/>
        <w:rPr>
          <w:rFonts w:ascii="Consolas" w:eastAsia="Times New Roman" w:hAnsi="Consolas" w:cs="Times New Roman"/>
          <w:color w:val="FFFFFF"/>
          <w:sz w:val="12"/>
          <w:szCs w:val="12"/>
          <w:lang w:eastAsia="es-ES"/>
        </w:rPr>
      </w:pPr>
      <w:r w:rsidRPr="00C17551">
        <w:rPr>
          <w:rFonts w:ascii="Consolas" w:eastAsia="Times New Roman" w:hAnsi="Consolas" w:cs="Times New Roman"/>
          <w:color w:val="FFFFFF"/>
          <w:sz w:val="12"/>
          <w:szCs w:val="12"/>
          <w:lang w:eastAsia="es-ES"/>
        </w:rPr>
        <w:t xml:space="preserve">                </w:t>
      </w:r>
      <w:proofErr w:type="spellStart"/>
      <w:r w:rsidRPr="00C17551">
        <w:rPr>
          <w:rFonts w:ascii="Consolas" w:eastAsia="Times New Roman" w:hAnsi="Consolas" w:cs="Times New Roman"/>
          <w:color w:val="9CDCFE"/>
          <w:sz w:val="12"/>
          <w:szCs w:val="12"/>
          <w:lang w:eastAsia="es-ES"/>
        </w:rPr>
        <w:t>lng_now</w:t>
      </w:r>
      <w:proofErr w:type="spellEnd"/>
      <w:r w:rsidRPr="00C17551">
        <w:rPr>
          <w:rFonts w:ascii="Consolas" w:eastAsia="Times New Roman" w:hAnsi="Consolas" w:cs="Times New Roman"/>
          <w:color w:val="FFFFFF"/>
          <w:sz w:val="12"/>
          <w:szCs w:val="12"/>
          <w:lang w:eastAsia="es-ES"/>
        </w:rPr>
        <w:t xml:space="preserve"> </w:t>
      </w:r>
      <w:r w:rsidRPr="00C17551">
        <w:rPr>
          <w:rFonts w:ascii="Consolas" w:eastAsia="Times New Roman" w:hAnsi="Consolas" w:cs="Times New Roman"/>
          <w:color w:val="D4D4D4"/>
          <w:sz w:val="12"/>
          <w:szCs w:val="12"/>
          <w:lang w:eastAsia="es-ES"/>
        </w:rPr>
        <w:t>=</w:t>
      </w:r>
      <w:r w:rsidRPr="00C17551">
        <w:rPr>
          <w:rFonts w:ascii="Consolas" w:eastAsia="Times New Roman" w:hAnsi="Consolas" w:cs="Times New Roman"/>
          <w:color w:val="FFFFFF"/>
          <w:sz w:val="12"/>
          <w:szCs w:val="12"/>
          <w:lang w:eastAsia="es-ES"/>
        </w:rPr>
        <w:t xml:space="preserve"> </w:t>
      </w:r>
      <w:proofErr w:type="spellStart"/>
      <w:proofErr w:type="gramStart"/>
      <w:r w:rsidRPr="00C17551">
        <w:rPr>
          <w:rFonts w:ascii="Consolas" w:eastAsia="Times New Roman" w:hAnsi="Consolas" w:cs="Times New Roman"/>
          <w:color w:val="9CDCFE"/>
          <w:sz w:val="12"/>
          <w:szCs w:val="12"/>
          <w:lang w:eastAsia="es-ES"/>
        </w:rPr>
        <w:t>self</w:t>
      </w:r>
      <w:r w:rsidRPr="00C17551">
        <w:rPr>
          <w:rFonts w:ascii="Consolas" w:eastAsia="Times New Roman" w:hAnsi="Consolas" w:cs="Times New Roman"/>
          <w:color w:val="FFFFFF"/>
          <w:sz w:val="12"/>
          <w:szCs w:val="12"/>
          <w:lang w:eastAsia="es-ES"/>
        </w:rPr>
        <w:t>.</w:t>
      </w:r>
      <w:r w:rsidRPr="00C17551">
        <w:rPr>
          <w:rFonts w:ascii="Consolas" w:eastAsia="Times New Roman" w:hAnsi="Consolas" w:cs="Times New Roman"/>
          <w:color w:val="9CDCFE"/>
          <w:sz w:val="12"/>
          <w:szCs w:val="12"/>
          <w:lang w:eastAsia="es-ES"/>
        </w:rPr>
        <w:t>Locations</w:t>
      </w:r>
      <w:proofErr w:type="spellEnd"/>
      <w:proofErr w:type="gramEnd"/>
      <w:r w:rsidRPr="00C17551">
        <w:rPr>
          <w:rFonts w:ascii="Consolas" w:eastAsia="Times New Roman" w:hAnsi="Consolas" w:cs="Times New Roman"/>
          <w:color w:val="FFFFFF"/>
          <w:sz w:val="12"/>
          <w:szCs w:val="12"/>
          <w:lang w:eastAsia="es-ES"/>
        </w:rPr>
        <w:t>[</w:t>
      </w:r>
      <w:r w:rsidRPr="00C17551">
        <w:rPr>
          <w:rFonts w:ascii="Consolas" w:eastAsia="Times New Roman" w:hAnsi="Consolas" w:cs="Times New Roman"/>
          <w:color w:val="9CDCFE"/>
          <w:sz w:val="12"/>
          <w:szCs w:val="12"/>
          <w:lang w:eastAsia="es-ES"/>
        </w:rPr>
        <w:t>index</w:t>
      </w:r>
      <w:r w:rsidRPr="00C17551">
        <w:rPr>
          <w:rFonts w:ascii="Consolas" w:eastAsia="Times New Roman" w:hAnsi="Consolas" w:cs="Times New Roman"/>
          <w:color w:val="FFFFFF"/>
          <w:sz w:val="12"/>
          <w:szCs w:val="12"/>
          <w:lang w:eastAsia="es-ES"/>
        </w:rPr>
        <w:t>][</w:t>
      </w:r>
      <w:r w:rsidRPr="00C17551">
        <w:rPr>
          <w:rFonts w:ascii="Consolas" w:eastAsia="Times New Roman" w:hAnsi="Consolas" w:cs="Times New Roman"/>
          <w:color w:val="B5CEA8"/>
          <w:sz w:val="12"/>
          <w:szCs w:val="12"/>
          <w:lang w:eastAsia="es-ES"/>
        </w:rPr>
        <w:t>2</w:t>
      </w:r>
      <w:r w:rsidRPr="00C17551">
        <w:rPr>
          <w:rFonts w:ascii="Consolas" w:eastAsia="Times New Roman" w:hAnsi="Consolas" w:cs="Times New Roman"/>
          <w:color w:val="FFFFFF"/>
          <w:sz w:val="12"/>
          <w:szCs w:val="12"/>
          <w:lang w:eastAsia="es-ES"/>
        </w:rPr>
        <w:t>]</w:t>
      </w:r>
    </w:p>
    <w:p w14:paraId="47271404" w14:textId="77777777" w:rsidR="00CA31A2" w:rsidRPr="00C17551" w:rsidRDefault="00CA31A2" w:rsidP="00CA31A2">
      <w:pPr>
        <w:pStyle w:val="Prrafodelista"/>
        <w:numPr>
          <w:ilvl w:val="0"/>
          <w:numId w:val="12"/>
        </w:numPr>
        <w:shd w:val="clear" w:color="auto" w:fill="000000"/>
        <w:spacing w:after="0" w:line="285" w:lineRule="atLeast"/>
        <w:rPr>
          <w:rFonts w:ascii="Consolas" w:eastAsia="Times New Roman" w:hAnsi="Consolas" w:cs="Times New Roman"/>
          <w:color w:val="FFFFFF"/>
          <w:sz w:val="12"/>
          <w:szCs w:val="12"/>
          <w:lang w:eastAsia="es-ES"/>
        </w:rPr>
      </w:pPr>
    </w:p>
    <w:p w14:paraId="4137C71A" w14:textId="77777777" w:rsidR="00CA31A2" w:rsidRPr="005F57FC" w:rsidRDefault="00CA31A2" w:rsidP="00CA31A2">
      <w:pPr>
        <w:pStyle w:val="Prrafodelista"/>
        <w:numPr>
          <w:ilvl w:val="0"/>
          <w:numId w:val="12"/>
        </w:numPr>
        <w:shd w:val="clear" w:color="auto" w:fill="000000"/>
        <w:spacing w:after="0" w:line="285" w:lineRule="atLeast"/>
        <w:rPr>
          <w:rFonts w:ascii="Consolas" w:eastAsia="Times New Roman" w:hAnsi="Consolas" w:cs="Times New Roman"/>
          <w:color w:val="FFFFFF"/>
          <w:sz w:val="12"/>
          <w:szCs w:val="12"/>
          <w:lang w:val="es-ES" w:eastAsia="es-ES"/>
        </w:rPr>
      </w:pPr>
      <w:r w:rsidRPr="00C17551">
        <w:rPr>
          <w:rFonts w:ascii="Consolas" w:eastAsia="Times New Roman" w:hAnsi="Consolas" w:cs="Times New Roman"/>
          <w:color w:val="FFFFFF"/>
          <w:sz w:val="12"/>
          <w:szCs w:val="12"/>
          <w:lang w:eastAsia="es-ES"/>
        </w:rPr>
        <w:t xml:space="preserve">                </w:t>
      </w:r>
      <w:r w:rsidRPr="005F57FC">
        <w:rPr>
          <w:rFonts w:ascii="Consolas" w:eastAsia="Times New Roman" w:hAnsi="Consolas" w:cs="Times New Roman"/>
          <w:color w:val="7CA668"/>
          <w:sz w:val="12"/>
          <w:szCs w:val="12"/>
          <w:lang w:val="es-ES" w:eastAsia="es-ES"/>
        </w:rPr>
        <w:t xml:space="preserve"># </w:t>
      </w:r>
      <w:proofErr w:type="spellStart"/>
      <w:r w:rsidRPr="005F57FC">
        <w:rPr>
          <w:rFonts w:ascii="Consolas" w:eastAsia="Times New Roman" w:hAnsi="Consolas" w:cs="Times New Roman"/>
          <w:color w:val="7CA668"/>
          <w:sz w:val="12"/>
          <w:szCs w:val="12"/>
          <w:lang w:val="es-ES" w:eastAsia="es-ES"/>
        </w:rPr>
        <w:t>Task</w:t>
      </w:r>
      <w:proofErr w:type="spellEnd"/>
      <w:r w:rsidRPr="005F57FC">
        <w:rPr>
          <w:rFonts w:ascii="Consolas" w:eastAsia="Times New Roman" w:hAnsi="Consolas" w:cs="Times New Roman"/>
          <w:color w:val="7CA668"/>
          <w:sz w:val="12"/>
          <w:szCs w:val="12"/>
          <w:lang w:val="es-ES" w:eastAsia="es-ES"/>
        </w:rPr>
        <w:t xml:space="preserve"> ID</w:t>
      </w:r>
    </w:p>
    <w:p w14:paraId="13DE0EA2" w14:textId="77777777" w:rsidR="00CA31A2" w:rsidRPr="00C17551" w:rsidRDefault="00CA31A2" w:rsidP="00CA31A2">
      <w:pPr>
        <w:pStyle w:val="Prrafodelista"/>
        <w:numPr>
          <w:ilvl w:val="0"/>
          <w:numId w:val="12"/>
        </w:numPr>
        <w:shd w:val="clear" w:color="auto" w:fill="000000"/>
        <w:spacing w:after="0" w:line="285" w:lineRule="atLeast"/>
        <w:rPr>
          <w:rFonts w:ascii="Consolas" w:eastAsia="Times New Roman" w:hAnsi="Consolas" w:cs="Times New Roman"/>
          <w:color w:val="FFFFFF"/>
          <w:sz w:val="12"/>
          <w:szCs w:val="12"/>
          <w:lang w:eastAsia="es-ES"/>
        </w:rPr>
      </w:pPr>
      <w:r w:rsidRPr="00C17551">
        <w:rPr>
          <w:rFonts w:ascii="Consolas" w:eastAsia="Times New Roman" w:hAnsi="Consolas" w:cs="Times New Roman"/>
          <w:color w:val="FFFFFF"/>
          <w:sz w:val="12"/>
          <w:szCs w:val="12"/>
          <w:lang w:eastAsia="es-ES"/>
        </w:rPr>
        <w:t xml:space="preserve">                </w:t>
      </w:r>
      <w:proofErr w:type="spellStart"/>
      <w:proofErr w:type="gramStart"/>
      <w:r w:rsidRPr="00C17551">
        <w:rPr>
          <w:rFonts w:ascii="Consolas" w:eastAsia="Times New Roman" w:hAnsi="Consolas" w:cs="Times New Roman"/>
          <w:color w:val="9CDCFE"/>
          <w:sz w:val="12"/>
          <w:szCs w:val="12"/>
          <w:lang w:eastAsia="es-ES"/>
        </w:rPr>
        <w:t>self</w:t>
      </w:r>
      <w:r w:rsidRPr="00C17551">
        <w:rPr>
          <w:rFonts w:ascii="Consolas" w:eastAsia="Times New Roman" w:hAnsi="Consolas" w:cs="Times New Roman"/>
          <w:color w:val="FFFFFF"/>
          <w:sz w:val="12"/>
          <w:szCs w:val="12"/>
          <w:lang w:eastAsia="es-ES"/>
        </w:rPr>
        <w:t>.</w:t>
      </w:r>
      <w:r w:rsidRPr="00C17551">
        <w:rPr>
          <w:rFonts w:ascii="Consolas" w:eastAsia="Times New Roman" w:hAnsi="Consolas" w:cs="Times New Roman"/>
          <w:color w:val="9CDCFE"/>
          <w:sz w:val="12"/>
          <w:szCs w:val="12"/>
          <w:lang w:eastAsia="es-ES"/>
        </w:rPr>
        <w:t>task</w:t>
      </w:r>
      <w:proofErr w:type="gramEnd"/>
      <w:r w:rsidRPr="00C17551">
        <w:rPr>
          <w:rFonts w:ascii="Consolas" w:eastAsia="Times New Roman" w:hAnsi="Consolas" w:cs="Times New Roman"/>
          <w:color w:val="9CDCFE"/>
          <w:sz w:val="12"/>
          <w:szCs w:val="12"/>
          <w:lang w:eastAsia="es-ES"/>
        </w:rPr>
        <w:t>_id</w:t>
      </w:r>
      <w:proofErr w:type="spellEnd"/>
      <w:r w:rsidRPr="00C17551">
        <w:rPr>
          <w:rFonts w:ascii="Consolas" w:eastAsia="Times New Roman" w:hAnsi="Consolas" w:cs="Times New Roman"/>
          <w:color w:val="FFFFFF"/>
          <w:sz w:val="12"/>
          <w:szCs w:val="12"/>
          <w:lang w:eastAsia="es-ES"/>
        </w:rPr>
        <w:t xml:space="preserve"> </w:t>
      </w:r>
      <w:r w:rsidRPr="00C17551">
        <w:rPr>
          <w:rFonts w:ascii="Consolas" w:eastAsia="Times New Roman" w:hAnsi="Consolas" w:cs="Times New Roman"/>
          <w:color w:val="D4D4D4"/>
          <w:sz w:val="12"/>
          <w:szCs w:val="12"/>
          <w:lang w:eastAsia="es-ES"/>
        </w:rPr>
        <w:t>=</w:t>
      </w:r>
      <w:r w:rsidRPr="00C17551">
        <w:rPr>
          <w:rFonts w:ascii="Consolas" w:eastAsia="Times New Roman" w:hAnsi="Consolas" w:cs="Times New Roman"/>
          <w:color w:val="FFFFFF"/>
          <w:sz w:val="12"/>
          <w:szCs w:val="12"/>
          <w:lang w:eastAsia="es-ES"/>
        </w:rPr>
        <w:t xml:space="preserve">  </w:t>
      </w:r>
      <w:proofErr w:type="spellStart"/>
      <w:r w:rsidRPr="00C17551">
        <w:rPr>
          <w:rFonts w:ascii="Consolas" w:eastAsia="Times New Roman" w:hAnsi="Consolas" w:cs="Times New Roman"/>
          <w:color w:val="9CDCFE"/>
          <w:sz w:val="12"/>
          <w:szCs w:val="12"/>
          <w:lang w:eastAsia="es-ES"/>
        </w:rPr>
        <w:t>self</w:t>
      </w:r>
      <w:r w:rsidRPr="00C17551">
        <w:rPr>
          <w:rFonts w:ascii="Consolas" w:eastAsia="Times New Roman" w:hAnsi="Consolas" w:cs="Times New Roman"/>
          <w:color w:val="FFFFFF"/>
          <w:sz w:val="12"/>
          <w:szCs w:val="12"/>
          <w:lang w:eastAsia="es-ES"/>
        </w:rPr>
        <w:t>.</w:t>
      </w:r>
      <w:r w:rsidRPr="00C17551">
        <w:rPr>
          <w:rFonts w:ascii="Consolas" w:eastAsia="Times New Roman" w:hAnsi="Consolas" w:cs="Times New Roman"/>
          <w:color w:val="9CDCFE"/>
          <w:sz w:val="12"/>
          <w:szCs w:val="12"/>
          <w:lang w:eastAsia="es-ES"/>
        </w:rPr>
        <w:t>task_id</w:t>
      </w:r>
      <w:proofErr w:type="spellEnd"/>
      <w:r w:rsidRPr="00C17551">
        <w:rPr>
          <w:rFonts w:ascii="Consolas" w:eastAsia="Times New Roman" w:hAnsi="Consolas" w:cs="Times New Roman"/>
          <w:color w:val="FFFFFF"/>
          <w:sz w:val="12"/>
          <w:szCs w:val="12"/>
          <w:lang w:eastAsia="es-ES"/>
        </w:rPr>
        <w:t xml:space="preserve"> </w:t>
      </w:r>
      <w:r w:rsidRPr="00C17551">
        <w:rPr>
          <w:rFonts w:ascii="Consolas" w:eastAsia="Times New Roman" w:hAnsi="Consolas" w:cs="Times New Roman"/>
          <w:color w:val="D4D4D4"/>
          <w:sz w:val="12"/>
          <w:szCs w:val="12"/>
          <w:lang w:eastAsia="es-ES"/>
        </w:rPr>
        <w:t>+</w:t>
      </w:r>
      <w:r w:rsidRPr="00C17551">
        <w:rPr>
          <w:rFonts w:ascii="Consolas" w:eastAsia="Times New Roman" w:hAnsi="Consolas" w:cs="Times New Roman"/>
          <w:color w:val="FFFFFF"/>
          <w:sz w:val="12"/>
          <w:szCs w:val="12"/>
          <w:lang w:eastAsia="es-ES"/>
        </w:rPr>
        <w:t xml:space="preserve"> </w:t>
      </w:r>
      <w:r w:rsidRPr="00C17551">
        <w:rPr>
          <w:rFonts w:ascii="Consolas" w:eastAsia="Times New Roman" w:hAnsi="Consolas" w:cs="Times New Roman"/>
          <w:color w:val="B5CEA8"/>
          <w:sz w:val="12"/>
          <w:szCs w:val="12"/>
          <w:lang w:eastAsia="es-ES"/>
        </w:rPr>
        <w:t>1</w:t>
      </w:r>
      <w:r w:rsidRPr="00C17551">
        <w:rPr>
          <w:rFonts w:ascii="Consolas" w:eastAsia="Times New Roman" w:hAnsi="Consolas" w:cs="Times New Roman"/>
          <w:color w:val="FFFFFF"/>
          <w:sz w:val="12"/>
          <w:szCs w:val="12"/>
          <w:lang w:eastAsia="es-ES"/>
        </w:rPr>
        <w:t xml:space="preserve">  </w:t>
      </w:r>
    </w:p>
    <w:p w14:paraId="48E41CB1" w14:textId="77777777" w:rsidR="00CA31A2" w:rsidRPr="00C17551" w:rsidRDefault="00CA31A2" w:rsidP="00CA31A2">
      <w:pPr>
        <w:pStyle w:val="Prrafodelista"/>
        <w:numPr>
          <w:ilvl w:val="0"/>
          <w:numId w:val="12"/>
        </w:numPr>
        <w:shd w:val="clear" w:color="auto" w:fill="000000"/>
        <w:spacing w:after="0" w:line="285" w:lineRule="atLeast"/>
        <w:rPr>
          <w:rFonts w:ascii="Consolas" w:eastAsia="Times New Roman" w:hAnsi="Consolas" w:cs="Times New Roman"/>
          <w:color w:val="FFFFFF"/>
          <w:sz w:val="12"/>
          <w:szCs w:val="12"/>
          <w:lang w:eastAsia="es-ES"/>
        </w:rPr>
      </w:pPr>
    </w:p>
    <w:p w14:paraId="722D82D9" w14:textId="77777777" w:rsidR="00CA31A2" w:rsidRPr="005F57FC" w:rsidRDefault="00CA31A2" w:rsidP="00CA31A2">
      <w:pPr>
        <w:pStyle w:val="Prrafodelista"/>
        <w:numPr>
          <w:ilvl w:val="0"/>
          <w:numId w:val="12"/>
        </w:numPr>
        <w:shd w:val="clear" w:color="auto" w:fill="000000"/>
        <w:spacing w:after="0" w:line="285" w:lineRule="atLeast"/>
        <w:rPr>
          <w:rFonts w:ascii="Consolas" w:eastAsia="Times New Roman" w:hAnsi="Consolas" w:cs="Times New Roman"/>
          <w:color w:val="FFFFFF"/>
          <w:sz w:val="12"/>
          <w:szCs w:val="12"/>
          <w:lang w:val="es-ES" w:eastAsia="es-ES"/>
        </w:rPr>
      </w:pPr>
      <w:r w:rsidRPr="00C17551">
        <w:rPr>
          <w:rFonts w:ascii="Consolas" w:eastAsia="Times New Roman" w:hAnsi="Consolas" w:cs="Times New Roman"/>
          <w:color w:val="FFFFFF"/>
          <w:sz w:val="12"/>
          <w:szCs w:val="12"/>
          <w:lang w:eastAsia="es-ES"/>
        </w:rPr>
        <w:t xml:space="preserve">                </w:t>
      </w:r>
      <w:r w:rsidRPr="005F57FC">
        <w:rPr>
          <w:rFonts w:ascii="Consolas" w:eastAsia="Times New Roman" w:hAnsi="Consolas" w:cs="Times New Roman"/>
          <w:color w:val="7CA668"/>
          <w:sz w:val="12"/>
          <w:szCs w:val="12"/>
          <w:lang w:val="es-ES" w:eastAsia="es-ES"/>
        </w:rPr>
        <w:t xml:space="preserve"># New </w:t>
      </w:r>
      <w:proofErr w:type="spellStart"/>
      <w:r w:rsidRPr="005F57FC">
        <w:rPr>
          <w:rFonts w:ascii="Consolas" w:eastAsia="Times New Roman" w:hAnsi="Consolas" w:cs="Times New Roman"/>
          <w:color w:val="7CA668"/>
          <w:sz w:val="12"/>
          <w:szCs w:val="12"/>
          <w:lang w:val="es-ES" w:eastAsia="es-ES"/>
        </w:rPr>
        <w:t>automatic</w:t>
      </w:r>
      <w:proofErr w:type="spellEnd"/>
      <w:r w:rsidRPr="005F57FC">
        <w:rPr>
          <w:rFonts w:ascii="Consolas" w:eastAsia="Times New Roman" w:hAnsi="Consolas" w:cs="Times New Roman"/>
          <w:color w:val="7CA668"/>
          <w:sz w:val="12"/>
          <w:szCs w:val="12"/>
          <w:lang w:val="es-ES" w:eastAsia="es-ES"/>
        </w:rPr>
        <w:t xml:space="preserve"> </w:t>
      </w:r>
      <w:proofErr w:type="spellStart"/>
      <w:r w:rsidRPr="005F57FC">
        <w:rPr>
          <w:rFonts w:ascii="Consolas" w:eastAsia="Times New Roman" w:hAnsi="Consolas" w:cs="Times New Roman"/>
          <w:color w:val="7CA668"/>
          <w:sz w:val="12"/>
          <w:szCs w:val="12"/>
          <w:lang w:val="es-ES" w:eastAsia="es-ES"/>
        </w:rPr>
        <w:t>command</w:t>
      </w:r>
      <w:proofErr w:type="spellEnd"/>
    </w:p>
    <w:p w14:paraId="5701A2C9" w14:textId="77777777" w:rsidR="00CA31A2" w:rsidRPr="00C17551" w:rsidRDefault="00CA31A2" w:rsidP="00CA31A2">
      <w:pPr>
        <w:pStyle w:val="Prrafodelista"/>
        <w:numPr>
          <w:ilvl w:val="0"/>
          <w:numId w:val="12"/>
        </w:numPr>
        <w:shd w:val="clear" w:color="auto" w:fill="000000"/>
        <w:spacing w:after="0" w:line="285" w:lineRule="atLeast"/>
        <w:rPr>
          <w:rFonts w:ascii="Consolas" w:eastAsia="Times New Roman" w:hAnsi="Consolas" w:cs="Times New Roman"/>
          <w:color w:val="FFFFFF"/>
          <w:sz w:val="12"/>
          <w:szCs w:val="12"/>
          <w:lang w:eastAsia="es-ES"/>
        </w:rPr>
      </w:pPr>
      <w:r w:rsidRPr="00C17551">
        <w:rPr>
          <w:rFonts w:ascii="Consolas" w:eastAsia="Times New Roman" w:hAnsi="Consolas" w:cs="Times New Roman"/>
          <w:color w:val="FFFFFF"/>
          <w:sz w:val="12"/>
          <w:szCs w:val="12"/>
          <w:lang w:eastAsia="es-ES"/>
        </w:rPr>
        <w:t xml:space="preserve">                </w:t>
      </w:r>
      <w:r w:rsidRPr="00C17551">
        <w:rPr>
          <w:rFonts w:ascii="Consolas" w:eastAsia="Times New Roman" w:hAnsi="Consolas" w:cs="Times New Roman"/>
          <w:color w:val="9CDCFE"/>
          <w:sz w:val="12"/>
          <w:szCs w:val="12"/>
          <w:lang w:eastAsia="es-ES"/>
        </w:rPr>
        <w:t>id</w:t>
      </w:r>
      <w:r w:rsidRPr="00C17551">
        <w:rPr>
          <w:rFonts w:ascii="Consolas" w:eastAsia="Times New Roman" w:hAnsi="Consolas" w:cs="Times New Roman"/>
          <w:color w:val="FFFFFF"/>
          <w:sz w:val="12"/>
          <w:szCs w:val="12"/>
          <w:lang w:eastAsia="es-ES"/>
        </w:rPr>
        <w:t xml:space="preserve">         </w:t>
      </w:r>
      <w:proofErr w:type="gramStart"/>
      <w:r w:rsidRPr="00C17551">
        <w:rPr>
          <w:rFonts w:ascii="Consolas" w:eastAsia="Times New Roman" w:hAnsi="Consolas" w:cs="Times New Roman"/>
          <w:color w:val="D4D4D4"/>
          <w:sz w:val="12"/>
          <w:szCs w:val="12"/>
          <w:lang w:eastAsia="es-ES"/>
        </w:rPr>
        <w:t>=</w:t>
      </w:r>
      <w:r w:rsidRPr="00C17551">
        <w:rPr>
          <w:rFonts w:ascii="Consolas" w:eastAsia="Times New Roman" w:hAnsi="Consolas" w:cs="Times New Roman"/>
          <w:color w:val="FFFFFF"/>
          <w:sz w:val="12"/>
          <w:szCs w:val="12"/>
          <w:lang w:eastAsia="es-ES"/>
        </w:rPr>
        <w:t xml:space="preserve">  </w:t>
      </w:r>
      <w:proofErr w:type="spellStart"/>
      <w:r w:rsidRPr="00C17551">
        <w:rPr>
          <w:rFonts w:ascii="Consolas" w:eastAsia="Times New Roman" w:hAnsi="Consolas" w:cs="Times New Roman"/>
          <w:color w:val="9CDCFE"/>
          <w:sz w:val="12"/>
          <w:szCs w:val="12"/>
          <w:lang w:eastAsia="es-ES"/>
        </w:rPr>
        <w:t>self</w:t>
      </w:r>
      <w:proofErr w:type="gramEnd"/>
      <w:r w:rsidRPr="00C17551">
        <w:rPr>
          <w:rFonts w:ascii="Consolas" w:eastAsia="Times New Roman" w:hAnsi="Consolas" w:cs="Times New Roman"/>
          <w:color w:val="FFFFFF"/>
          <w:sz w:val="12"/>
          <w:szCs w:val="12"/>
          <w:lang w:eastAsia="es-ES"/>
        </w:rPr>
        <w:t>.</w:t>
      </w:r>
      <w:r w:rsidRPr="00C17551">
        <w:rPr>
          <w:rFonts w:ascii="Consolas" w:eastAsia="Times New Roman" w:hAnsi="Consolas" w:cs="Times New Roman"/>
          <w:color w:val="9CDCFE"/>
          <w:sz w:val="12"/>
          <w:szCs w:val="12"/>
          <w:lang w:eastAsia="es-ES"/>
        </w:rPr>
        <w:t>task_id</w:t>
      </w:r>
      <w:proofErr w:type="spellEnd"/>
      <w:r w:rsidRPr="00C17551">
        <w:rPr>
          <w:rFonts w:ascii="Consolas" w:eastAsia="Times New Roman" w:hAnsi="Consolas" w:cs="Times New Roman"/>
          <w:color w:val="FFFFFF"/>
          <w:sz w:val="12"/>
          <w:szCs w:val="12"/>
          <w:lang w:eastAsia="es-ES"/>
        </w:rPr>
        <w:t xml:space="preserve">                                                                </w:t>
      </w:r>
      <w:r w:rsidRPr="00C17551">
        <w:rPr>
          <w:rFonts w:ascii="Consolas" w:eastAsia="Times New Roman" w:hAnsi="Consolas" w:cs="Times New Roman"/>
          <w:color w:val="7CA668"/>
          <w:sz w:val="12"/>
          <w:szCs w:val="12"/>
          <w:lang w:eastAsia="es-ES"/>
        </w:rPr>
        <w:t># (0) Task ID</w:t>
      </w:r>
    </w:p>
    <w:p w14:paraId="74CEDED8" w14:textId="77777777" w:rsidR="00CA31A2" w:rsidRPr="005F57FC" w:rsidRDefault="00CA31A2" w:rsidP="00CA31A2">
      <w:pPr>
        <w:pStyle w:val="Prrafodelista"/>
        <w:numPr>
          <w:ilvl w:val="0"/>
          <w:numId w:val="12"/>
        </w:numPr>
        <w:shd w:val="clear" w:color="auto" w:fill="000000"/>
        <w:spacing w:after="0" w:line="285" w:lineRule="atLeast"/>
        <w:rPr>
          <w:rFonts w:ascii="Consolas" w:eastAsia="Times New Roman" w:hAnsi="Consolas" w:cs="Times New Roman"/>
          <w:color w:val="FFFFFF"/>
          <w:sz w:val="12"/>
          <w:szCs w:val="12"/>
          <w:lang w:val="es-ES" w:eastAsia="es-ES"/>
        </w:rPr>
      </w:pPr>
      <w:r w:rsidRPr="00C17551">
        <w:rPr>
          <w:rFonts w:ascii="Consolas" w:eastAsia="Times New Roman" w:hAnsi="Consolas" w:cs="Times New Roman"/>
          <w:color w:val="FFFFFF"/>
          <w:sz w:val="12"/>
          <w:szCs w:val="12"/>
          <w:lang w:eastAsia="es-ES"/>
        </w:rPr>
        <w:t xml:space="preserve">                </w:t>
      </w:r>
      <w:proofErr w:type="spellStart"/>
      <w:r w:rsidRPr="005F57FC">
        <w:rPr>
          <w:rFonts w:ascii="Consolas" w:eastAsia="Times New Roman" w:hAnsi="Consolas" w:cs="Times New Roman"/>
          <w:color w:val="9CDCFE"/>
          <w:sz w:val="12"/>
          <w:szCs w:val="12"/>
          <w:lang w:val="es-ES" w:eastAsia="es-ES"/>
        </w:rPr>
        <w:t>priority</w:t>
      </w:r>
      <w:proofErr w:type="spellEnd"/>
      <w:r w:rsidRPr="005F57FC">
        <w:rPr>
          <w:rFonts w:ascii="Consolas" w:eastAsia="Times New Roman" w:hAnsi="Consolas" w:cs="Times New Roman"/>
          <w:color w:val="FFFFFF"/>
          <w:sz w:val="12"/>
          <w:szCs w:val="12"/>
          <w:lang w:val="es-ES" w:eastAsia="es-ES"/>
        </w:rPr>
        <w:t xml:space="preserve">   </w:t>
      </w:r>
      <w:proofErr w:type="gramStart"/>
      <w:r w:rsidRPr="005F57FC">
        <w:rPr>
          <w:rFonts w:ascii="Consolas" w:eastAsia="Times New Roman" w:hAnsi="Consolas" w:cs="Times New Roman"/>
          <w:color w:val="D4D4D4"/>
          <w:sz w:val="12"/>
          <w:szCs w:val="12"/>
          <w:lang w:val="es-ES" w:eastAsia="es-ES"/>
        </w:rPr>
        <w:t>=</w:t>
      </w:r>
      <w:r w:rsidRPr="005F57FC">
        <w:rPr>
          <w:rFonts w:ascii="Consolas" w:eastAsia="Times New Roman" w:hAnsi="Consolas" w:cs="Times New Roman"/>
          <w:color w:val="FFFFFF"/>
          <w:sz w:val="12"/>
          <w:szCs w:val="12"/>
          <w:lang w:val="es-ES" w:eastAsia="es-ES"/>
        </w:rPr>
        <w:t xml:space="preserve">  </w:t>
      </w:r>
      <w:proofErr w:type="spellStart"/>
      <w:r w:rsidRPr="005F57FC">
        <w:rPr>
          <w:rFonts w:ascii="Consolas" w:eastAsia="Times New Roman" w:hAnsi="Consolas" w:cs="Times New Roman"/>
          <w:color w:val="569CD6"/>
          <w:sz w:val="12"/>
          <w:szCs w:val="12"/>
          <w:lang w:val="es-ES" w:eastAsia="es-ES"/>
        </w:rPr>
        <w:t>None</w:t>
      </w:r>
      <w:proofErr w:type="spellEnd"/>
      <w:proofErr w:type="gramEnd"/>
      <w:r w:rsidRPr="005F57FC">
        <w:rPr>
          <w:rFonts w:ascii="Consolas" w:eastAsia="Times New Roman" w:hAnsi="Consolas" w:cs="Times New Roman"/>
          <w:color w:val="FFFFFF"/>
          <w:sz w:val="12"/>
          <w:szCs w:val="12"/>
          <w:lang w:val="es-ES" w:eastAsia="es-ES"/>
        </w:rPr>
        <w:t xml:space="preserve">                                                                        </w:t>
      </w:r>
      <w:r w:rsidRPr="005F57FC">
        <w:rPr>
          <w:rFonts w:ascii="Consolas" w:eastAsia="Times New Roman" w:hAnsi="Consolas" w:cs="Times New Roman"/>
          <w:color w:val="7CA668"/>
          <w:sz w:val="12"/>
          <w:szCs w:val="12"/>
          <w:lang w:val="es-ES" w:eastAsia="es-ES"/>
        </w:rPr>
        <w:t xml:space="preserve"># (1) </w:t>
      </w:r>
      <w:proofErr w:type="spellStart"/>
      <w:r w:rsidRPr="005F57FC">
        <w:rPr>
          <w:rFonts w:ascii="Consolas" w:eastAsia="Times New Roman" w:hAnsi="Consolas" w:cs="Times New Roman"/>
          <w:color w:val="7CA668"/>
          <w:sz w:val="12"/>
          <w:szCs w:val="12"/>
          <w:lang w:val="es-ES" w:eastAsia="es-ES"/>
        </w:rPr>
        <w:t>Priority</w:t>
      </w:r>
      <w:proofErr w:type="spellEnd"/>
    </w:p>
    <w:p w14:paraId="3F47FEE7" w14:textId="77777777" w:rsidR="00CA31A2" w:rsidRPr="005F57FC" w:rsidRDefault="00CA31A2" w:rsidP="00CA31A2">
      <w:pPr>
        <w:pStyle w:val="Prrafodelista"/>
        <w:numPr>
          <w:ilvl w:val="0"/>
          <w:numId w:val="12"/>
        </w:numPr>
        <w:shd w:val="clear" w:color="auto" w:fill="000000"/>
        <w:spacing w:after="0" w:line="285" w:lineRule="atLeast"/>
        <w:rPr>
          <w:rFonts w:ascii="Consolas" w:eastAsia="Times New Roman" w:hAnsi="Consolas" w:cs="Times New Roman"/>
          <w:color w:val="FFFFFF"/>
          <w:sz w:val="12"/>
          <w:szCs w:val="12"/>
          <w:lang w:val="es-ES" w:eastAsia="es-ES"/>
        </w:rPr>
      </w:pPr>
      <w:r w:rsidRPr="005F57FC">
        <w:rPr>
          <w:rFonts w:ascii="Consolas" w:eastAsia="Times New Roman" w:hAnsi="Consolas" w:cs="Times New Roman"/>
          <w:color w:val="FFFFFF"/>
          <w:sz w:val="12"/>
          <w:szCs w:val="12"/>
          <w:lang w:val="es-ES" w:eastAsia="es-ES"/>
        </w:rPr>
        <w:t xml:space="preserve">                </w:t>
      </w:r>
      <w:proofErr w:type="spellStart"/>
      <w:r w:rsidRPr="005F57FC">
        <w:rPr>
          <w:rFonts w:ascii="Consolas" w:eastAsia="Times New Roman" w:hAnsi="Consolas" w:cs="Times New Roman"/>
          <w:color w:val="9CDCFE"/>
          <w:sz w:val="12"/>
          <w:szCs w:val="12"/>
          <w:lang w:val="es-ES" w:eastAsia="es-ES"/>
        </w:rPr>
        <w:t>latitude</w:t>
      </w:r>
      <w:proofErr w:type="spellEnd"/>
      <w:r w:rsidRPr="005F57FC">
        <w:rPr>
          <w:rFonts w:ascii="Consolas" w:eastAsia="Times New Roman" w:hAnsi="Consolas" w:cs="Times New Roman"/>
          <w:color w:val="FFFFFF"/>
          <w:sz w:val="12"/>
          <w:szCs w:val="12"/>
          <w:lang w:val="es-ES" w:eastAsia="es-ES"/>
        </w:rPr>
        <w:t xml:space="preserve">   </w:t>
      </w:r>
      <w:proofErr w:type="gramStart"/>
      <w:r w:rsidRPr="005F57FC">
        <w:rPr>
          <w:rFonts w:ascii="Consolas" w:eastAsia="Times New Roman" w:hAnsi="Consolas" w:cs="Times New Roman"/>
          <w:color w:val="D4D4D4"/>
          <w:sz w:val="12"/>
          <w:szCs w:val="12"/>
          <w:lang w:val="es-ES" w:eastAsia="es-ES"/>
        </w:rPr>
        <w:t>=</w:t>
      </w:r>
      <w:r w:rsidRPr="005F57FC">
        <w:rPr>
          <w:rFonts w:ascii="Consolas" w:eastAsia="Times New Roman" w:hAnsi="Consolas" w:cs="Times New Roman"/>
          <w:color w:val="FFFFFF"/>
          <w:sz w:val="12"/>
          <w:szCs w:val="12"/>
          <w:lang w:val="es-ES" w:eastAsia="es-ES"/>
        </w:rPr>
        <w:t xml:space="preserve">  </w:t>
      </w:r>
      <w:proofErr w:type="spellStart"/>
      <w:r w:rsidRPr="005F57FC">
        <w:rPr>
          <w:rFonts w:ascii="Consolas" w:eastAsia="Times New Roman" w:hAnsi="Consolas" w:cs="Times New Roman"/>
          <w:color w:val="9CDCFE"/>
          <w:sz w:val="12"/>
          <w:szCs w:val="12"/>
          <w:lang w:val="es-ES" w:eastAsia="es-ES"/>
        </w:rPr>
        <w:t>command</w:t>
      </w:r>
      <w:proofErr w:type="spellEnd"/>
      <w:proofErr w:type="gramEnd"/>
      <w:r w:rsidRPr="005F57FC">
        <w:rPr>
          <w:rFonts w:ascii="Consolas" w:eastAsia="Times New Roman" w:hAnsi="Consolas" w:cs="Times New Roman"/>
          <w:color w:val="FFFFFF"/>
          <w:sz w:val="12"/>
          <w:szCs w:val="12"/>
          <w:lang w:val="es-ES" w:eastAsia="es-ES"/>
        </w:rPr>
        <w:t>[</w:t>
      </w:r>
      <w:r w:rsidRPr="005F57FC">
        <w:rPr>
          <w:rFonts w:ascii="Consolas" w:eastAsia="Times New Roman" w:hAnsi="Consolas" w:cs="Times New Roman"/>
          <w:color w:val="B5CEA8"/>
          <w:sz w:val="12"/>
          <w:szCs w:val="12"/>
          <w:lang w:val="es-ES" w:eastAsia="es-ES"/>
        </w:rPr>
        <w:t>2</w:t>
      </w:r>
      <w:r w:rsidRPr="005F57FC">
        <w:rPr>
          <w:rFonts w:ascii="Consolas" w:eastAsia="Times New Roman" w:hAnsi="Consolas" w:cs="Times New Roman"/>
          <w:color w:val="FFFFFF"/>
          <w:sz w:val="12"/>
          <w:szCs w:val="12"/>
          <w:lang w:val="es-ES" w:eastAsia="es-ES"/>
        </w:rPr>
        <w:t>]                                                                  </w:t>
      </w:r>
      <w:r w:rsidRPr="005F57FC">
        <w:rPr>
          <w:rFonts w:ascii="Consolas" w:eastAsia="Times New Roman" w:hAnsi="Consolas" w:cs="Times New Roman"/>
          <w:color w:val="7CA668"/>
          <w:sz w:val="12"/>
          <w:szCs w:val="12"/>
          <w:lang w:val="es-ES" w:eastAsia="es-ES"/>
        </w:rPr>
        <w:t xml:space="preserve"># (2) </w:t>
      </w:r>
      <w:proofErr w:type="spellStart"/>
      <w:r w:rsidRPr="005F57FC">
        <w:rPr>
          <w:rFonts w:ascii="Consolas" w:eastAsia="Times New Roman" w:hAnsi="Consolas" w:cs="Times New Roman"/>
          <w:color w:val="7CA668"/>
          <w:sz w:val="12"/>
          <w:szCs w:val="12"/>
          <w:lang w:val="es-ES" w:eastAsia="es-ES"/>
        </w:rPr>
        <w:t>Latitude</w:t>
      </w:r>
      <w:proofErr w:type="spellEnd"/>
    </w:p>
    <w:p w14:paraId="480AB644" w14:textId="77777777" w:rsidR="00CA31A2" w:rsidRPr="005F57FC" w:rsidRDefault="00CA31A2" w:rsidP="00CA31A2">
      <w:pPr>
        <w:pStyle w:val="Prrafodelista"/>
        <w:numPr>
          <w:ilvl w:val="0"/>
          <w:numId w:val="12"/>
        </w:numPr>
        <w:shd w:val="clear" w:color="auto" w:fill="000000"/>
        <w:spacing w:after="0" w:line="285" w:lineRule="atLeast"/>
        <w:rPr>
          <w:rFonts w:ascii="Consolas" w:eastAsia="Times New Roman" w:hAnsi="Consolas" w:cs="Times New Roman"/>
          <w:color w:val="FFFFFF"/>
          <w:sz w:val="12"/>
          <w:szCs w:val="12"/>
          <w:lang w:val="es-ES" w:eastAsia="es-ES"/>
        </w:rPr>
      </w:pPr>
      <w:r w:rsidRPr="005F57FC">
        <w:rPr>
          <w:rFonts w:ascii="Consolas" w:eastAsia="Times New Roman" w:hAnsi="Consolas" w:cs="Times New Roman"/>
          <w:color w:val="FFFFFF"/>
          <w:sz w:val="12"/>
          <w:szCs w:val="12"/>
          <w:lang w:val="es-ES" w:eastAsia="es-ES"/>
        </w:rPr>
        <w:t xml:space="preserve">                </w:t>
      </w:r>
      <w:proofErr w:type="spellStart"/>
      <w:proofErr w:type="gramStart"/>
      <w:r w:rsidRPr="005F57FC">
        <w:rPr>
          <w:rFonts w:ascii="Consolas" w:eastAsia="Times New Roman" w:hAnsi="Consolas" w:cs="Times New Roman"/>
          <w:color w:val="9CDCFE"/>
          <w:sz w:val="12"/>
          <w:szCs w:val="12"/>
          <w:lang w:val="es-ES" w:eastAsia="es-ES"/>
        </w:rPr>
        <w:t>longitude</w:t>
      </w:r>
      <w:proofErr w:type="spellEnd"/>
      <w:r w:rsidRPr="005F57FC">
        <w:rPr>
          <w:rFonts w:ascii="Consolas" w:eastAsia="Times New Roman" w:hAnsi="Consolas" w:cs="Times New Roman"/>
          <w:color w:val="FFFFFF"/>
          <w:sz w:val="12"/>
          <w:szCs w:val="12"/>
          <w:lang w:val="es-ES" w:eastAsia="es-ES"/>
        </w:rPr>
        <w:t xml:space="preserve">  </w:t>
      </w:r>
      <w:r w:rsidRPr="005F57FC">
        <w:rPr>
          <w:rFonts w:ascii="Consolas" w:eastAsia="Times New Roman" w:hAnsi="Consolas" w:cs="Times New Roman"/>
          <w:color w:val="D4D4D4"/>
          <w:sz w:val="12"/>
          <w:szCs w:val="12"/>
          <w:lang w:val="es-ES" w:eastAsia="es-ES"/>
        </w:rPr>
        <w:t>=</w:t>
      </w:r>
      <w:proofErr w:type="gramEnd"/>
      <w:r w:rsidRPr="005F57FC">
        <w:rPr>
          <w:rFonts w:ascii="Consolas" w:eastAsia="Times New Roman" w:hAnsi="Consolas" w:cs="Times New Roman"/>
          <w:color w:val="FFFFFF"/>
          <w:sz w:val="12"/>
          <w:szCs w:val="12"/>
          <w:lang w:val="es-ES" w:eastAsia="es-ES"/>
        </w:rPr>
        <w:t xml:space="preserve">  </w:t>
      </w:r>
      <w:proofErr w:type="spellStart"/>
      <w:r w:rsidRPr="005F57FC">
        <w:rPr>
          <w:rFonts w:ascii="Consolas" w:eastAsia="Times New Roman" w:hAnsi="Consolas" w:cs="Times New Roman"/>
          <w:color w:val="9CDCFE"/>
          <w:sz w:val="12"/>
          <w:szCs w:val="12"/>
          <w:lang w:val="es-ES" w:eastAsia="es-ES"/>
        </w:rPr>
        <w:t>command</w:t>
      </w:r>
      <w:proofErr w:type="spellEnd"/>
      <w:r w:rsidRPr="005F57FC">
        <w:rPr>
          <w:rFonts w:ascii="Consolas" w:eastAsia="Times New Roman" w:hAnsi="Consolas" w:cs="Times New Roman"/>
          <w:color w:val="FFFFFF"/>
          <w:sz w:val="12"/>
          <w:szCs w:val="12"/>
          <w:lang w:val="es-ES" w:eastAsia="es-ES"/>
        </w:rPr>
        <w:t>[</w:t>
      </w:r>
      <w:r w:rsidRPr="005F57FC">
        <w:rPr>
          <w:rFonts w:ascii="Consolas" w:eastAsia="Times New Roman" w:hAnsi="Consolas" w:cs="Times New Roman"/>
          <w:color w:val="B5CEA8"/>
          <w:sz w:val="12"/>
          <w:szCs w:val="12"/>
          <w:lang w:val="es-ES" w:eastAsia="es-ES"/>
        </w:rPr>
        <w:t>3</w:t>
      </w:r>
      <w:r w:rsidRPr="005F57FC">
        <w:rPr>
          <w:rFonts w:ascii="Consolas" w:eastAsia="Times New Roman" w:hAnsi="Consolas" w:cs="Times New Roman"/>
          <w:color w:val="FFFFFF"/>
          <w:sz w:val="12"/>
          <w:szCs w:val="12"/>
          <w:lang w:val="es-ES" w:eastAsia="es-ES"/>
        </w:rPr>
        <w:t>]                                                                  </w:t>
      </w:r>
      <w:r w:rsidRPr="005F57FC">
        <w:rPr>
          <w:rFonts w:ascii="Consolas" w:eastAsia="Times New Roman" w:hAnsi="Consolas" w:cs="Times New Roman"/>
          <w:color w:val="7CA668"/>
          <w:sz w:val="12"/>
          <w:szCs w:val="12"/>
          <w:lang w:val="es-ES" w:eastAsia="es-ES"/>
        </w:rPr>
        <w:t xml:space="preserve"># (3) </w:t>
      </w:r>
      <w:proofErr w:type="spellStart"/>
      <w:r w:rsidRPr="005F57FC">
        <w:rPr>
          <w:rFonts w:ascii="Consolas" w:eastAsia="Times New Roman" w:hAnsi="Consolas" w:cs="Times New Roman"/>
          <w:color w:val="7CA668"/>
          <w:sz w:val="12"/>
          <w:szCs w:val="12"/>
          <w:lang w:val="es-ES" w:eastAsia="es-ES"/>
        </w:rPr>
        <w:t>Longitude</w:t>
      </w:r>
      <w:proofErr w:type="spellEnd"/>
    </w:p>
    <w:p w14:paraId="5DFF1A14" w14:textId="77777777" w:rsidR="00CA31A2" w:rsidRPr="005F57FC" w:rsidRDefault="00CA31A2" w:rsidP="00CA31A2">
      <w:pPr>
        <w:pStyle w:val="Prrafodelista"/>
        <w:numPr>
          <w:ilvl w:val="0"/>
          <w:numId w:val="12"/>
        </w:numPr>
        <w:shd w:val="clear" w:color="auto" w:fill="000000"/>
        <w:spacing w:after="0" w:line="285" w:lineRule="atLeast"/>
        <w:rPr>
          <w:rFonts w:ascii="Consolas" w:eastAsia="Times New Roman" w:hAnsi="Consolas" w:cs="Times New Roman"/>
          <w:color w:val="FFFFFF"/>
          <w:sz w:val="12"/>
          <w:szCs w:val="12"/>
          <w:lang w:val="es-ES" w:eastAsia="es-ES"/>
        </w:rPr>
      </w:pPr>
      <w:r w:rsidRPr="005F57FC">
        <w:rPr>
          <w:rFonts w:ascii="Consolas" w:eastAsia="Times New Roman" w:hAnsi="Consolas" w:cs="Times New Roman"/>
          <w:color w:val="FFFFFF"/>
          <w:sz w:val="12"/>
          <w:szCs w:val="12"/>
          <w:lang w:val="es-ES" w:eastAsia="es-ES"/>
        </w:rPr>
        <w:t xml:space="preserve">                </w:t>
      </w:r>
      <w:proofErr w:type="spellStart"/>
      <w:r w:rsidRPr="005F57FC">
        <w:rPr>
          <w:rFonts w:ascii="Consolas" w:eastAsia="Times New Roman" w:hAnsi="Consolas" w:cs="Times New Roman"/>
          <w:color w:val="9CDCFE"/>
          <w:sz w:val="12"/>
          <w:szCs w:val="12"/>
          <w:lang w:val="es-ES" w:eastAsia="es-ES"/>
        </w:rPr>
        <w:t>roverid</w:t>
      </w:r>
      <w:proofErr w:type="spellEnd"/>
      <w:r w:rsidRPr="005F57FC">
        <w:rPr>
          <w:rFonts w:ascii="Consolas" w:eastAsia="Times New Roman" w:hAnsi="Consolas" w:cs="Times New Roman"/>
          <w:color w:val="FFFFFF"/>
          <w:sz w:val="12"/>
          <w:szCs w:val="12"/>
          <w:lang w:val="es-ES" w:eastAsia="es-ES"/>
        </w:rPr>
        <w:t xml:space="preserve">    </w:t>
      </w:r>
      <w:proofErr w:type="gramStart"/>
      <w:r w:rsidRPr="005F57FC">
        <w:rPr>
          <w:rFonts w:ascii="Consolas" w:eastAsia="Times New Roman" w:hAnsi="Consolas" w:cs="Times New Roman"/>
          <w:color w:val="D4D4D4"/>
          <w:sz w:val="12"/>
          <w:szCs w:val="12"/>
          <w:lang w:val="es-ES" w:eastAsia="es-ES"/>
        </w:rPr>
        <w:t>=</w:t>
      </w:r>
      <w:r w:rsidRPr="005F57FC">
        <w:rPr>
          <w:rFonts w:ascii="Consolas" w:eastAsia="Times New Roman" w:hAnsi="Consolas" w:cs="Times New Roman"/>
          <w:color w:val="FFFFFF"/>
          <w:sz w:val="12"/>
          <w:szCs w:val="12"/>
          <w:lang w:val="es-ES" w:eastAsia="es-ES"/>
        </w:rPr>
        <w:t xml:space="preserve">  </w:t>
      </w:r>
      <w:proofErr w:type="spellStart"/>
      <w:r w:rsidRPr="005F57FC">
        <w:rPr>
          <w:rFonts w:ascii="Consolas" w:eastAsia="Times New Roman" w:hAnsi="Consolas" w:cs="Times New Roman"/>
          <w:color w:val="9CDCFE"/>
          <w:sz w:val="12"/>
          <w:szCs w:val="12"/>
          <w:lang w:val="es-ES" w:eastAsia="es-ES"/>
        </w:rPr>
        <w:t>command</w:t>
      </w:r>
      <w:proofErr w:type="spellEnd"/>
      <w:proofErr w:type="gramEnd"/>
      <w:r w:rsidRPr="005F57FC">
        <w:rPr>
          <w:rFonts w:ascii="Consolas" w:eastAsia="Times New Roman" w:hAnsi="Consolas" w:cs="Times New Roman"/>
          <w:color w:val="FFFFFF"/>
          <w:sz w:val="12"/>
          <w:szCs w:val="12"/>
          <w:lang w:val="es-ES" w:eastAsia="es-ES"/>
        </w:rPr>
        <w:t>[</w:t>
      </w:r>
      <w:r w:rsidRPr="005F57FC">
        <w:rPr>
          <w:rFonts w:ascii="Consolas" w:eastAsia="Times New Roman" w:hAnsi="Consolas" w:cs="Times New Roman"/>
          <w:color w:val="B5CEA8"/>
          <w:sz w:val="12"/>
          <w:szCs w:val="12"/>
          <w:lang w:val="es-ES" w:eastAsia="es-ES"/>
        </w:rPr>
        <w:t>4</w:t>
      </w:r>
      <w:r w:rsidRPr="005F57FC">
        <w:rPr>
          <w:rFonts w:ascii="Consolas" w:eastAsia="Times New Roman" w:hAnsi="Consolas" w:cs="Times New Roman"/>
          <w:color w:val="FFFFFF"/>
          <w:sz w:val="12"/>
          <w:szCs w:val="12"/>
          <w:lang w:val="es-ES" w:eastAsia="es-ES"/>
        </w:rPr>
        <w:t>]                                                                  </w:t>
      </w:r>
      <w:r w:rsidRPr="005F57FC">
        <w:rPr>
          <w:rFonts w:ascii="Consolas" w:eastAsia="Times New Roman" w:hAnsi="Consolas" w:cs="Times New Roman"/>
          <w:color w:val="7CA668"/>
          <w:sz w:val="12"/>
          <w:szCs w:val="12"/>
          <w:lang w:val="es-ES" w:eastAsia="es-ES"/>
        </w:rPr>
        <w:t xml:space="preserve"># (4) Rover ID                                                                   </w:t>
      </w:r>
    </w:p>
    <w:p w14:paraId="1E986721" w14:textId="77777777" w:rsidR="00CA31A2" w:rsidRPr="005F57FC" w:rsidRDefault="00CA31A2" w:rsidP="00CA31A2">
      <w:pPr>
        <w:pStyle w:val="Prrafodelista"/>
        <w:numPr>
          <w:ilvl w:val="0"/>
          <w:numId w:val="12"/>
        </w:numPr>
        <w:shd w:val="clear" w:color="auto" w:fill="000000"/>
        <w:spacing w:after="0" w:line="285" w:lineRule="atLeast"/>
        <w:rPr>
          <w:rFonts w:ascii="Consolas" w:eastAsia="Times New Roman" w:hAnsi="Consolas" w:cs="Times New Roman"/>
          <w:color w:val="FFFFFF"/>
          <w:sz w:val="12"/>
          <w:szCs w:val="12"/>
          <w:lang w:val="es-ES" w:eastAsia="es-ES"/>
        </w:rPr>
      </w:pPr>
      <w:r w:rsidRPr="005F57FC">
        <w:rPr>
          <w:rFonts w:ascii="Consolas" w:eastAsia="Times New Roman" w:hAnsi="Consolas" w:cs="Times New Roman"/>
          <w:color w:val="FFFFFF"/>
          <w:sz w:val="12"/>
          <w:szCs w:val="12"/>
          <w:lang w:val="es-ES" w:eastAsia="es-ES"/>
        </w:rPr>
        <w:t xml:space="preserve">                </w:t>
      </w:r>
      <w:proofErr w:type="spellStart"/>
      <w:r w:rsidRPr="005F57FC">
        <w:rPr>
          <w:rFonts w:ascii="Consolas" w:eastAsia="Times New Roman" w:hAnsi="Consolas" w:cs="Times New Roman"/>
          <w:color w:val="9CDCFE"/>
          <w:sz w:val="12"/>
          <w:szCs w:val="12"/>
          <w:lang w:val="es-ES" w:eastAsia="es-ES"/>
        </w:rPr>
        <w:t>sender</w:t>
      </w:r>
      <w:proofErr w:type="spellEnd"/>
      <w:r w:rsidRPr="005F57FC">
        <w:rPr>
          <w:rFonts w:ascii="Consolas" w:eastAsia="Times New Roman" w:hAnsi="Consolas" w:cs="Times New Roman"/>
          <w:color w:val="FFFFFF"/>
          <w:sz w:val="12"/>
          <w:szCs w:val="12"/>
          <w:lang w:val="es-ES" w:eastAsia="es-ES"/>
        </w:rPr>
        <w:t xml:space="preserve">     </w:t>
      </w:r>
      <w:proofErr w:type="gramStart"/>
      <w:r w:rsidRPr="005F57FC">
        <w:rPr>
          <w:rFonts w:ascii="Consolas" w:eastAsia="Times New Roman" w:hAnsi="Consolas" w:cs="Times New Roman"/>
          <w:color w:val="D4D4D4"/>
          <w:sz w:val="12"/>
          <w:szCs w:val="12"/>
          <w:lang w:val="es-ES" w:eastAsia="es-ES"/>
        </w:rPr>
        <w:t>=</w:t>
      </w:r>
      <w:r w:rsidRPr="005F57FC">
        <w:rPr>
          <w:rFonts w:ascii="Consolas" w:eastAsia="Times New Roman" w:hAnsi="Consolas" w:cs="Times New Roman"/>
          <w:color w:val="FFFFFF"/>
          <w:sz w:val="12"/>
          <w:szCs w:val="12"/>
          <w:lang w:val="es-ES" w:eastAsia="es-ES"/>
        </w:rPr>
        <w:t xml:space="preserve">  </w:t>
      </w:r>
      <w:r w:rsidRPr="005F57FC">
        <w:rPr>
          <w:rFonts w:ascii="Consolas" w:eastAsia="Times New Roman" w:hAnsi="Consolas" w:cs="Times New Roman"/>
          <w:color w:val="CE9178"/>
          <w:sz w:val="12"/>
          <w:szCs w:val="12"/>
          <w:lang w:val="es-ES" w:eastAsia="es-ES"/>
        </w:rPr>
        <w:t>"</w:t>
      </w:r>
      <w:proofErr w:type="gramEnd"/>
      <w:r w:rsidRPr="005F57FC">
        <w:rPr>
          <w:rFonts w:ascii="Consolas" w:eastAsia="Times New Roman" w:hAnsi="Consolas" w:cs="Times New Roman"/>
          <w:color w:val="CE9178"/>
          <w:sz w:val="12"/>
          <w:szCs w:val="12"/>
          <w:lang w:val="es-ES" w:eastAsia="es-ES"/>
        </w:rPr>
        <w:t>Auto"</w:t>
      </w:r>
      <w:r w:rsidRPr="005F57FC">
        <w:rPr>
          <w:rFonts w:ascii="Consolas" w:eastAsia="Times New Roman" w:hAnsi="Consolas" w:cs="Times New Roman"/>
          <w:color w:val="FFFFFF"/>
          <w:sz w:val="12"/>
          <w:szCs w:val="12"/>
          <w:lang w:val="es-ES" w:eastAsia="es-ES"/>
        </w:rPr>
        <w:t xml:space="preserve">                                                                      </w:t>
      </w:r>
      <w:r w:rsidRPr="005F57FC">
        <w:rPr>
          <w:rFonts w:ascii="Consolas" w:eastAsia="Times New Roman" w:hAnsi="Consolas" w:cs="Times New Roman"/>
          <w:color w:val="7CA668"/>
          <w:sz w:val="12"/>
          <w:szCs w:val="12"/>
          <w:lang w:val="es-ES" w:eastAsia="es-ES"/>
        </w:rPr>
        <w:t># (5) Sender</w:t>
      </w:r>
    </w:p>
    <w:p w14:paraId="57B92C1D" w14:textId="77777777" w:rsidR="00CA31A2" w:rsidRPr="00C17551" w:rsidRDefault="00CA31A2" w:rsidP="00CA31A2">
      <w:pPr>
        <w:pStyle w:val="Prrafodelista"/>
        <w:numPr>
          <w:ilvl w:val="0"/>
          <w:numId w:val="12"/>
        </w:numPr>
        <w:shd w:val="clear" w:color="auto" w:fill="000000"/>
        <w:spacing w:after="0" w:line="285" w:lineRule="atLeast"/>
        <w:rPr>
          <w:rFonts w:ascii="Consolas" w:eastAsia="Times New Roman" w:hAnsi="Consolas" w:cs="Times New Roman"/>
          <w:color w:val="FFFFFF"/>
          <w:sz w:val="12"/>
          <w:szCs w:val="12"/>
          <w:lang w:eastAsia="es-ES"/>
        </w:rPr>
      </w:pPr>
      <w:r w:rsidRPr="00C17551">
        <w:rPr>
          <w:rFonts w:ascii="Consolas" w:eastAsia="Times New Roman" w:hAnsi="Consolas" w:cs="Times New Roman"/>
          <w:color w:val="FFFFFF"/>
          <w:sz w:val="12"/>
          <w:szCs w:val="12"/>
          <w:lang w:eastAsia="es-ES"/>
        </w:rPr>
        <w:t xml:space="preserve">                </w:t>
      </w:r>
      <w:r w:rsidRPr="00C17551">
        <w:rPr>
          <w:rFonts w:ascii="Consolas" w:eastAsia="Times New Roman" w:hAnsi="Consolas" w:cs="Times New Roman"/>
          <w:color w:val="9CDCFE"/>
          <w:sz w:val="12"/>
          <w:szCs w:val="12"/>
          <w:lang w:eastAsia="es-ES"/>
        </w:rPr>
        <w:t>timeout</w:t>
      </w:r>
      <w:r w:rsidRPr="00C17551">
        <w:rPr>
          <w:rFonts w:ascii="Consolas" w:eastAsia="Times New Roman" w:hAnsi="Consolas" w:cs="Times New Roman"/>
          <w:color w:val="FFFFFF"/>
          <w:sz w:val="12"/>
          <w:szCs w:val="12"/>
          <w:lang w:eastAsia="es-ES"/>
        </w:rPr>
        <w:t xml:space="preserve">    </w:t>
      </w:r>
      <w:proofErr w:type="gramStart"/>
      <w:r w:rsidRPr="00C17551">
        <w:rPr>
          <w:rFonts w:ascii="Consolas" w:eastAsia="Times New Roman" w:hAnsi="Consolas" w:cs="Times New Roman"/>
          <w:color w:val="D4D4D4"/>
          <w:sz w:val="12"/>
          <w:szCs w:val="12"/>
          <w:lang w:eastAsia="es-ES"/>
        </w:rPr>
        <w:t>=</w:t>
      </w:r>
      <w:r w:rsidRPr="00C17551">
        <w:rPr>
          <w:rFonts w:ascii="Consolas" w:eastAsia="Times New Roman" w:hAnsi="Consolas" w:cs="Times New Roman"/>
          <w:color w:val="FFFFFF"/>
          <w:sz w:val="12"/>
          <w:szCs w:val="12"/>
          <w:lang w:eastAsia="es-ES"/>
        </w:rPr>
        <w:t xml:space="preserve">  </w:t>
      </w:r>
      <w:proofErr w:type="spellStart"/>
      <w:r w:rsidRPr="00C17551">
        <w:rPr>
          <w:rFonts w:ascii="Consolas" w:eastAsia="Times New Roman" w:hAnsi="Consolas" w:cs="Times New Roman"/>
          <w:color w:val="9CDCFE"/>
          <w:sz w:val="12"/>
          <w:szCs w:val="12"/>
          <w:lang w:eastAsia="es-ES"/>
        </w:rPr>
        <w:t>self</w:t>
      </w:r>
      <w:proofErr w:type="gramEnd"/>
      <w:r w:rsidRPr="00C17551">
        <w:rPr>
          <w:rFonts w:ascii="Consolas" w:eastAsia="Times New Roman" w:hAnsi="Consolas" w:cs="Times New Roman"/>
          <w:color w:val="FFFFFF"/>
          <w:sz w:val="12"/>
          <w:szCs w:val="12"/>
          <w:lang w:eastAsia="es-ES"/>
        </w:rPr>
        <w:t>.</w:t>
      </w:r>
      <w:r w:rsidRPr="00C17551">
        <w:rPr>
          <w:rFonts w:ascii="Consolas" w:eastAsia="Times New Roman" w:hAnsi="Consolas" w:cs="Times New Roman"/>
          <w:color w:val="DCDCAA"/>
          <w:sz w:val="12"/>
          <w:szCs w:val="12"/>
          <w:lang w:eastAsia="es-ES"/>
        </w:rPr>
        <w:t>compute_timeout</w:t>
      </w:r>
      <w:proofErr w:type="spellEnd"/>
      <w:r w:rsidRPr="00C17551">
        <w:rPr>
          <w:rFonts w:ascii="Consolas" w:eastAsia="Times New Roman" w:hAnsi="Consolas" w:cs="Times New Roman"/>
          <w:color w:val="FFFFFF"/>
          <w:sz w:val="12"/>
          <w:szCs w:val="12"/>
          <w:lang w:eastAsia="es-ES"/>
        </w:rPr>
        <w:t>([[</w:t>
      </w:r>
      <w:proofErr w:type="spellStart"/>
      <w:r w:rsidRPr="00C17551">
        <w:rPr>
          <w:rFonts w:ascii="Consolas" w:eastAsia="Times New Roman" w:hAnsi="Consolas" w:cs="Times New Roman"/>
          <w:color w:val="9CDCFE"/>
          <w:sz w:val="12"/>
          <w:szCs w:val="12"/>
          <w:lang w:eastAsia="es-ES"/>
        </w:rPr>
        <w:t>lat_now</w:t>
      </w:r>
      <w:proofErr w:type="spellEnd"/>
      <w:r w:rsidRPr="00C17551">
        <w:rPr>
          <w:rFonts w:ascii="Consolas" w:eastAsia="Times New Roman" w:hAnsi="Consolas" w:cs="Times New Roman"/>
          <w:color w:val="FFFFFF"/>
          <w:sz w:val="12"/>
          <w:szCs w:val="12"/>
          <w:lang w:eastAsia="es-ES"/>
        </w:rPr>
        <w:t xml:space="preserve">, </w:t>
      </w:r>
      <w:proofErr w:type="spellStart"/>
      <w:r w:rsidRPr="00C17551">
        <w:rPr>
          <w:rFonts w:ascii="Consolas" w:eastAsia="Times New Roman" w:hAnsi="Consolas" w:cs="Times New Roman"/>
          <w:color w:val="9CDCFE"/>
          <w:sz w:val="12"/>
          <w:szCs w:val="12"/>
          <w:lang w:eastAsia="es-ES"/>
        </w:rPr>
        <w:t>lng_now</w:t>
      </w:r>
      <w:proofErr w:type="spellEnd"/>
      <w:r w:rsidRPr="00C17551">
        <w:rPr>
          <w:rFonts w:ascii="Consolas" w:eastAsia="Times New Roman" w:hAnsi="Consolas" w:cs="Times New Roman"/>
          <w:color w:val="FFFFFF"/>
          <w:sz w:val="12"/>
          <w:szCs w:val="12"/>
          <w:lang w:eastAsia="es-ES"/>
        </w:rPr>
        <w:t>],[</w:t>
      </w:r>
      <w:r w:rsidRPr="00C17551">
        <w:rPr>
          <w:rFonts w:ascii="Consolas" w:eastAsia="Times New Roman" w:hAnsi="Consolas" w:cs="Times New Roman"/>
          <w:color w:val="9CDCFE"/>
          <w:sz w:val="12"/>
          <w:szCs w:val="12"/>
          <w:lang w:eastAsia="es-ES"/>
        </w:rPr>
        <w:t>latitude</w:t>
      </w:r>
      <w:r w:rsidRPr="00C17551">
        <w:rPr>
          <w:rFonts w:ascii="Consolas" w:eastAsia="Times New Roman" w:hAnsi="Consolas" w:cs="Times New Roman"/>
          <w:color w:val="FFFFFF"/>
          <w:sz w:val="12"/>
          <w:szCs w:val="12"/>
          <w:lang w:eastAsia="es-ES"/>
        </w:rPr>
        <w:t xml:space="preserve">, </w:t>
      </w:r>
      <w:r w:rsidRPr="00C17551">
        <w:rPr>
          <w:rFonts w:ascii="Consolas" w:eastAsia="Times New Roman" w:hAnsi="Consolas" w:cs="Times New Roman"/>
          <w:color w:val="9CDCFE"/>
          <w:sz w:val="12"/>
          <w:szCs w:val="12"/>
          <w:lang w:eastAsia="es-ES"/>
        </w:rPr>
        <w:t>longitude</w:t>
      </w:r>
      <w:r w:rsidRPr="00C17551">
        <w:rPr>
          <w:rFonts w:ascii="Consolas" w:eastAsia="Times New Roman" w:hAnsi="Consolas" w:cs="Times New Roman"/>
          <w:color w:val="FFFFFF"/>
          <w:sz w:val="12"/>
          <w:szCs w:val="12"/>
          <w:lang w:eastAsia="es-ES"/>
        </w:rPr>
        <w:t>]])            </w:t>
      </w:r>
      <w:r w:rsidRPr="00C17551">
        <w:rPr>
          <w:rFonts w:ascii="Consolas" w:eastAsia="Times New Roman" w:hAnsi="Consolas" w:cs="Times New Roman"/>
          <w:color w:val="7CA668"/>
          <w:sz w:val="12"/>
          <w:szCs w:val="12"/>
          <w:lang w:eastAsia="es-ES"/>
        </w:rPr>
        <w:t># (6) Timeout (Compute later)</w:t>
      </w:r>
    </w:p>
    <w:p w14:paraId="75DE272E" w14:textId="77777777" w:rsidR="00CA31A2" w:rsidRPr="005F57FC" w:rsidRDefault="00CA31A2" w:rsidP="00CA31A2">
      <w:pPr>
        <w:pStyle w:val="Prrafodelista"/>
        <w:numPr>
          <w:ilvl w:val="0"/>
          <w:numId w:val="12"/>
        </w:numPr>
        <w:shd w:val="clear" w:color="auto" w:fill="000000"/>
        <w:spacing w:after="0" w:line="285" w:lineRule="atLeast"/>
        <w:rPr>
          <w:rFonts w:ascii="Consolas" w:eastAsia="Times New Roman" w:hAnsi="Consolas" w:cs="Times New Roman"/>
          <w:color w:val="FFFFFF"/>
          <w:sz w:val="12"/>
          <w:szCs w:val="12"/>
          <w:lang w:val="es-ES" w:eastAsia="es-ES"/>
        </w:rPr>
      </w:pPr>
      <w:r w:rsidRPr="00C17551">
        <w:rPr>
          <w:rFonts w:ascii="Consolas" w:eastAsia="Times New Roman" w:hAnsi="Consolas" w:cs="Times New Roman"/>
          <w:color w:val="FFFFFF"/>
          <w:sz w:val="12"/>
          <w:szCs w:val="12"/>
          <w:lang w:eastAsia="es-ES"/>
        </w:rPr>
        <w:t xml:space="preserve">                </w:t>
      </w:r>
      <w:proofErr w:type="spellStart"/>
      <w:proofErr w:type="gramStart"/>
      <w:r w:rsidRPr="005F57FC">
        <w:rPr>
          <w:rFonts w:ascii="Consolas" w:eastAsia="Times New Roman" w:hAnsi="Consolas" w:cs="Times New Roman"/>
          <w:color w:val="9CDCFE"/>
          <w:sz w:val="12"/>
          <w:szCs w:val="12"/>
          <w:lang w:val="es-ES" w:eastAsia="es-ES"/>
        </w:rPr>
        <w:t>timestamp</w:t>
      </w:r>
      <w:proofErr w:type="spellEnd"/>
      <w:r w:rsidRPr="005F57FC">
        <w:rPr>
          <w:rFonts w:ascii="Consolas" w:eastAsia="Times New Roman" w:hAnsi="Consolas" w:cs="Times New Roman"/>
          <w:color w:val="FFFFFF"/>
          <w:sz w:val="12"/>
          <w:szCs w:val="12"/>
          <w:lang w:val="es-ES" w:eastAsia="es-ES"/>
        </w:rPr>
        <w:t xml:space="preserve">  </w:t>
      </w:r>
      <w:r w:rsidRPr="005F57FC">
        <w:rPr>
          <w:rFonts w:ascii="Consolas" w:eastAsia="Times New Roman" w:hAnsi="Consolas" w:cs="Times New Roman"/>
          <w:color w:val="D4D4D4"/>
          <w:sz w:val="12"/>
          <w:szCs w:val="12"/>
          <w:lang w:val="es-ES" w:eastAsia="es-ES"/>
        </w:rPr>
        <w:t>=</w:t>
      </w:r>
      <w:proofErr w:type="gramEnd"/>
      <w:r w:rsidRPr="005F57FC">
        <w:rPr>
          <w:rFonts w:ascii="Consolas" w:eastAsia="Times New Roman" w:hAnsi="Consolas" w:cs="Times New Roman"/>
          <w:color w:val="FFFFFF"/>
          <w:sz w:val="12"/>
          <w:szCs w:val="12"/>
          <w:lang w:val="es-ES" w:eastAsia="es-ES"/>
        </w:rPr>
        <w:t xml:space="preserve">  </w:t>
      </w:r>
      <w:proofErr w:type="spellStart"/>
      <w:r w:rsidRPr="005F57FC">
        <w:rPr>
          <w:rFonts w:ascii="Consolas" w:eastAsia="Times New Roman" w:hAnsi="Consolas" w:cs="Times New Roman"/>
          <w:color w:val="4EC9B0"/>
          <w:sz w:val="12"/>
          <w:szCs w:val="12"/>
          <w:lang w:val="es-ES" w:eastAsia="es-ES"/>
        </w:rPr>
        <w:t>time</w:t>
      </w:r>
      <w:r w:rsidRPr="005F57FC">
        <w:rPr>
          <w:rFonts w:ascii="Consolas" w:eastAsia="Times New Roman" w:hAnsi="Consolas" w:cs="Times New Roman"/>
          <w:color w:val="FFFFFF"/>
          <w:sz w:val="12"/>
          <w:szCs w:val="12"/>
          <w:lang w:val="es-ES" w:eastAsia="es-ES"/>
        </w:rPr>
        <w:t>.</w:t>
      </w:r>
      <w:r w:rsidRPr="005F57FC">
        <w:rPr>
          <w:rFonts w:ascii="Consolas" w:eastAsia="Times New Roman" w:hAnsi="Consolas" w:cs="Times New Roman"/>
          <w:color w:val="DCDCAA"/>
          <w:sz w:val="12"/>
          <w:szCs w:val="12"/>
          <w:lang w:val="es-ES" w:eastAsia="es-ES"/>
        </w:rPr>
        <w:t>time</w:t>
      </w:r>
      <w:proofErr w:type="spellEnd"/>
      <w:r w:rsidRPr="005F57FC">
        <w:rPr>
          <w:rFonts w:ascii="Consolas" w:eastAsia="Times New Roman" w:hAnsi="Consolas" w:cs="Times New Roman"/>
          <w:color w:val="FFFFFF"/>
          <w:sz w:val="12"/>
          <w:szCs w:val="12"/>
          <w:lang w:val="es-ES" w:eastAsia="es-ES"/>
        </w:rPr>
        <w:t xml:space="preserve">()                                                                 </w:t>
      </w:r>
      <w:r w:rsidRPr="005F57FC">
        <w:rPr>
          <w:rFonts w:ascii="Consolas" w:eastAsia="Times New Roman" w:hAnsi="Consolas" w:cs="Times New Roman"/>
          <w:color w:val="7CA668"/>
          <w:sz w:val="12"/>
          <w:szCs w:val="12"/>
          <w:lang w:val="es-ES" w:eastAsia="es-ES"/>
        </w:rPr>
        <w:t xml:space="preserve"># (7) </w:t>
      </w:r>
      <w:proofErr w:type="spellStart"/>
      <w:r w:rsidRPr="005F57FC">
        <w:rPr>
          <w:rFonts w:ascii="Consolas" w:eastAsia="Times New Roman" w:hAnsi="Consolas" w:cs="Times New Roman"/>
          <w:color w:val="7CA668"/>
          <w:sz w:val="12"/>
          <w:szCs w:val="12"/>
          <w:lang w:val="es-ES" w:eastAsia="es-ES"/>
        </w:rPr>
        <w:t>Timestamp</w:t>
      </w:r>
      <w:proofErr w:type="spellEnd"/>
    </w:p>
    <w:p w14:paraId="6691F6F6" w14:textId="77777777" w:rsidR="00CA31A2" w:rsidRPr="005F57FC" w:rsidRDefault="00CA31A2" w:rsidP="00CA31A2">
      <w:pPr>
        <w:pStyle w:val="Prrafodelista"/>
        <w:numPr>
          <w:ilvl w:val="0"/>
          <w:numId w:val="12"/>
        </w:numPr>
        <w:shd w:val="clear" w:color="auto" w:fill="000000"/>
        <w:spacing w:after="0" w:line="285" w:lineRule="atLeast"/>
        <w:rPr>
          <w:rFonts w:ascii="Consolas" w:eastAsia="Times New Roman" w:hAnsi="Consolas" w:cs="Times New Roman"/>
          <w:color w:val="FFFFFF"/>
          <w:sz w:val="12"/>
          <w:szCs w:val="12"/>
          <w:lang w:val="es-ES" w:eastAsia="es-ES"/>
        </w:rPr>
      </w:pPr>
      <w:r w:rsidRPr="005F57FC">
        <w:rPr>
          <w:rFonts w:ascii="Consolas" w:eastAsia="Times New Roman" w:hAnsi="Consolas" w:cs="Times New Roman"/>
          <w:color w:val="FFFFFF"/>
          <w:sz w:val="12"/>
          <w:szCs w:val="12"/>
          <w:lang w:val="es-ES" w:eastAsia="es-ES"/>
        </w:rPr>
        <w:t xml:space="preserve">                </w:t>
      </w:r>
      <w:proofErr w:type="spellStart"/>
      <w:r w:rsidRPr="005F57FC">
        <w:rPr>
          <w:rFonts w:ascii="Consolas" w:eastAsia="Times New Roman" w:hAnsi="Consolas" w:cs="Times New Roman"/>
          <w:color w:val="9CDCFE"/>
          <w:sz w:val="12"/>
          <w:szCs w:val="12"/>
          <w:lang w:val="es-ES" w:eastAsia="es-ES"/>
        </w:rPr>
        <w:t>distance</w:t>
      </w:r>
      <w:proofErr w:type="spellEnd"/>
      <w:r w:rsidRPr="005F57FC">
        <w:rPr>
          <w:rFonts w:ascii="Consolas" w:eastAsia="Times New Roman" w:hAnsi="Consolas" w:cs="Times New Roman"/>
          <w:color w:val="FFFFFF"/>
          <w:sz w:val="12"/>
          <w:szCs w:val="12"/>
          <w:lang w:val="es-ES" w:eastAsia="es-ES"/>
        </w:rPr>
        <w:t xml:space="preserve">   </w:t>
      </w:r>
      <w:proofErr w:type="gramStart"/>
      <w:r w:rsidRPr="005F57FC">
        <w:rPr>
          <w:rFonts w:ascii="Consolas" w:eastAsia="Times New Roman" w:hAnsi="Consolas" w:cs="Times New Roman"/>
          <w:color w:val="D4D4D4"/>
          <w:sz w:val="12"/>
          <w:szCs w:val="12"/>
          <w:lang w:val="es-ES" w:eastAsia="es-ES"/>
        </w:rPr>
        <w:t>=</w:t>
      </w:r>
      <w:r w:rsidRPr="005F57FC">
        <w:rPr>
          <w:rFonts w:ascii="Consolas" w:eastAsia="Times New Roman" w:hAnsi="Consolas" w:cs="Times New Roman"/>
          <w:color w:val="FFFFFF"/>
          <w:sz w:val="12"/>
          <w:szCs w:val="12"/>
          <w:lang w:val="es-ES" w:eastAsia="es-ES"/>
        </w:rPr>
        <w:t xml:space="preserve">  </w:t>
      </w:r>
      <w:r w:rsidRPr="005F57FC">
        <w:rPr>
          <w:rFonts w:ascii="Consolas" w:eastAsia="Times New Roman" w:hAnsi="Consolas" w:cs="Times New Roman"/>
          <w:color w:val="B5CEA8"/>
          <w:sz w:val="12"/>
          <w:szCs w:val="12"/>
          <w:lang w:val="es-ES" w:eastAsia="es-ES"/>
        </w:rPr>
        <w:t>0</w:t>
      </w:r>
      <w:proofErr w:type="gramEnd"/>
      <w:r w:rsidRPr="005F57FC">
        <w:rPr>
          <w:rFonts w:ascii="Consolas" w:eastAsia="Times New Roman" w:hAnsi="Consolas" w:cs="Times New Roman"/>
          <w:color w:val="FFFFFF"/>
          <w:sz w:val="12"/>
          <w:szCs w:val="12"/>
          <w:lang w:val="es-ES" w:eastAsia="es-ES"/>
        </w:rPr>
        <w:t xml:space="preserve">                                                                           </w:t>
      </w:r>
      <w:r w:rsidRPr="005F57FC">
        <w:rPr>
          <w:rFonts w:ascii="Consolas" w:eastAsia="Times New Roman" w:hAnsi="Consolas" w:cs="Times New Roman"/>
          <w:color w:val="7CA668"/>
          <w:sz w:val="12"/>
          <w:szCs w:val="12"/>
          <w:lang w:val="es-ES" w:eastAsia="es-ES"/>
        </w:rPr>
        <w:t xml:space="preserve"># (8) </w:t>
      </w:r>
      <w:proofErr w:type="spellStart"/>
      <w:r w:rsidRPr="005F57FC">
        <w:rPr>
          <w:rFonts w:ascii="Consolas" w:eastAsia="Times New Roman" w:hAnsi="Consolas" w:cs="Times New Roman"/>
          <w:color w:val="7CA668"/>
          <w:sz w:val="12"/>
          <w:szCs w:val="12"/>
          <w:lang w:val="es-ES" w:eastAsia="es-ES"/>
        </w:rPr>
        <w:t>Distance</w:t>
      </w:r>
      <w:proofErr w:type="spellEnd"/>
      <w:r w:rsidRPr="005F57FC">
        <w:rPr>
          <w:rFonts w:ascii="Consolas" w:eastAsia="Times New Roman" w:hAnsi="Consolas" w:cs="Times New Roman"/>
          <w:color w:val="7CA668"/>
          <w:sz w:val="12"/>
          <w:szCs w:val="12"/>
          <w:lang w:val="es-ES" w:eastAsia="es-ES"/>
        </w:rPr>
        <w:t xml:space="preserve"> (</w:t>
      </w:r>
      <w:proofErr w:type="spellStart"/>
      <w:r w:rsidRPr="005F57FC">
        <w:rPr>
          <w:rFonts w:ascii="Consolas" w:eastAsia="Times New Roman" w:hAnsi="Consolas" w:cs="Times New Roman"/>
          <w:color w:val="7CA668"/>
          <w:sz w:val="12"/>
          <w:szCs w:val="12"/>
          <w:lang w:val="es-ES" w:eastAsia="es-ES"/>
        </w:rPr>
        <w:t>not</w:t>
      </w:r>
      <w:proofErr w:type="spellEnd"/>
      <w:r w:rsidRPr="005F57FC">
        <w:rPr>
          <w:rFonts w:ascii="Consolas" w:eastAsia="Times New Roman" w:hAnsi="Consolas" w:cs="Times New Roman"/>
          <w:color w:val="7CA668"/>
          <w:sz w:val="12"/>
          <w:szCs w:val="12"/>
          <w:lang w:val="es-ES" w:eastAsia="es-ES"/>
        </w:rPr>
        <w:t xml:space="preserve"> </w:t>
      </w:r>
      <w:proofErr w:type="spellStart"/>
      <w:r w:rsidRPr="005F57FC">
        <w:rPr>
          <w:rFonts w:ascii="Consolas" w:eastAsia="Times New Roman" w:hAnsi="Consolas" w:cs="Times New Roman"/>
          <w:color w:val="7CA668"/>
          <w:sz w:val="12"/>
          <w:szCs w:val="12"/>
          <w:lang w:val="es-ES" w:eastAsia="es-ES"/>
        </w:rPr>
        <w:t>needed</w:t>
      </w:r>
      <w:proofErr w:type="spellEnd"/>
      <w:r w:rsidRPr="005F57FC">
        <w:rPr>
          <w:rFonts w:ascii="Consolas" w:eastAsia="Times New Roman" w:hAnsi="Consolas" w:cs="Times New Roman"/>
          <w:color w:val="7CA668"/>
          <w:sz w:val="12"/>
          <w:szCs w:val="12"/>
          <w:lang w:val="es-ES" w:eastAsia="es-ES"/>
        </w:rPr>
        <w:t>)</w:t>
      </w:r>
    </w:p>
    <w:p w14:paraId="08BC20E6" w14:textId="77777777" w:rsidR="00CA31A2" w:rsidRPr="005F57FC" w:rsidRDefault="00CA31A2" w:rsidP="00CA31A2">
      <w:pPr>
        <w:pStyle w:val="Prrafodelista"/>
        <w:numPr>
          <w:ilvl w:val="0"/>
          <w:numId w:val="12"/>
        </w:numPr>
        <w:shd w:val="clear" w:color="auto" w:fill="000000"/>
        <w:spacing w:after="0" w:line="285" w:lineRule="atLeast"/>
        <w:rPr>
          <w:rFonts w:ascii="Consolas" w:eastAsia="Times New Roman" w:hAnsi="Consolas" w:cs="Times New Roman"/>
          <w:color w:val="FFFFFF"/>
          <w:sz w:val="12"/>
          <w:szCs w:val="12"/>
          <w:lang w:val="es-ES" w:eastAsia="es-ES"/>
        </w:rPr>
      </w:pPr>
      <w:r w:rsidRPr="005F57FC">
        <w:rPr>
          <w:rFonts w:ascii="Consolas" w:eastAsia="Times New Roman" w:hAnsi="Consolas" w:cs="Times New Roman"/>
          <w:color w:val="FFFFFF"/>
          <w:sz w:val="12"/>
          <w:szCs w:val="12"/>
          <w:lang w:val="es-ES" w:eastAsia="es-ES"/>
        </w:rPr>
        <w:t xml:space="preserve">                                                                                    </w:t>
      </w:r>
    </w:p>
    <w:p w14:paraId="3446CFC0" w14:textId="77777777" w:rsidR="00CA31A2" w:rsidRPr="005F57FC" w:rsidRDefault="00CA31A2" w:rsidP="00CA31A2">
      <w:pPr>
        <w:pStyle w:val="Prrafodelista"/>
        <w:numPr>
          <w:ilvl w:val="0"/>
          <w:numId w:val="12"/>
        </w:numPr>
        <w:shd w:val="clear" w:color="auto" w:fill="000000"/>
        <w:spacing w:after="0" w:line="285" w:lineRule="atLeast"/>
        <w:rPr>
          <w:rFonts w:ascii="Consolas" w:eastAsia="Times New Roman" w:hAnsi="Consolas" w:cs="Times New Roman"/>
          <w:color w:val="FFFFFF"/>
          <w:sz w:val="12"/>
          <w:szCs w:val="12"/>
          <w:lang w:val="es-ES" w:eastAsia="es-ES"/>
        </w:rPr>
      </w:pPr>
      <w:r w:rsidRPr="005F57FC">
        <w:rPr>
          <w:rFonts w:ascii="Consolas" w:eastAsia="Times New Roman" w:hAnsi="Consolas" w:cs="Times New Roman"/>
          <w:color w:val="FFFFFF"/>
          <w:sz w:val="12"/>
          <w:szCs w:val="12"/>
          <w:lang w:val="es-ES" w:eastAsia="es-ES"/>
        </w:rPr>
        <w:t xml:space="preserve">                </w:t>
      </w:r>
    </w:p>
    <w:p w14:paraId="1B9CDB6F" w14:textId="77777777" w:rsidR="00CA31A2" w:rsidRPr="005F57FC" w:rsidRDefault="00CA31A2" w:rsidP="00CA31A2">
      <w:pPr>
        <w:pStyle w:val="Prrafodelista"/>
        <w:numPr>
          <w:ilvl w:val="0"/>
          <w:numId w:val="12"/>
        </w:numPr>
        <w:shd w:val="clear" w:color="auto" w:fill="000000"/>
        <w:spacing w:after="0" w:line="285" w:lineRule="atLeast"/>
        <w:rPr>
          <w:rFonts w:ascii="Consolas" w:eastAsia="Times New Roman" w:hAnsi="Consolas" w:cs="Times New Roman"/>
          <w:color w:val="FFFFFF"/>
          <w:sz w:val="12"/>
          <w:szCs w:val="12"/>
          <w:lang w:val="es-ES" w:eastAsia="es-ES"/>
        </w:rPr>
      </w:pPr>
      <w:r w:rsidRPr="005F57FC">
        <w:rPr>
          <w:rFonts w:ascii="Consolas" w:eastAsia="Times New Roman" w:hAnsi="Consolas" w:cs="Times New Roman"/>
          <w:color w:val="FFFFFF"/>
          <w:sz w:val="12"/>
          <w:szCs w:val="12"/>
          <w:lang w:val="es-ES" w:eastAsia="es-ES"/>
        </w:rPr>
        <w:t xml:space="preserve">            </w:t>
      </w:r>
    </w:p>
    <w:p w14:paraId="6B9AED44" w14:textId="77777777" w:rsidR="00CA31A2" w:rsidRPr="00C17551" w:rsidRDefault="00CA31A2" w:rsidP="00CA31A2">
      <w:pPr>
        <w:pStyle w:val="Prrafodelista"/>
        <w:numPr>
          <w:ilvl w:val="0"/>
          <w:numId w:val="12"/>
        </w:numPr>
        <w:shd w:val="clear" w:color="auto" w:fill="000000"/>
        <w:spacing w:after="0" w:line="285" w:lineRule="atLeast"/>
        <w:rPr>
          <w:rFonts w:ascii="Consolas" w:eastAsia="Times New Roman" w:hAnsi="Consolas" w:cs="Times New Roman"/>
          <w:color w:val="FFFFFF"/>
          <w:sz w:val="12"/>
          <w:szCs w:val="12"/>
          <w:lang w:eastAsia="es-ES"/>
        </w:rPr>
      </w:pPr>
      <w:r w:rsidRPr="00C17551">
        <w:rPr>
          <w:rFonts w:ascii="Consolas" w:eastAsia="Times New Roman" w:hAnsi="Consolas" w:cs="Times New Roman"/>
          <w:color w:val="FFFFFF"/>
          <w:sz w:val="12"/>
          <w:szCs w:val="12"/>
          <w:lang w:eastAsia="es-ES"/>
        </w:rPr>
        <w:t xml:space="preserve">                </w:t>
      </w:r>
      <w:r w:rsidRPr="00C17551">
        <w:rPr>
          <w:rFonts w:ascii="Consolas" w:eastAsia="Times New Roman" w:hAnsi="Consolas" w:cs="Times New Roman"/>
          <w:color w:val="7CA668"/>
          <w:sz w:val="12"/>
          <w:szCs w:val="12"/>
          <w:lang w:eastAsia="es-ES"/>
        </w:rPr>
        <w:t># Get tasks in Sequencer for rover</w:t>
      </w:r>
    </w:p>
    <w:p w14:paraId="318D2F88" w14:textId="77777777" w:rsidR="00CA31A2" w:rsidRPr="00C17551" w:rsidRDefault="00CA31A2" w:rsidP="00CA31A2">
      <w:pPr>
        <w:pStyle w:val="Prrafodelista"/>
        <w:numPr>
          <w:ilvl w:val="0"/>
          <w:numId w:val="12"/>
        </w:numPr>
        <w:shd w:val="clear" w:color="auto" w:fill="000000"/>
        <w:spacing w:after="0" w:line="285" w:lineRule="atLeast"/>
        <w:rPr>
          <w:rFonts w:ascii="Consolas" w:eastAsia="Times New Roman" w:hAnsi="Consolas" w:cs="Times New Roman"/>
          <w:color w:val="FFFFFF"/>
          <w:sz w:val="12"/>
          <w:szCs w:val="12"/>
          <w:lang w:eastAsia="es-ES"/>
        </w:rPr>
      </w:pPr>
      <w:r w:rsidRPr="00C17551">
        <w:rPr>
          <w:rFonts w:ascii="Consolas" w:eastAsia="Times New Roman" w:hAnsi="Consolas" w:cs="Times New Roman"/>
          <w:color w:val="FFFFFF"/>
          <w:sz w:val="12"/>
          <w:szCs w:val="12"/>
          <w:lang w:eastAsia="es-ES"/>
        </w:rPr>
        <w:t xml:space="preserve">                </w:t>
      </w:r>
      <w:proofErr w:type="gramStart"/>
      <w:r w:rsidRPr="00C17551">
        <w:rPr>
          <w:rFonts w:ascii="Consolas" w:eastAsia="Times New Roman" w:hAnsi="Consolas" w:cs="Times New Roman"/>
          <w:color w:val="9CDCFE"/>
          <w:sz w:val="12"/>
          <w:szCs w:val="12"/>
          <w:lang w:eastAsia="es-ES"/>
        </w:rPr>
        <w:t>matches</w:t>
      </w:r>
      <w:r w:rsidRPr="00C17551">
        <w:rPr>
          <w:rFonts w:ascii="Consolas" w:eastAsia="Times New Roman" w:hAnsi="Consolas" w:cs="Times New Roman"/>
          <w:color w:val="FFFFFF"/>
          <w:sz w:val="12"/>
          <w:szCs w:val="12"/>
          <w:lang w:eastAsia="es-ES"/>
        </w:rPr>
        <w:t xml:space="preserve">  </w:t>
      </w:r>
      <w:r w:rsidRPr="00C17551">
        <w:rPr>
          <w:rFonts w:ascii="Consolas" w:eastAsia="Times New Roman" w:hAnsi="Consolas" w:cs="Times New Roman"/>
          <w:color w:val="D4D4D4"/>
          <w:sz w:val="12"/>
          <w:szCs w:val="12"/>
          <w:lang w:eastAsia="es-ES"/>
        </w:rPr>
        <w:t>=</w:t>
      </w:r>
      <w:proofErr w:type="gramEnd"/>
      <w:r w:rsidRPr="00C17551">
        <w:rPr>
          <w:rFonts w:ascii="Consolas" w:eastAsia="Times New Roman" w:hAnsi="Consolas" w:cs="Times New Roman"/>
          <w:color w:val="FFFFFF"/>
          <w:sz w:val="12"/>
          <w:szCs w:val="12"/>
          <w:lang w:eastAsia="es-ES"/>
        </w:rPr>
        <w:t xml:space="preserve"> [</w:t>
      </w:r>
      <w:r w:rsidRPr="00C17551">
        <w:rPr>
          <w:rFonts w:ascii="Consolas" w:eastAsia="Times New Roman" w:hAnsi="Consolas" w:cs="Times New Roman"/>
          <w:color w:val="9CDCFE"/>
          <w:sz w:val="12"/>
          <w:szCs w:val="12"/>
          <w:lang w:eastAsia="es-ES"/>
        </w:rPr>
        <w:t>d</w:t>
      </w:r>
      <w:r w:rsidRPr="00C17551">
        <w:rPr>
          <w:rFonts w:ascii="Consolas" w:eastAsia="Times New Roman" w:hAnsi="Consolas" w:cs="Times New Roman"/>
          <w:color w:val="FFFFFF"/>
          <w:sz w:val="12"/>
          <w:szCs w:val="12"/>
          <w:lang w:eastAsia="es-ES"/>
        </w:rPr>
        <w:t xml:space="preserve"> </w:t>
      </w:r>
      <w:proofErr w:type="spellStart"/>
      <w:r w:rsidRPr="00C17551">
        <w:rPr>
          <w:rFonts w:ascii="Consolas" w:eastAsia="Times New Roman" w:hAnsi="Consolas" w:cs="Times New Roman"/>
          <w:color w:val="C586C0"/>
          <w:sz w:val="12"/>
          <w:szCs w:val="12"/>
          <w:lang w:eastAsia="es-ES"/>
        </w:rPr>
        <w:t>for</w:t>
      </w:r>
      <w:r w:rsidRPr="00C17551">
        <w:rPr>
          <w:rFonts w:ascii="Consolas" w:eastAsia="Times New Roman" w:hAnsi="Consolas" w:cs="Times New Roman"/>
          <w:color w:val="FFFFFF"/>
          <w:sz w:val="12"/>
          <w:szCs w:val="12"/>
          <w:lang w:eastAsia="es-ES"/>
        </w:rPr>
        <w:t xml:space="preserve"> </w:t>
      </w:r>
      <w:r w:rsidRPr="00C17551">
        <w:rPr>
          <w:rFonts w:ascii="Consolas" w:eastAsia="Times New Roman" w:hAnsi="Consolas" w:cs="Times New Roman"/>
          <w:color w:val="9CDCFE"/>
          <w:sz w:val="12"/>
          <w:szCs w:val="12"/>
          <w:lang w:eastAsia="es-ES"/>
        </w:rPr>
        <w:t>d</w:t>
      </w:r>
      <w:proofErr w:type="spellEnd"/>
      <w:r w:rsidRPr="00C17551">
        <w:rPr>
          <w:rFonts w:ascii="Consolas" w:eastAsia="Times New Roman" w:hAnsi="Consolas" w:cs="Times New Roman"/>
          <w:color w:val="FFFFFF"/>
          <w:sz w:val="12"/>
          <w:szCs w:val="12"/>
          <w:lang w:eastAsia="es-ES"/>
        </w:rPr>
        <w:t xml:space="preserve"> </w:t>
      </w:r>
      <w:r w:rsidRPr="00C17551">
        <w:rPr>
          <w:rFonts w:ascii="Consolas" w:eastAsia="Times New Roman" w:hAnsi="Consolas" w:cs="Times New Roman"/>
          <w:color w:val="C586C0"/>
          <w:sz w:val="12"/>
          <w:szCs w:val="12"/>
          <w:lang w:eastAsia="es-ES"/>
        </w:rPr>
        <w:t>in</w:t>
      </w:r>
      <w:r w:rsidRPr="00C17551">
        <w:rPr>
          <w:rFonts w:ascii="Consolas" w:eastAsia="Times New Roman" w:hAnsi="Consolas" w:cs="Times New Roman"/>
          <w:color w:val="FFFFFF"/>
          <w:sz w:val="12"/>
          <w:szCs w:val="12"/>
          <w:lang w:eastAsia="es-ES"/>
        </w:rPr>
        <w:t xml:space="preserve"> </w:t>
      </w:r>
      <w:proofErr w:type="spellStart"/>
      <w:r w:rsidRPr="00C17551">
        <w:rPr>
          <w:rFonts w:ascii="Consolas" w:eastAsia="Times New Roman" w:hAnsi="Consolas" w:cs="Times New Roman"/>
          <w:color w:val="9CDCFE"/>
          <w:sz w:val="12"/>
          <w:szCs w:val="12"/>
          <w:lang w:eastAsia="es-ES"/>
        </w:rPr>
        <w:t>self</w:t>
      </w:r>
      <w:r w:rsidRPr="00C17551">
        <w:rPr>
          <w:rFonts w:ascii="Consolas" w:eastAsia="Times New Roman" w:hAnsi="Consolas" w:cs="Times New Roman"/>
          <w:color w:val="FFFFFF"/>
          <w:sz w:val="12"/>
          <w:szCs w:val="12"/>
          <w:lang w:eastAsia="es-ES"/>
        </w:rPr>
        <w:t>.</w:t>
      </w:r>
      <w:r w:rsidRPr="00C17551">
        <w:rPr>
          <w:rFonts w:ascii="Consolas" w:eastAsia="Times New Roman" w:hAnsi="Consolas" w:cs="Times New Roman"/>
          <w:color w:val="9CDCFE"/>
          <w:sz w:val="12"/>
          <w:szCs w:val="12"/>
          <w:lang w:eastAsia="es-ES"/>
        </w:rPr>
        <w:t>Sequencer</w:t>
      </w:r>
      <w:proofErr w:type="spellEnd"/>
      <w:r w:rsidRPr="00C17551">
        <w:rPr>
          <w:rFonts w:ascii="Consolas" w:eastAsia="Times New Roman" w:hAnsi="Consolas" w:cs="Times New Roman"/>
          <w:color w:val="FFFFFF"/>
          <w:sz w:val="12"/>
          <w:szCs w:val="12"/>
          <w:lang w:eastAsia="es-ES"/>
        </w:rPr>
        <w:t xml:space="preserve"> </w:t>
      </w:r>
      <w:r w:rsidRPr="00C17551">
        <w:rPr>
          <w:rFonts w:ascii="Consolas" w:eastAsia="Times New Roman" w:hAnsi="Consolas" w:cs="Times New Roman"/>
          <w:color w:val="C586C0"/>
          <w:sz w:val="12"/>
          <w:szCs w:val="12"/>
          <w:lang w:eastAsia="es-ES"/>
        </w:rPr>
        <w:t>if</w:t>
      </w:r>
      <w:r w:rsidRPr="00C17551">
        <w:rPr>
          <w:rFonts w:ascii="Consolas" w:eastAsia="Times New Roman" w:hAnsi="Consolas" w:cs="Times New Roman"/>
          <w:color w:val="FFFFFF"/>
          <w:sz w:val="12"/>
          <w:szCs w:val="12"/>
          <w:lang w:eastAsia="es-ES"/>
        </w:rPr>
        <w:t xml:space="preserve"> (</w:t>
      </w:r>
      <w:r w:rsidRPr="00C17551">
        <w:rPr>
          <w:rFonts w:ascii="Consolas" w:eastAsia="Times New Roman" w:hAnsi="Consolas" w:cs="Times New Roman"/>
          <w:color w:val="9CDCFE"/>
          <w:sz w:val="12"/>
          <w:szCs w:val="12"/>
          <w:lang w:eastAsia="es-ES"/>
        </w:rPr>
        <w:t>d</w:t>
      </w:r>
      <w:r w:rsidRPr="00C17551">
        <w:rPr>
          <w:rFonts w:ascii="Consolas" w:eastAsia="Times New Roman" w:hAnsi="Consolas" w:cs="Times New Roman"/>
          <w:color w:val="FFFFFF"/>
          <w:sz w:val="12"/>
          <w:szCs w:val="12"/>
          <w:lang w:eastAsia="es-ES"/>
        </w:rPr>
        <w:t>[</w:t>
      </w:r>
      <w:r w:rsidRPr="00C17551">
        <w:rPr>
          <w:rFonts w:ascii="Consolas" w:eastAsia="Times New Roman" w:hAnsi="Consolas" w:cs="Times New Roman"/>
          <w:color w:val="B5CEA8"/>
          <w:sz w:val="12"/>
          <w:szCs w:val="12"/>
          <w:lang w:eastAsia="es-ES"/>
        </w:rPr>
        <w:t>4</w:t>
      </w:r>
      <w:r w:rsidRPr="00C17551">
        <w:rPr>
          <w:rFonts w:ascii="Consolas" w:eastAsia="Times New Roman" w:hAnsi="Consolas" w:cs="Times New Roman"/>
          <w:color w:val="FFFFFF"/>
          <w:sz w:val="12"/>
          <w:szCs w:val="12"/>
          <w:lang w:eastAsia="es-ES"/>
        </w:rPr>
        <w:t xml:space="preserve">] </w:t>
      </w:r>
      <w:r w:rsidRPr="00C17551">
        <w:rPr>
          <w:rFonts w:ascii="Consolas" w:eastAsia="Times New Roman" w:hAnsi="Consolas" w:cs="Times New Roman"/>
          <w:color w:val="D4D4D4"/>
          <w:sz w:val="12"/>
          <w:szCs w:val="12"/>
          <w:lang w:eastAsia="es-ES"/>
        </w:rPr>
        <w:t>==</w:t>
      </w:r>
      <w:r w:rsidRPr="00C17551">
        <w:rPr>
          <w:rFonts w:ascii="Consolas" w:eastAsia="Times New Roman" w:hAnsi="Consolas" w:cs="Times New Roman"/>
          <w:color w:val="FFFFFF"/>
          <w:sz w:val="12"/>
          <w:szCs w:val="12"/>
          <w:lang w:eastAsia="es-ES"/>
        </w:rPr>
        <w:t xml:space="preserve"> </w:t>
      </w:r>
      <w:r w:rsidRPr="00C17551">
        <w:rPr>
          <w:rFonts w:ascii="Consolas" w:eastAsia="Times New Roman" w:hAnsi="Consolas" w:cs="Times New Roman"/>
          <w:color w:val="9CDCFE"/>
          <w:sz w:val="12"/>
          <w:szCs w:val="12"/>
          <w:lang w:eastAsia="es-ES"/>
        </w:rPr>
        <w:t>command</w:t>
      </w:r>
      <w:r w:rsidRPr="00C17551">
        <w:rPr>
          <w:rFonts w:ascii="Consolas" w:eastAsia="Times New Roman" w:hAnsi="Consolas" w:cs="Times New Roman"/>
          <w:color w:val="FFFFFF"/>
          <w:sz w:val="12"/>
          <w:szCs w:val="12"/>
          <w:lang w:eastAsia="es-ES"/>
        </w:rPr>
        <w:t>[</w:t>
      </w:r>
      <w:r w:rsidRPr="00C17551">
        <w:rPr>
          <w:rFonts w:ascii="Consolas" w:eastAsia="Times New Roman" w:hAnsi="Consolas" w:cs="Times New Roman"/>
          <w:color w:val="B5CEA8"/>
          <w:sz w:val="12"/>
          <w:szCs w:val="12"/>
          <w:lang w:eastAsia="es-ES"/>
        </w:rPr>
        <w:t>4</w:t>
      </w:r>
      <w:r w:rsidRPr="00C17551">
        <w:rPr>
          <w:rFonts w:ascii="Consolas" w:eastAsia="Times New Roman" w:hAnsi="Consolas" w:cs="Times New Roman"/>
          <w:color w:val="FFFFFF"/>
          <w:sz w:val="12"/>
          <w:szCs w:val="12"/>
          <w:lang w:eastAsia="es-ES"/>
        </w:rPr>
        <w:t>])]</w:t>
      </w:r>
    </w:p>
    <w:p w14:paraId="1065488E" w14:textId="77777777" w:rsidR="00CA31A2" w:rsidRPr="00C17551" w:rsidRDefault="00CA31A2" w:rsidP="00CA31A2">
      <w:pPr>
        <w:pStyle w:val="Prrafodelista"/>
        <w:numPr>
          <w:ilvl w:val="0"/>
          <w:numId w:val="12"/>
        </w:numPr>
        <w:shd w:val="clear" w:color="auto" w:fill="000000"/>
        <w:spacing w:after="0" w:line="285" w:lineRule="atLeast"/>
        <w:rPr>
          <w:rFonts w:ascii="Consolas" w:eastAsia="Times New Roman" w:hAnsi="Consolas" w:cs="Times New Roman"/>
          <w:color w:val="FFFFFF"/>
          <w:sz w:val="12"/>
          <w:szCs w:val="12"/>
          <w:lang w:eastAsia="es-ES"/>
        </w:rPr>
      </w:pPr>
      <w:r w:rsidRPr="00C17551">
        <w:rPr>
          <w:rFonts w:ascii="Consolas" w:eastAsia="Times New Roman" w:hAnsi="Consolas" w:cs="Times New Roman"/>
          <w:color w:val="FFFFFF"/>
          <w:sz w:val="12"/>
          <w:szCs w:val="12"/>
          <w:lang w:eastAsia="es-ES"/>
        </w:rPr>
        <w:t>               </w:t>
      </w:r>
    </w:p>
    <w:p w14:paraId="189D2264" w14:textId="77777777" w:rsidR="00CA31A2" w:rsidRPr="005F57FC" w:rsidRDefault="00CA31A2" w:rsidP="00CA31A2">
      <w:pPr>
        <w:pStyle w:val="Prrafodelista"/>
        <w:numPr>
          <w:ilvl w:val="0"/>
          <w:numId w:val="12"/>
        </w:numPr>
        <w:shd w:val="clear" w:color="auto" w:fill="000000"/>
        <w:spacing w:after="0" w:line="285" w:lineRule="atLeast"/>
        <w:rPr>
          <w:rFonts w:ascii="Consolas" w:eastAsia="Times New Roman" w:hAnsi="Consolas" w:cs="Times New Roman"/>
          <w:color w:val="FFFFFF"/>
          <w:sz w:val="12"/>
          <w:szCs w:val="12"/>
          <w:lang w:val="es-ES" w:eastAsia="es-ES"/>
        </w:rPr>
      </w:pPr>
      <w:r w:rsidRPr="00C17551">
        <w:rPr>
          <w:rFonts w:ascii="Consolas" w:eastAsia="Times New Roman" w:hAnsi="Consolas" w:cs="Times New Roman"/>
          <w:color w:val="FFFFFF"/>
          <w:sz w:val="12"/>
          <w:szCs w:val="12"/>
          <w:lang w:eastAsia="es-ES"/>
        </w:rPr>
        <w:t xml:space="preserve">                </w:t>
      </w:r>
      <w:r w:rsidRPr="005F57FC">
        <w:rPr>
          <w:rFonts w:ascii="Consolas" w:eastAsia="Times New Roman" w:hAnsi="Consolas" w:cs="Times New Roman"/>
          <w:color w:val="7CA668"/>
          <w:sz w:val="12"/>
          <w:szCs w:val="12"/>
          <w:lang w:val="es-ES" w:eastAsia="es-ES"/>
        </w:rPr>
        <w:t xml:space="preserve"># Compute </w:t>
      </w:r>
      <w:proofErr w:type="spellStart"/>
      <w:r w:rsidRPr="005F57FC">
        <w:rPr>
          <w:rFonts w:ascii="Consolas" w:eastAsia="Times New Roman" w:hAnsi="Consolas" w:cs="Times New Roman"/>
          <w:color w:val="7CA668"/>
          <w:sz w:val="12"/>
          <w:szCs w:val="12"/>
          <w:lang w:val="es-ES" w:eastAsia="es-ES"/>
        </w:rPr>
        <w:t>priority</w:t>
      </w:r>
      <w:proofErr w:type="spellEnd"/>
    </w:p>
    <w:p w14:paraId="5F3D0FA6" w14:textId="77777777" w:rsidR="00CA31A2" w:rsidRPr="005F57FC" w:rsidRDefault="00CA31A2" w:rsidP="00CA31A2">
      <w:pPr>
        <w:pStyle w:val="Prrafodelista"/>
        <w:numPr>
          <w:ilvl w:val="0"/>
          <w:numId w:val="12"/>
        </w:numPr>
        <w:shd w:val="clear" w:color="auto" w:fill="000000"/>
        <w:spacing w:after="0" w:line="285" w:lineRule="atLeast"/>
        <w:rPr>
          <w:rFonts w:ascii="Consolas" w:eastAsia="Times New Roman" w:hAnsi="Consolas" w:cs="Times New Roman"/>
          <w:color w:val="FFFFFF"/>
          <w:sz w:val="12"/>
          <w:szCs w:val="12"/>
          <w:lang w:val="es-ES" w:eastAsia="es-ES"/>
        </w:rPr>
      </w:pPr>
      <w:r w:rsidRPr="005F57FC">
        <w:rPr>
          <w:rFonts w:ascii="Consolas" w:eastAsia="Times New Roman" w:hAnsi="Consolas" w:cs="Times New Roman"/>
          <w:color w:val="FFFFFF"/>
          <w:sz w:val="12"/>
          <w:szCs w:val="12"/>
          <w:lang w:val="es-ES" w:eastAsia="es-ES"/>
        </w:rPr>
        <w:t xml:space="preserve">                </w:t>
      </w:r>
      <w:proofErr w:type="spellStart"/>
      <w:r w:rsidRPr="005F57FC">
        <w:rPr>
          <w:rFonts w:ascii="Consolas" w:eastAsia="Times New Roman" w:hAnsi="Consolas" w:cs="Times New Roman"/>
          <w:color w:val="C586C0"/>
          <w:sz w:val="12"/>
          <w:szCs w:val="12"/>
          <w:lang w:val="es-ES" w:eastAsia="es-ES"/>
        </w:rPr>
        <w:t>if</w:t>
      </w:r>
      <w:proofErr w:type="spellEnd"/>
      <w:r w:rsidRPr="005F57FC">
        <w:rPr>
          <w:rFonts w:ascii="Consolas" w:eastAsia="Times New Roman" w:hAnsi="Consolas" w:cs="Times New Roman"/>
          <w:color w:val="FFFFFF"/>
          <w:sz w:val="12"/>
          <w:szCs w:val="12"/>
          <w:lang w:val="es-ES" w:eastAsia="es-ES"/>
        </w:rPr>
        <w:t xml:space="preserve"> (</w:t>
      </w:r>
      <w:proofErr w:type="spellStart"/>
      <w:proofErr w:type="gramStart"/>
      <w:r w:rsidRPr="005F57FC">
        <w:rPr>
          <w:rFonts w:ascii="Consolas" w:eastAsia="Times New Roman" w:hAnsi="Consolas" w:cs="Times New Roman"/>
          <w:color w:val="9CDCFE"/>
          <w:sz w:val="12"/>
          <w:szCs w:val="12"/>
          <w:lang w:val="es-ES" w:eastAsia="es-ES"/>
        </w:rPr>
        <w:t>matches</w:t>
      </w:r>
      <w:proofErr w:type="spellEnd"/>
      <w:r w:rsidRPr="005F57FC">
        <w:rPr>
          <w:rFonts w:ascii="Consolas" w:eastAsia="Times New Roman" w:hAnsi="Consolas" w:cs="Times New Roman"/>
          <w:color w:val="FFFFFF"/>
          <w:sz w:val="12"/>
          <w:szCs w:val="12"/>
          <w:lang w:val="es-ES" w:eastAsia="es-ES"/>
        </w:rPr>
        <w:t xml:space="preserve"> </w:t>
      </w:r>
      <w:r w:rsidRPr="005F57FC">
        <w:rPr>
          <w:rFonts w:ascii="Consolas" w:eastAsia="Times New Roman" w:hAnsi="Consolas" w:cs="Times New Roman"/>
          <w:color w:val="D4D4D4"/>
          <w:sz w:val="12"/>
          <w:szCs w:val="12"/>
          <w:lang w:val="es-ES" w:eastAsia="es-ES"/>
        </w:rPr>
        <w:t>!</w:t>
      </w:r>
      <w:proofErr w:type="gramEnd"/>
      <w:r w:rsidRPr="005F57FC">
        <w:rPr>
          <w:rFonts w:ascii="Consolas" w:eastAsia="Times New Roman" w:hAnsi="Consolas" w:cs="Times New Roman"/>
          <w:color w:val="D4D4D4"/>
          <w:sz w:val="12"/>
          <w:szCs w:val="12"/>
          <w:lang w:val="es-ES" w:eastAsia="es-ES"/>
        </w:rPr>
        <w:t>=</w:t>
      </w:r>
      <w:r w:rsidRPr="005F57FC">
        <w:rPr>
          <w:rFonts w:ascii="Consolas" w:eastAsia="Times New Roman" w:hAnsi="Consolas" w:cs="Times New Roman"/>
          <w:color w:val="FFFFFF"/>
          <w:sz w:val="12"/>
          <w:szCs w:val="12"/>
          <w:lang w:val="es-ES" w:eastAsia="es-ES"/>
        </w:rPr>
        <w:t xml:space="preserve"> []):</w:t>
      </w:r>
    </w:p>
    <w:p w14:paraId="448E2B6C" w14:textId="77777777" w:rsidR="00CA31A2" w:rsidRPr="005F57FC" w:rsidRDefault="00CA31A2" w:rsidP="00CA31A2">
      <w:pPr>
        <w:pStyle w:val="Prrafodelista"/>
        <w:numPr>
          <w:ilvl w:val="0"/>
          <w:numId w:val="12"/>
        </w:numPr>
        <w:shd w:val="clear" w:color="auto" w:fill="000000"/>
        <w:spacing w:after="0" w:line="285" w:lineRule="atLeast"/>
        <w:rPr>
          <w:rFonts w:ascii="Consolas" w:eastAsia="Times New Roman" w:hAnsi="Consolas" w:cs="Times New Roman"/>
          <w:color w:val="FFFFFF"/>
          <w:sz w:val="12"/>
          <w:szCs w:val="12"/>
          <w:lang w:val="es-ES" w:eastAsia="es-ES"/>
        </w:rPr>
      </w:pPr>
    </w:p>
    <w:p w14:paraId="1D249917" w14:textId="77777777" w:rsidR="00CA31A2" w:rsidRPr="00C17551" w:rsidRDefault="00CA31A2" w:rsidP="00CA31A2">
      <w:pPr>
        <w:pStyle w:val="Prrafodelista"/>
        <w:numPr>
          <w:ilvl w:val="0"/>
          <w:numId w:val="12"/>
        </w:numPr>
        <w:shd w:val="clear" w:color="auto" w:fill="000000"/>
        <w:spacing w:after="0" w:line="285" w:lineRule="atLeast"/>
        <w:rPr>
          <w:rFonts w:ascii="Consolas" w:eastAsia="Times New Roman" w:hAnsi="Consolas" w:cs="Times New Roman"/>
          <w:color w:val="FFFFFF"/>
          <w:sz w:val="12"/>
          <w:szCs w:val="12"/>
          <w:lang w:eastAsia="es-ES"/>
        </w:rPr>
      </w:pPr>
      <w:r w:rsidRPr="00C17551">
        <w:rPr>
          <w:rFonts w:ascii="Consolas" w:eastAsia="Times New Roman" w:hAnsi="Consolas" w:cs="Times New Roman"/>
          <w:color w:val="FFFFFF"/>
          <w:sz w:val="12"/>
          <w:szCs w:val="12"/>
          <w:lang w:eastAsia="es-ES"/>
        </w:rPr>
        <w:t xml:space="preserve">                    </w:t>
      </w:r>
      <w:r w:rsidRPr="00C17551">
        <w:rPr>
          <w:rFonts w:ascii="Consolas" w:eastAsia="Times New Roman" w:hAnsi="Consolas" w:cs="Times New Roman"/>
          <w:color w:val="7CA668"/>
          <w:sz w:val="12"/>
          <w:szCs w:val="12"/>
          <w:lang w:eastAsia="es-ES"/>
        </w:rPr>
        <w:t xml:space="preserve"># Compute priority as the least </w:t>
      </w:r>
      <w:proofErr w:type="spellStart"/>
      <w:r w:rsidRPr="00C17551">
        <w:rPr>
          <w:rFonts w:ascii="Consolas" w:eastAsia="Times New Roman" w:hAnsi="Consolas" w:cs="Times New Roman"/>
          <w:color w:val="7CA668"/>
          <w:sz w:val="12"/>
          <w:szCs w:val="12"/>
          <w:lang w:eastAsia="es-ES"/>
        </w:rPr>
        <w:t>prioritary</w:t>
      </w:r>
      <w:proofErr w:type="spellEnd"/>
      <w:r w:rsidRPr="00C17551">
        <w:rPr>
          <w:rFonts w:ascii="Consolas" w:eastAsia="Times New Roman" w:hAnsi="Consolas" w:cs="Times New Roman"/>
          <w:color w:val="7CA668"/>
          <w:sz w:val="12"/>
          <w:szCs w:val="12"/>
          <w:lang w:eastAsia="es-ES"/>
        </w:rPr>
        <w:t xml:space="preserve"> task for rover in Sequencer</w:t>
      </w:r>
    </w:p>
    <w:p w14:paraId="2011CC71" w14:textId="77777777" w:rsidR="00CA31A2" w:rsidRPr="00C17551" w:rsidRDefault="00CA31A2" w:rsidP="00CA31A2">
      <w:pPr>
        <w:pStyle w:val="Prrafodelista"/>
        <w:numPr>
          <w:ilvl w:val="0"/>
          <w:numId w:val="12"/>
        </w:numPr>
        <w:shd w:val="clear" w:color="auto" w:fill="000000"/>
        <w:spacing w:after="0" w:line="285" w:lineRule="atLeast"/>
        <w:rPr>
          <w:rFonts w:ascii="Consolas" w:eastAsia="Times New Roman" w:hAnsi="Consolas" w:cs="Times New Roman"/>
          <w:color w:val="FFFFFF"/>
          <w:sz w:val="12"/>
          <w:szCs w:val="12"/>
          <w:lang w:eastAsia="es-ES"/>
        </w:rPr>
      </w:pPr>
      <w:r w:rsidRPr="00C17551">
        <w:rPr>
          <w:rFonts w:ascii="Consolas" w:eastAsia="Times New Roman" w:hAnsi="Consolas" w:cs="Times New Roman"/>
          <w:color w:val="FFFFFF"/>
          <w:sz w:val="12"/>
          <w:szCs w:val="12"/>
          <w:lang w:eastAsia="es-ES"/>
        </w:rPr>
        <w:t xml:space="preserve">                    </w:t>
      </w:r>
      <w:r w:rsidRPr="00C17551">
        <w:rPr>
          <w:rFonts w:ascii="Consolas" w:eastAsia="Times New Roman" w:hAnsi="Consolas" w:cs="Times New Roman"/>
          <w:color w:val="9CDCFE"/>
          <w:sz w:val="12"/>
          <w:szCs w:val="12"/>
          <w:lang w:eastAsia="es-ES"/>
        </w:rPr>
        <w:t>priority</w:t>
      </w:r>
      <w:r w:rsidRPr="00C17551">
        <w:rPr>
          <w:rFonts w:ascii="Consolas" w:eastAsia="Times New Roman" w:hAnsi="Consolas" w:cs="Times New Roman"/>
          <w:color w:val="FFFFFF"/>
          <w:sz w:val="12"/>
          <w:szCs w:val="12"/>
          <w:lang w:eastAsia="es-ES"/>
        </w:rPr>
        <w:t xml:space="preserve"> </w:t>
      </w:r>
      <w:r w:rsidRPr="00C17551">
        <w:rPr>
          <w:rFonts w:ascii="Consolas" w:eastAsia="Times New Roman" w:hAnsi="Consolas" w:cs="Times New Roman"/>
          <w:color w:val="D4D4D4"/>
          <w:sz w:val="12"/>
          <w:szCs w:val="12"/>
          <w:lang w:eastAsia="es-ES"/>
        </w:rPr>
        <w:t>=</w:t>
      </w:r>
      <w:r w:rsidRPr="00C17551">
        <w:rPr>
          <w:rFonts w:ascii="Consolas" w:eastAsia="Times New Roman" w:hAnsi="Consolas" w:cs="Times New Roman"/>
          <w:color w:val="FFFFFF"/>
          <w:sz w:val="12"/>
          <w:szCs w:val="12"/>
          <w:lang w:eastAsia="es-ES"/>
        </w:rPr>
        <w:t xml:space="preserve"> [</w:t>
      </w:r>
      <w:proofErr w:type="gramStart"/>
      <w:r w:rsidRPr="00C17551">
        <w:rPr>
          <w:rFonts w:ascii="Consolas" w:eastAsia="Times New Roman" w:hAnsi="Consolas" w:cs="Times New Roman"/>
          <w:color w:val="9CDCFE"/>
          <w:sz w:val="12"/>
          <w:szCs w:val="12"/>
          <w:lang w:eastAsia="es-ES"/>
        </w:rPr>
        <w:t>d</w:t>
      </w:r>
      <w:r w:rsidRPr="00C17551">
        <w:rPr>
          <w:rFonts w:ascii="Consolas" w:eastAsia="Times New Roman" w:hAnsi="Consolas" w:cs="Times New Roman"/>
          <w:color w:val="FFFFFF"/>
          <w:sz w:val="12"/>
          <w:szCs w:val="12"/>
          <w:lang w:eastAsia="es-ES"/>
        </w:rPr>
        <w:t>[</w:t>
      </w:r>
      <w:proofErr w:type="gramEnd"/>
      <w:r w:rsidRPr="00C17551">
        <w:rPr>
          <w:rFonts w:ascii="Consolas" w:eastAsia="Times New Roman" w:hAnsi="Consolas" w:cs="Times New Roman"/>
          <w:color w:val="B5CEA8"/>
          <w:sz w:val="12"/>
          <w:szCs w:val="12"/>
          <w:lang w:eastAsia="es-ES"/>
        </w:rPr>
        <w:t>1</w:t>
      </w:r>
      <w:r w:rsidRPr="00C17551">
        <w:rPr>
          <w:rFonts w:ascii="Consolas" w:eastAsia="Times New Roman" w:hAnsi="Consolas" w:cs="Times New Roman"/>
          <w:color w:val="FFFFFF"/>
          <w:sz w:val="12"/>
          <w:szCs w:val="12"/>
          <w:lang w:eastAsia="es-ES"/>
        </w:rPr>
        <w:t xml:space="preserve">] </w:t>
      </w:r>
      <w:proofErr w:type="spellStart"/>
      <w:r w:rsidRPr="00C17551">
        <w:rPr>
          <w:rFonts w:ascii="Consolas" w:eastAsia="Times New Roman" w:hAnsi="Consolas" w:cs="Times New Roman"/>
          <w:color w:val="C586C0"/>
          <w:sz w:val="12"/>
          <w:szCs w:val="12"/>
          <w:lang w:eastAsia="es-ES"/>
        </w:rPr>
        <w:t>for</w:t>
      </w:r>
      <w:r w:rsidRPr="00C17551">
        <w:rPr>
          <w:rFonts w:ascii="Consolas" w:eastAsia="Times New Roman" w:hAnsi="Consolas" w:cs="Times New Roman"/>
          <w:color w:val="FFFFFF"/>
          <w:sz w:val="12"/>
          <w:szCs w:val="12"/>
          <w:lang w:eastAsia="es-ES"/>
        </w:rPr>
        <w:t xml:space="preserve"> </w:t>
      </w:r>
      <w:r w:rsidRPr="00C17551">
        <w:rPr>
          <w:rFonts w:ascii="Consolas" w:eastAsia="Times New Roman" w:hAnsi="Consolas" w:cs="Times New Roman"/>
          <w:color w:val="9CDCFE"/>
          <w:sz w:val="12"/>
          <w:szCs w:val="12"/>
          <w:lang w:eastAsia="es-ES"/>
        </w:rPr>
        <w:t>d</w:t>
      </w:r>
      <w:proofErr w:type="spellEnd"/>
      <w:r w:rsidRPr="00C17551">
        <w:rPr>
          <w:rFonts w:ascii="Consolas" w:eastAsia="Times New Roman" w:hAnsi="Consolas" w:cs="Times New Roman"/>
          <w:color w:val="FFFFFF"/>
          <w:sz w:val="12"/>
          <w:szCs w:val="12"/>
          <w:lang w:eastAsia="es-ES"/>
        </w:rPr>
        <w:t xml:space="preserve"> </w:t>
      </w:r>
      <w:r w:rsidRPr="00C17551">
        <w:rPr>
          <w:rFonts w:ascii="Consolas" w:eastAsia="Times New Roman" w:hAnsi="Consolas" w:cs="Times New Roman"/>
          <w:color w:val="C586C0"/>
          <w:sz w:val="12"/>
          <w:szCs w:val="12"/>
          <w:lang w:eastAsia="es-ES"/>
        </w:rPr>
        <w:t>in</w:t>
      </w:r>
      <w:r w:rsidRPr="00C17551">
        <w:rPr>
          <w:rFonts w:ascii="Consolas" w:eastAsia="Times New Roman" w:hAnsi="Consolas" w:cs="Times New Roman"/>
          <w:color w:val="FFFFFF"/>
          <w:sz w:val="12"/>
          <w:szCs w:val="12"/>
          <w:lang w:eastAsia="es-ES"/>
        </w:rPr>
        <w:t xml:space="preserve"> </w:t>
      </w:r>
      <w:r w:rsidRPr="00C17551">
        <w:rPr>
          <w:rFonts w:ascii="Consolas" w:eastAsia="Times New Roman" w:hAnsi="Consolas" w:cs="Times New Roman"/>
          <w:color w:val="9CDCFE"/>
          <w:sz w:val="12"/>
          <w:szCs w:val="12"/>
          <w:lang w:eastAsia="es-ES"/>
        </w:rPr>
        <w:t>matches</w:t>
      </w:r>
      <w:r w:rsidRPr="00C17551">
        <w:rPr>
          <w:rFonts w:ascii="Consolas" w:eastAsia="Times New Roman" w:hAnsi="Consolas" w:cs="Times New Roman"/>
          <w:color w:val="FFFFFF"/>
          <w:sz w:val="12"/>
          <w:szCs w:val="12"/>
          <w:lang w:eastAsia="es-ES"/>
        </w:rPr>
        <w:t>][</w:t>
      </w:r>
      <w:r w:rsidRPr="00C17551">
        <w:rPr>
          <w:rFonts w:ascii="Consolas" w:eastAsia="Times New Roman" w:hAnsi="Consolas" w:cs="Times New Roman"/>
          <w:color w:val="D4D4D4"/>
          <w:sz w:val="12"/>
          <w:szCs w:val="12"/>
          <w:lang w:eastAsia="es-ES"/>
        </w:rPr>
        <w:t>-</w:t>
      </w:r>
      <w:r w:rsidRPr="00C17551">
        <w:rPr>
          <w:rFonts w:ascii="Consolas" w:eastAsia="Times New Roman" w:hAnsi="Consolas" w:cs="Times New Roman"/>
          <w:color w:val="B5CEA8"/>
          <w:sz w:val="12"/>
          <w:szCs w:val="12"/>
          <w:lang w:eastAsia="es-ES"/>
        </w:rPr>
        <w:t>1</w:t>
      </w:r>
      <w:r w:rsidRPr="00C17551">
        <w:rPr>
          <w:rFonts w:ascii="Consolas" w:eastAsia="Times New Roman" w:hAnsi="Consolas" w:cs="Times New Roman"/>
          <w:color w:val="FFFFFF"/>
          <w:sz w:val="12"/>
          <w:szCs w:val="12"/>
          <w:lang w:eastAsia="es-ES"/>
        </w:rPr>
        <w:t xml:space="preserve">] </w:t>
      </w:r>
      <w:r w:rsidRPr="00C17551">
        <w:rPr>
          <w:rFonts w:ascii="Consolas" w:eastAsia="Times New Roman" w:hAnsi="Consolas" w:cs="Times New Roman"/>
          <w:color w:val="D4D4D4"/>
          <w:sz w:val="12"/>
          <w:szCs w:val="12"/>
          <w:lang w:eastAsia="es-ES"/>
        </w:rPr>
        <w:t>+</w:t>
      </w:r>
      <w:r w:rsidRPr="00C17551">
        <w:rPr>
          <w:rFonts w:ascii="Consolas" w:eastAsia="Times New Roman" w:hAnsi="Consolas" w:cs="Times New Roman"/>
          <w:color w:val="FFFFFF"/>
          <w:sz w:val="12"/>
          <w:szCs w:val="12"/>
          <w:lang w:eastAsia="es-ES"/>
        </w:rPr>
        <w:t xml:space="preserve"> </w:t>
      </w:r>
      <w:r w:rsidRPr="00C17551">
        <w:rPr>
          <w:rFonts w:ascii="Consolas" w:eastAsia="Times New Roman" w:hAnsi="Consolas" w:cs="Times New Roman"/>
          <w:color w:val="B5CEA8"/>
          <w:sz w:val="12"/>
          <w:szCs w:val="12"/>
          <w:lang w:eastAsia="es-ES"/>
        </w:rPr>
        <w:t>1</w:t>
      </w:r>
    </w:p>
    <w:p w14:paraId="65DCD0A8" w14:textId="77777777" w:rsidR="00CA31A2" w:rsidRPr="00C17551" w:rsidRDefault="00CA31A2" w:rsidP="00CA31A2">
      <w:pPr>
        <w:pStyle w:val="Prrafodelista"/>
        <w:numPr>
          <w:ilvl w:val="0"/>
          <w:numId w:val="12"/>
        </w:numPr>
        <w:shd w:val="clear" w:color="auto" w:fill="000000"/>
        <w:spacing w:after="0" w:line="285" w:lineRule="atLeast"/>
        <w:rPr>
          <w:rFonts w:ascii="Consolas" w:eastAsia="Times New Roman" w:hAnsi="Consolas" w:cs="Times New Roman"/>
          <w:color w:val="FFFFFF"/>
          <w:sz w:val="12"/>
          <w:szCs w:val="12"/>
          <w:lang w:eastAsia="es-ES"/>
        </w:rPr>
      </w:pPr>
      <w:r w:rsidRPr="00C17551">
        <w:rPr>
          <w:rFonts w:ascii="Consolas" w:eastAsia="Times New Roman" w:hAnsi="Consolas" w:cs="Times New Roman"/>
          <w:color w:val="FFFFFF"/>
          <w:sz w:val="12"/>
          <w:szCs w:val="12"/>
          <w:lang w:eastAsia="es-ES"/>
        </w:rPr>
        <w:t xml:space="preserve">                </w:t>
      </w:r>
    </w:p>
    <w:p w14:paraId="633DB36B" w14:textId="77777777" w:rsidR="00CA31A2" w:rsidRPr="005F57FC" w:rsidRDefault="00CA31A2" w:rsidP="00CA31A2">
      <w:pPr>
        <w:pStyle w:val="Prrafodelista"/>
        <w:numPr>
          <w:ilvl w:val="0"/>
          <w:numId w:val="12"/>
        </w:numPr>
        <w:shd w:val="clear" w:color="auto" w:fill="000000"/>
        <w:spacing w:after="0" w:line="285" w:lineRule="atLeast"/>
        <w:rPr>
          <w:rFonts w:ascii="Consolas" w:eastAsia="Times New Roman" w:hAnsi="Consolas" w:cs="Times New Roman"/>
          <w:color w:val="FFFFFF"/>
          <w:sz w:val="12"/>
          <w:szCs w:val="12"/>
          <w:lang w:val="es-ES" w:eastAsia="es-ES"/>
        </w:rPr>
      </w:pPr>
      <w:r w:rsidRPr="00C17551">
        <w:rPr>
          <w:rFonts w:ascii="Consolas" w:eastAsia="Times New Roman" w:hAnsi="Consolas" w:cs="Times New Roman"/>
          <w:color w:val="FFFFFF"/>
          <w:sz w:val="12"/>
          <w:szCs w:val="12"/>
          <w:lang w:eastAsia="es-ES"/>
        </w:rPr>
        <w:t xml:space="preserve">                </w:t>
      </w:r>
      <w:r w:rsidRPr="005F57FC">
        <w:rPr>
          <w:rFonts w:ascii="Consolas" w:eastAsia="Times New Roman" w:hAnsi="Consolas" w:cs="Times New Roman"/>
          <w:color w:val="7CA668"/>
          <w:sz w:val="12"/>
          <w:szCs w:val="12"/>
          <w:lang w:val="es-ES" w:eastAsia="es-ES"/>
        </w:rPr>
        <w:t xml:space="preserve"># No </w:t>
      </w:r>
      <w:proofErr w:type="spellStart"/>
      <w:r w:rsidRPr="005F57FC">
        <w:rPr>
          <w:rFonts w:ascii="Consolas" w:eastAsia="Times New Roman" w:hAnsi="Consolas" w:cs="Times New Roman"/>
          <w:color w:val="7CA668"/>
          <w:sz w:val="12"/>
          <w:szCs w:val="12"/>
          <w:lang w:val="es-ES" w:eastAsia="es-ES"/>
        </w:rPr>
        <w:t>tasks</w:t>
      </w:r>
      <w:proofErr w:type="spellEnd"/>
      <w:r w:rsidRPr="005F57FC">
        <w:rPr>
          <w:rFonts w:ascii="Consolas" w:eastAsia="Times New Roman" w:hAnsi="Consolas" w:cs="Times New Roman"/>
          <w:color w:val="7CA668"/>
          <w:sz w:val="12"/>
          <w:szCs w:val="12"/>
          <w:lang w:val="es-ES" w:eastAsia="es-ES"/>
        </w:rPr>
        <w:t xml:space="preserve"> </w:t>
      </w:r>
      <w:proofErr w:type="spellStart"/>
      <w:r w:rsidRPr="005F57FC">
        <w:rPr>
          <w:rFonts w:ascii="Consolas" w:eastAsia="Times New Roman" w:hAnsi="Consolas" w:cs="Times New Roman"/>
          <w:color w:val="7CA668"/>
          <w:sz w:val="12"/>
          <w:szCs w:val="12"/>
          <w:lang w:val="es-ES" w:eastAsia="es-ES"/>
        </w:rPr>
        <w:t>found</w:t>
      </w:r>
      <w:proofErr w:type="spellEnd"/>
    </w:p>
    <w:p w14:paraId="5118E969" w14:textId="77777777" w:rsidR="00CA31A2" w:rsidRPr="005F57FC" w:rsidRDefault="00CA31A2" w:rsidP="00CA31A2">
      <w:pPr>
        <w:pStyle w:val="Prrafodelista"/>
        <w:numPr>
          <w:ilvl w:val="0"/>
          <w:numId w:val="12"/>
        </w:numPr>
        <w:shd w:val="clear" w:color="auto" w:fill="000000"/>
        <w:spacing w:after="0" w:line="285" w:lineRule="atLeast"/>
        <w:rPr>
          <w:rFonts w:ascii="Consolas" w:eastAsia="Times New Roman" w:hAnsi="Consolas" w:cs="Times New Roman"/>
          <w:color w:val="FFFFFF"/>
          <w:sz w:val="12"/>
          <w:szCs w:val="12"/>
          <w:lang w:val="es-ES" w:eastAsia="es-ES"/>
        </w:rPr>
      </w:pPr>
      <w:r w:rsidRPr="005F57FC">
        <w:rPr>
          <w:rFonts w:ascii="Consolas" w:eastAsia="Times New Roman" w:hAnsi="Consolas" w:cs="Times New Roman"/>
          <w:color w:val="FFFFFF"/>
          <w:sz w:val="12"/>
          <w:szCs w:val="12"/>
          <w:lang w:val="es-ES" w:eastAsia="es-ES"/>
        </w:rPr>
        <w:t xml:space="preserve">                </w:t>
      </w:r>
      <w:proofErr w:type="spellStart"/>
      <w:r w:rsidRPr="005F57FC">
        <w:rPr>
          <w:rFonts w:ascii="Consolas" w:eastAsia="Times New Roman" w:hAnsi="Consolas" w:cs="Times New Roman"/>
          <w:color w:val="C586C0"/>
          <w:sz w:val="12"/>
          <w:szCs w:val="12"/>
          <w:lang w:val="es-ES" w:eastAsia="es-ES"/>
        </w:rPr>
        <w:t>else</w:t>
      </w:r>
      <w:proofErr w:type="spellEnd"/>
      <w:r w:rsidRPr="005F57FC">
        <w:rPr>
          <w:rFonts w:ascii="Consolas" w:eastAsia="Times New Roman" w:hAnsi="Consolas" w:cs="Times New Roman"/>
          <w:color w:val="FFFFFF"/>
          <w:sz w:val="12"/>
          <w:szCs w:val="12"/>
          <w:lang w:val="es-ES" w:eastAsia="es-ES"/>
        </w:rPr>
        <w:t>:</w:t>
      </w:r>
    </w:p>
    <w:p w14:paraId="43BF3D4E" w14:textId="77777777" w:rsidR="00CA31A2" w:rsidRPr="005F57FC" w:rsidRDefault="00CA31A2" w:rsidP="00CA31A2">
      <w:pPr>
        <w:pStyle w:val="Prrafodelista"/>
        <w:numPr>
          <w:ilvl w:val="0"/>
          <w:numId w:val="12"/>
        </w:numPr>
        <w:shd w:val="clear" w:color="auto" w:fill="000000"/>
        <w:spacing w:after="0" w:line="285" w:lineRule="atLeast"/>
        <w:rPr>
          <w:rFonts w:ascii="Consolas" w:eastAsia="Times New Roman" w:hAnsi="Consolas" w:cs="Times New Roman"/>
          <w:color w:val="FFFFFF"/>
          <w:sz w:val="12"/>
          <w:szCs w:val="12"/>
          <w:lang w:val="es-ES" w:eastAsia="es-ES"/>
        </w:rPr>
      </w:pPr>
      <w:r w:rsidRPr="005F57FC">
        <w:rPr>
          <w:rFonts w:ascii="Consolas" w:eastAsia="Times New Roman" w:hAnsi="Consolas" w:cs="Times New Roman"/>
          <w:color w:val="FFFFFF"/>
          <w:sz w:val="12"/>
          <w:szCs w:val="12"/>
          <w:lang w:val="es-ES" w:eastAsia="es-ES"/>
        </w:rPr>
        <w:t xml:space="preserve">                    </w:t>
      </w:r>
    </w:p>
    <w:p w14:paraId="1A9FC336" w14:textId="77777777" w:rsidR="00CA31A2" w:rsidRPr="00C17551" w:rsidRDefault="00CA31A2" w:rsidP="00CA31A2">
      <w:pPr>
        <w:pStyle w:val="Prrafodelista"/>
        <w:numPr>
          <w:ilvl w:val="0"/>
          <w:numId w:val="12"/>
        </w:numPr>
        <w:shd w:val="clear" w:color="auto" w:fill="000000"/>
        <w:spacing w:after="0" w:line="285" w:lineRule="atLeast"/>
        <w:rPr>
          <w:rFonts w:ascii="Consolas" w:eastAsia="Times New Roman" w:hAnsi="Consolas" w:cs="Times New Roman"/>
          <w:color w:val="FFFFFF"/>
          <w:sz w:val="12"/>
          <w:szCs w:val="12"/>
          <w:lang w:eastAsia="es-ES"/>
        </w:rPr>
      </w:pPr>
      <w:r w:rsidRPr="00C17551">
        <w:rPr>
          <w:rFonts w:ascii="Consolas" w:eastAsia="Times New Roman" w:hAnsi="Consolas" w:cs="Times New Roman"/>
          <w:color w:val="FFFFFF"/>
          <w:sz w:val="12"/>
          <w:szCs w:val="12"/>
          <w:lang w:eastAsia="es-ES"/>
        </w:rPr>
        <w:t xml:space="preserve">                    </w:t>
      </w:r>
      <w:r w:rsidRPr="00C17551">
        <w:rPr>
          <w:rFonts w:ascii="Consolas" w:eastAsia="Times New Roman" w:hAnsi="Consolas" w:cs="Times New Roman"/>
          <w:color w:val="7CA668"/>
          <w:sz w:val="12"/>
          <w:szCs w:val="12"/>
          <w:lang w:eastAsia="es-ES"/>
        </w:rPr>
        <w:t xml:space="preserve"># Compute priority as the most </w:t>
      </w:r>
      <w:proofErr w:type="spellStart"/>
      <w:r w:rsidRPr="00C17551">
        <w:rPr>
          <w:rFonts w:ascii="Consolas" w:eastAsia="Times New Roman" w:hAnsi="Consolas" w:cs="Times New Roman"/>
          <w:color w:val="7CA668"/>
          <w:sz w:val="12"/>
          <w:szCs w:val="12"/>
          <w:lang w:eastAsia="es-ES"/>
        </w:rPr>
        <w:t>prioritary</w:t>
      </w:r>
      <w:proofErr w:type="spellEnd"/>
      <w:r w:rsidRPr="00C17551">
        <w:rPr>
          <w:rFonts w:ascii="Consolas" w:eastAsia="Times New Roman" w:hAnsi="Consolas" w:cs="Times New Roman"/>
          <w:color w:val="7CA668"/>
          <w:sz w:val="12"/>
          <w:szCs w:val="12"/>
          <w:lang w:eastAsia="es-ES"/>
        </w:rPr>
        <w:t xml:space="preserve"> task for rover in Sequencer</w:t>
      </w:r>
    </w:p>
    <w:p w14:paraId="7E10BB57" w14:textId="77777777" w:rsidR="00CA31A2" w:rsidRPr="005F57FC" w:rsidRDefault="00CA31A2" w:rsidP="00CA31A2">
      <w:pPr>
        <w:pStyle w:val="Prrafodelista"/>
        <w:numPr>
          <w:ilvl w:val="0"/>
          <w:numId w:val="12"/>
        </w:numPr>
        <w:shd w:val="clear" w:color="auto" w:fill="000000"/>
        <w:spacing w:after="0" w:line="285" w:lineRule="atLeast"/>
        <w:rPr>
          <w:rFonts w:ascii="Consolas" w:eastAsia="Times New Roman" w:hAnsi="Consolas" w:cs="Times New Roman"/>
          <w:color w:val="FFFFFF"/>
          <w:sz w:val="12"/>
          <w:szCs w:val="12"/>
          <w:lang w:val="es-ES" w:eastAsia="es-ES"/>
        </w:rPr>
      </w:pPr>
      <w:r w:rsidRPr="00C17551">
        <w:rPr>
          <w:rFonts w:ascii="Consolas" w:eastAsia="Times New Roman" w:hAnsi="Consolas" w:cs="Times New Roman"/>
          <w:color w:val="FFFFFF"/>
          <w:sz w:val="12"/>
          <w:szCs w:val="12"/>
          <w:lang w:eastAsia="es-ES"/>
        </w:rPr>
        <w:t xml:space="preserve">                    </w:t>
      </w:r>
      <w:proofErr w:type="spellStart"/>
      <w:r w:rsidRPr="005F57FC">
        <w:rPr>
          <w:rFonts w:ascii="Consolas" w:eastAsia="Times New Roman" w:hAnsi="Consolas" w:cs="Times New Roman"/>
          <w:color w:val="9CDCFE"/>
          <w:sz w:val="12"/>
          <w:szCs w:val="12"/>
          <w:lang w:val="es-ES" w:eastAsia="es-ES"/>
        </w:rPr>
        <w:t>priority</w:t>
      </w:r>
      <w:proofErr w:type="spellEnd"/>
      <w:r w:rsidRPr="005F57FC">
        <w:rPr>
          <w:rFonts w:ascii="Consolas" w:eastAsia="Times New Roman" w:hAnsi="Consolas" w:cs="Times New Roman"/>
          <w:color w:val="FFFFFF"/>
          <w:sz w:val="12"/>
          <w:szCs w:val="12"/>
          <w:lang w:val="es-ES" w:eastAsia="es-ES"/>
        </w:rPr>
        <w:t xml:space="preserve"> </w:t>
      </w:r>
      <w:r w:rsidRPr="005F57FC">
        <w:rPr>
          <w:rFonts w:ascii="Consolas" w:eastAsia="Times New Roman" w:hAnsi="Consolas" w:cs="Times New Roman"/>
          <w:color w:val="D4D4D4"/>
          <w:sz w:val="12"/>
          <w:szCs w:val="12"/>
          <w:lang w:val="es-ES" w:eastAsia="es-ES"/>
        </w:rPr>
        <w:t>=</w:t>
      </w:r>
      <w:r w:rsidRPr="005F57FC">
        <w:rPr>
          <w:rFonts w:ascii="Consolas" w:eastAsia="Times New Roman" w:hAnsi="Consolas" w:cs="Times New Roman"/>
          <w:color w:val="FFFFFF"/>
          <w:sz w:val="12"/>
          <w:szCs w:val="12"/>
          <w:lang w:val="es-ES" w:eastAsia="es-ES"/>
        </w:rPr>
        <w:t xml:space="preserve"> </w:t>
      </w:r>
      <w:r w:rsidRPr="005F57FC">
        <w:rPr>
          <w:rFonts w:ascii="Consolas" w:eastAsia="Times New Roman" w:hAnsi="Consolas" w:cs="Times New Roman"/>
          <w:color w:val="B5CEA8"/>
          <w:sz w:val="12"/>
          <w:szCs w:val="12"/>
          <w:lang w:val="es-ES" w:eastAsia="es-ES"/>
        </w:rPr>
        <w:t>1</w:t>
      </w:r>
    </w:p>
    <w:p w14:paraId="62EFF8CE" w14:textId="77777777" w:rsidR="00CA31A2" w:rsidRPr="005F57FC" w:rsidRDefault="00CA31A2" w:rsidP="00CA31A2">
      <w:pPr>
        <w:pStyle w:val="Prrafodelista"/>
        <w:numPr>
          <w:ilvl w:val="0"/>
          <w:numId w:val="12"/>
        </w:numPr>
        <w:shd w:val="clear" w:color="auto" w:fill="000000"/>
        <w:spacing w:after="0" w:line="285" w:lineRule="atLeast"/>
        <w:rPr>
          <w:rFonts w:ascii="Consolas" w:eastAsia="Times New Roman" w:hAnsi="Consolas" w:cs="Times New Roman"/>
          <w:color w:val="FFFFFF"/>
          <w:sz w:val="12"/>
          <w:szCs w:val="12"/>
          <w:lang w:val="es-ES" w:eastAsia="es-ES"/>
        </w:rPr>
      </w:pPr>
      <w:r w:rsidRPr="005F57FC">
        <w:rPr>
          <w:rFonts w:ascii="Consolas" w:eastAsia="Times New Roman" w:hAnsi="Consolas" w:cs="Times New Roman"/>
          <w:color w:val="FFFFFF"/>
          <w:sz w:val="12"/>
          <w:szCs w:val="12"/>
          <w:lang w:val="es-ES" w:eastAsia="es-ES"/>
        </w:rPr>
        <w:t>               </w:t>
      </w:r>
    </w:p>
    <w:p w14:paraId="2B28EEF3" w14:textId="77777777" w:rsidR="00CA31A2" w:rsidRPr="005F57FC" w:rsidRDefault="00CA31A2" w:rsidP="00CA31A2">
      <w:pPr>
        <w:pStyle w:val="Prrafodelista"/>
        <w:numPr>
          <w:ilvl w:val="0"/>
          <w:numId w:val="12"/>
        </w:numPr>
        <w:shd w:val="clear" w:color="auto" w:fill="000000"/>
        <w:spacing w:after="0" w:line="285" w:lineRule="atLeast"/>
        <w:rPr>
          <w:rFonts w:ascii="Consolas" w:eastAsia="Times New Roman" w:hAnsi="Consolas" w:cs="Times New Roman"/>
          <w:color w:val="FFFFFF"/>
          <w:sz w:val="12"/>
          <w:szCs w:val="12"/>
          <w:lang w:val="es-ES" w:eastAsia="es-ES"/>
        </w:rPr>
      </w:pPr>
      <w:r w:rsidRPr="005F57FC">
        <w:rPr>
          <w:rFonts w:ascii="Consolas" w:eastAsia="Times New Roman" w:hAnsi="Consolas" w:cs="Times New Roman"/>
          <w:color w:val="FFFFFF"/>
          <w:sz w:val="12"/>
          <w:szCs w:val="12"/>
          <w:lang w:val="es-ES" w:eastAsia="es-ES"/>
        </w:rPr>
        <w:t xml:space="preserve">                </w:t>
      </w:r>
      <w:r w:rsidRPr="005F57FC">
        <w:rPr>
          <w:rFonts w:ascii="Consolas" w:eastAsia="Times New Roman" w:hAnsi="Consolas" w:cs="Times New Roman"/>
          <w:color w:val="7CA668"/>
          <w:sz w:val="12"/>
          <w:szCs w:val="12"/>
          <w:lang w:val="es-ES" w:eastAsia="es-ES"/>
        </w:rPr>
        <w:t xml:space="preserve"># </w:t>
      </w:r>
      <w:proofErr w:type="spellStart"/>
      <w:r w:rsidRPr="005F57FC">
        <w:rPr>
          <w:rFonts w:ascii="Consolas" w:eastAsia="Times New Roman" w:hAnsi="Consolas" w:cs="Times New Roman"/>
          <w:color w:val="7CA668"/>
          <w:sz w:val="12"/>
          <w:szCs w:val="12"/>
          <w:lang w:val="es-ES" w:eastAsia="es-ES"/>
        </w:rPr>
        <w:t>Command</w:t>
      </w:r>
      <w:proofErr w:type="spellEnd"/>
      <w:r w:rsidRPr="005F57FC">
        <w:rPr>
          <w:rFonts w:ascii="Consolas" w:eastAsia="Times New Roman" w:hAnsi="Consolas" w:cs="Times New Roman"/>
          <w:color w:val="7CA668"/>
          <w:sz w:val="12"/>
          <w:szCs w:val="12"/>
          <w:lang w:val="es-ES" w:eastAsia="es-ES"/>
        </w:rPr>
        <w:t xml:space="preserve"> </w:t>
      </w:r>
      <w:proofErr w:type="spellStart"/>
      <w:r w:rsidRPr="005F57FC">
        <w:rPr>
          <w:rFonts w:ascii="Consolas" w:eastAsia="Times New Roman" w:hAnsi="Consolas" w:cs="Times New Roman"/>
          <w:color w:val="7CA668"/>
          <w:sz w:val="12"/>
          <w:szCs w:val="12"/>
          <w:lang w:val="es-ES" w:eastAsia="es-ES"/>
        </w:rPr>
        <w:t>structure</w:t>
      </w:r>
      <w:proofErr w:type="spellEnd"/>
    </w:p>
    <w:p w14:paraId="5C639A45" w14:textId="77777777" w:rsidR="00CA31A2" w:rsidRPr="00C17551" w:rsidRDefault="00CA31A2" w:rsidP="00CA31A2">
      <w:pPr>
        <w:pStyle w:val="Prrafodelista"/>
        <w:numPr>
          <w:ilvl w:val="0"/>
          <w:numId w:val="12"/>
        </w:numPr>
        <w:shd w:val="clear" w:color="auto" w:fill="000000"/>
        <w:spacing w:after="0" w:line="285" w:lineRule="atLeast"/>
        <w:rPr>
          <w:rFonts w:ascii="Consolas" w:eastAsia="Times New Roman" w:hAnsi="Consolas" w:cs="Times New Roman"/>
          <w:color w:val="FFFFFF"/>
          <w:sz w:val="12"/>
          <w:szCs w:val="12"/>
          <w:lang w:eastAsia="es-ES"/>
        </w:rPr>
      </w:pPr>
      <w:r w:rsidRPr="00C17551">
        <w:rPr>
          <w:rFonts w:ascii="Consolas" w:eastAsia="Times New Roman" w:hAnsi="Consolas" w:cs="Times New Roman"/>
          <w:color w:val="FFFFFF"/>
          <w:sz w:val="12"/>
          <w:szCs w:val="12"/>
          <w:lang w:eastAsia="es-ES"/>
        </w:rPr>
        <w:t xml:space="preserve">                </w:t>
      </w:r>
      <w:r w:rsidRPr="00C17551">
        <w:rPr>
          <w:rFonts w:ascii="Consolas" w:eastAsia="Times New Roman" w:hAnsi="Consolas" w:cs="Times New Roman"/>
          <w:color w:val="9CDCFE"/>
          <w:sz w:val="12"/>
          <w:szCs w:val="12"/>
          <w:lang w:eastAsia="es-ES"/>
        </w:rPr>
        <w:t>command</w:t>
      </w:r>
      <w:r w:rsidRPr="00C17551">
        <w:rPr>
          <w:rFonts w:ascii="Consolas" w:eastAsia="Times New Roman" w:hAnsi="Consolas" w:cs="Times New Roman"/>
          <w:color w:val="FFFFFF"/>
          <w:sz w:val="12"/>
          <w:szCs w:val="12"/>
          <w:lang w:eastAsia="es-ES"/>
        </w:rPr>
        <w:t xml:space="preserve">    </w:t>
      </w:r>
      <w:proofErr w:type="gramStart"/>
      <w:r w:rsidRPr="00C17551">
        <w:rPr>
          <w:rFonts w:ascii="Consolas" w:eastAsia="Times New Roman" w:hAnsi="Consolas" w:cs="Times New Roman"/>
          <w:color w:val="D4D4D4"/>
          <w:sz w:val="12"/>
          <w:szCs w:val="12"/>
          <w:lang w:eastAsia="es-ES"/>
        </w:rPr>
        <w:t>=</w:t>
      </w:r>
      <w:r w:rsidRPr="00C17551">
        <w:rPr>
          <w:rFonts w:ascii="Consolas" w:eastAsia="Times New Roman" w:hAnsi="Consolas" w:cs="Times New Roman"/>
          <w:color w:val="FFFFFF"/>
          <w:sz w:val="12"/>
          <w:szCs w:val="12"/>
          <w:lang w:eastAsia="es-ES"/>
        </w:rPr>
        <w:t xml:space="preserve">  [</w:t>
      </w:r>
      <w:proofErr w:type="gramEnd"/>
      <w:r w:rsidRPr="00C17551">
        <w:rPr>
          <w:rFonts w:ascii="Consolas" w:eastAsia="Times New Roman" w:hAnsi="Consolas" w:cs="Times New Roman"/>
          <w:color w:val="9CDCFE"/>
          <w:sz w:val="12"/>
          <w:szCs w:val="12"/>
          <w:lang w:eastAsia="es-ES"/>
        </w:rPr>
        <w:t>id</w:t>
      </w:r>
      <w:r w:rsidRPr="00C17551">
        <w:rPr>
          <w:rFonts w:ascii="Consolas" w:eastAsia="Times New Roman" w:hAnsi="Consolas" w:cs="Times New Roman"/>
          <w:color w:val="FFFFFF"/>
          <w:sz w:val="12"/>
          <w:szCs w:val="12"/>
          <w:lang w:eastAsia="es-ES"/>
        </w:rPr>
        <w:t xml:space="preserve">, </w:t>
      </w:r>
      <w:r w:rsidRPr="00C17551">
        <w:rPr>
          <w:rFonts w:ascii="Consolas" w:eastAsia="Times New Roman" w:hAnsi="Consolas" w:cs="Times New Roman"/>
          <w:color w:val="9CDCFE"/>
          <w:sz w:val="12"/>
          <w:szCs w:val="12"/>
          <w:lang w:eastAsia="es-ES"/>
        </w:rPr>
        <w:t>priority</w:t>
      </w:r>
      <w:r w:rsidRPr="00C17551">
        <w:rPr>
          <w:rFonts w:ascii="Consolas" w:eastAsia="Times New Roman" w:hAnsi="Consolas" w:cs="Times New Roman"/>
          <w:color w:val="FFFFFF"/>
          <w:sz w:val="12"/>
          <w:szCs w:val="12"/>
          <w:lang w:eastAsia="es-ES"/>
        </w:rPr>
        <w:t xml:space="preserve">, </w:t>
      </w:r>
      <w:r w:rsidRPr="00C17551">
        <w:rPr>
          <w:rFonts w:ascii="Consolas" w:eastAsia="Times New Roman" w:hAnsi="Consolas" w:cs="Times New Roman"/>
          <w:color w:val="9CDCFE"/>
          <w:sz w:val="12"/>
          <w:szCs w:val="12"/>
          <w:lang w:eastAsia="es-ES"/>
        </w:rPr>
        <w:t>latitude</w:t>
      </w:r>
      <w:r w:rsidRPr="00C17551">
        <w:rPr>
          <w:rFonts w:ascii="Consolas" w:eastAsia="Times New Roman" w:hAnsi="Consolas" w:cs="Times New Roman"/>
          <w:color w:val="FFFFFF"/>
          <w:sz w:val="12"/>
          <w:szCs w:val="12"/>
          <w:lang w:eastAsia="es-ES"/>
        </w:rPr>
        <w:t xml:space="preserve">, </w:t>
      </w:r>
      <w:r w:rsidRPr="00C17551">
        <w:rPr>
          <w:rFonts w:ascii="Consolas" w:eastAsia="Times New Roman" w:hAnsi="Consolas" w:cs="Times New Roman"/>
          <w:color w:val="9CDCFE"/>
          <w:sz w:val="12"/>
          <w:szCs w:val="12"/>
          <w:lang w:eastAsia="es-ES"/>
        </w:rPr>
        <w:t>longitude</w:t>
      </w:r>
      <w:r w:rsidRPr="00C17551">
        <w:rPr>
          <w:rFonts w:ascii="Consolas" w:eastAsia="Times New Roman" w:hAnsi="Consolas" w:cs="Times New Roman"/>
          <w:color w:val="FFFFFF"/>
          <w:sz w:val="12"/>
          <w:szCs w:val="12"/>
          <w:lang w:eastAsia="es-ES"/>
        </w:rPr>
        <w:t xml:space="preserve">, </w:t>
      </w:r>
      <w:proofErr w:type="spellStart"/>
      <w:r w:rsidRPr="00C17551">
        <w:rPr>
          <w:rFonts w:ascii="Consolas" w:eastAsia="Times New Roman" w:hAnsi="Consolas" w:cs="Times New Roman"/>
          <w:color w:val="9CDCFE"/>
          <w:sz w:val="12"/>
          <w:szCs w:val="12"/>
          <w:lang w:eastAsia="es-ES"/>
        </w:rPr>
        <w:t>roverid</w:t>
      </w:r>
      <w:proofErr w:type="spellEnd"/>
      <w:r w:rsidRPr="00C17551">
        <w:rPr>
          <w:rFonts w:ascii="Consolas" w:eastAsia="Times New Roman" w:hAnsi="Consolas" w:cs="Times New Roman"/>
          <w:color w:val="FFFFFF"/>
          <w:sz w:val="12"/>
          <w:szCs w:val="12"/>
          <w:lang w:eastAsia="es-ES"/>
        </w:rPr>
        <w:t xml:space="preserve">, </w:t>
      </w:r>
      <w:r w:rsidRPr="00C17551">
        <w:rPr>
          <w:rFonts w:ascii="Consolas" w:eastAsia="Times New Roman" w:hAnsi="Consolas" w:cs="Times New Roman"/>
          <w:color w:val="9CDCFE"/>
          <w:sz w:val="12"/>
          <w:szCs w:val="12"/>
          <w:lang w:eastAsia="es-ES"/>
        </w:rPr>
        <w:t>sender</w:t>
      </w:r>
      <w:r w:rsidRPr="00C17551">
        <w:rPr>
          <w:rFonts w:ascii="Consolas" w:eastAsia="Times New Roman" w:hAnsi="Consolas" w:cs="Times New Roman"/>
          <w:color w:val="FFFFFF"/>
          <w:sz w:val="12"/>
          <w:szCs w:val="12"/>
          <w:lang w:eastAsia="es-ES"/>
        </w:rPr>
        <w:t xml:space="preserve">, </w:t>
      </w:r>
      <w:r w:rsidRPr="00C17551">
        <w:rPr>
          <w:rFonts w:ascii="Consolas" w:eastAsia="Times New Roman" w:hAnsi="Consolas" w:cs="Times New Roman"/>
          <w:color w:val="9CDCFE"/>
          <w:sz w:val="12"/>
          <w:szCs w:val="12"/>
          <w:lang w:eastAsia="es-ES"/>
        </w:rPr>
        <w:t>timeout</w:t>
      </w:r>
      <w:r w:rsidRPr="00C17551">
        <w:rPr>
          <w:rFonts w:ascii="Consolas" w:eastAsia="Times New Roman" w:hAnsi="Consolas" w:cs="Times New Roman"/>
          <w:color w:val="FFFFFF"/>
          <w:sz w:val="12"/>
          <w:szCs w:val="12"/>
          <w:lang w:eastAsia="es-ES"/>
        </w:rPr>
        <w:t xml:space="preserve">, </w:t>
      </w:r>
      <w:r w:rsidRPr="00C17551">
        <w:rPr>
          <w:rFonts w:ascii="Consolas" w:eastAsia="Times New Roman" w:hAnsi="Consolas" w:cs="Times New Roman"/>
          <w:color w:val="9CDCFE"/>
          <w:sz w:val="12"/>
          <w:szCs w:val="12"/>
          <w:lang w:eastAsia="es-ES"/>
        </w:rPr>
        <w:t>timestamp</w:t>
      </w:r>
      <w:r w:rsidRPr="00C17551">
        <w:rPr>
          <w:rFonts w:ascii="Consolas" w:eastAsia="Times New Roman" w:hAnsi="Consolas" w:cs="Times New Roman"/>
          <w:color w:val="FFFFFF"/>
          <w:sz w:val="12"/>
          <w:szCs w:val="12"/>
          <w:lang w:eastAsia="es-ES"/>
        </w:rPr>
        <w:t xml:space="preserve">, </w:t>
      </w:r>
      <w:r w:rsidRPr="00C17551">
        <w:rPr>
          <w:rFonts w:ascii="Consolas" w:eastAsia="Times New Roman" w:hAnsi="Consolas" w:cs="Times New Roman"/>
          <w:color w:val="9CDCFE"/>
          <w:sz w:val="12"/>
          <w:szCs w:val="12"/>
          <w:lang w:eastAsia="es-ES"/>
        </w:rPr>
        <w:t>distance</w:t>
      </w:r>
      <w:r w:rsidRPr="00C17551">
        <w:rPr>
          <w:rFonts w:ascii="Consolas" w:eastAsia="Times New Roman" w:hAnsi="Consolas" w:cs="Times New Roman"/>
          <w:color w:val="FFFFFF"/>
          <w:sz w:val="12"/>
          <w:szCs w:val="12"/>
          <w:lang w:eastAsia="es-ES"/>
        </w:rPr>
        <w:t>]</w:t>
      </w:r>
    </w:p>
    <w:p w14:paraId="74223988" w14:textId="77777777" w:rsidR="00CA31A2" w:rsidRPr="00C17551" w:rsidRDefault="00CA31A2" w:rsidP="00CA31A2">
      <w:pPr>
        <w:pStyle w:val="Prrafodelista"/>
        <w:numPr>
          <w:ilvl w:val="0"/>
          <w:numId w:val="12"/>
        </w:numPr>
        <w:shd w:val="clear" w:color="auto" w:fill="000000"/>
        <w:spacing w:after="0" w:line="285" w:lineRule="atLeast"/>
        <w:rPr>
          <w:rFonts w:ascii="Consolas" w:eastAsia="Times New Roman" w:hAnsi="Consolas" w:cs="Times New Roman"/>
          <w:color w:val="FFFFFF"/>
          <w:sz w:val="12"/>
          <w:szCs w:val="12"/>
          <w:lang w:eastAsia="es-ES"/>
        </w:rPr>
      </w:pPr>
      <w:r w:rsidRPr="00C17551">
        <w:rPr>
          <w:rFonts w:ascii="Consolas" w:eastAsia="Times New Roman" w:hAnsi="Consolas" w:cs="Times New Roman"/>
          <w:color w:val="FFFFFF"/>
          <w:sz w:val="12"/>
          <w:szCs w:val="12"/>
          <w:lang w:eastAsia="es-ES"/>
        </w:rPr>
        <w:t xml:space="preserve">                </w:t>
      </w:r>
    </w:p>
    <w:p w14:paraId="600608E5" w14:textId="77777777" w:rsidR="00CA31A2" w:rsidRPr="005F57FC" w:rsidRDefault="00CA31A2" w:rsidP="00CA31A2">
      <w:pPr>
        <w:pStyle w:val="Prrafodelista"/>
        <w:numPr>
          <w:ilvl w:val="0"/>
          <w:numId w:val="12"/>
        </w:numPr>
        <w:shd w:val="clear" w:color="auto" w:fill="000000"/>
        <w:spacing w:after="0" w:line="285" w:lineRule="atLeast"/>
        <w:rPr>
          <w:rFonts w:ascii="Consolas" w:eastAsia="Times New Roman" w:hAnsi="Consolas" w:cs="Times New Roman"/>
          <w:color w:val="FFFFFF"/>
          <w:sz w:val="12"/>
          <w:szCs w:val="12"/>
          <w:lang w:val="es-ES" w:eastAsia="es-ES"/>
        </w:rPr>
      </w:pPr>
      <w:r w:rsidRPr="00C17551">
        <w:rPr>
          <w:rFonts w:ascii="Consolas" w:eastAsia="Times New Roman" w:hAnsi="Consolas" w:cs="Times New Roman"/>
          <w:color w:val="FFFFFF"/>
          <w:sz w:val="12"/>
          <w:szCs w:val="12"/>
          <w:lang w:eastAsia="es-ES"/>
        </w:rPr>
        <w:t xml:space="preserve">                </w:t>
      </w:r>
      <w:r w:rsidRPr="005F57FC">
        <w:rPr>
          <w:rFonts w:ascii="Consolas" w:eastAsia="Times New Roman" w:hAnsi="Consolas" w:cs="Times New Roman"/>
          <w:color w:val="C586C0"/>
          <w:sz w:val="12"/>
          <w:szCs w:val="12"/>
          <w:lang w:val="es-ES" w:eastAsia="es-ES"/>
        </w:rPr>
        <w:t>try</w:t>
      </w:r>
      <w:r w:rsidRPr="005F57FC">
        <w:rPr>
          <w:rFonts w:ascii="Consolas" w:eastAsia="Times New Roman" w:hAnsi="Consolas" w:cs="Times New Roman"/>
          <w:color w:val="FFFFFF"/>
          <w:sz w:val="12"/>
          <w:szCs w:val="12"/>
          <w:lang w:val="es-ES" w:eastAsia="es-ES"/>
        </w:rPr>
        <w:t>:</w:t>
      </w:r>
    </w:p>
    <w:p w14:paraId="62902802" w14:textId="77777777" w:rsidR="00CA31A2" w:rsidRPr="00C17551" w:rsidRDefault="00CA31A2" w:rsidP="00CA31A2">
      <w:pPr>
        <w:pStyle w:val="Prrafodelista"/>
        <w:numPr>
          <w:ilvl w:val="0"/>
          <w:numId w:val="12"/>
        </w:numPr>
        <w:shd w:val="clear" w:color="auto" w:fill="000000"/>
        <w:spacing w:after="0" w:line="285" w:lineRule="atLeast"/>
        <w:rPr>
          <w:rFonts w:ascii="Consolas" w:eastAsia="Times New Roman" w:hAnsi="Consolas" w:cs="Times New Roman"/>
          <w:color w:val="FFFFFF"/>
          <w:sz w:val="12"/>
          <w:szCs w:val="12"/>
          <w:lang w:eastAsia="es-ES"/>
        </w:rPr>
      </w:pPr>
      <w:r w:rsidRPr="00C17551">
        <w:rPr>
          <w:rFonts w:ascii="Consolas" w:eastAsia="Times New Roman" w:hAnsi="Consolas" w:cs="Times New Roman"/>
          <w:color w:val="FFFFFF"/>
          <w:sz w:val="12"/>
          <w:szCs w:val="12"/>
          <w:lang w:eastAsia="es-ES"/>
        </w:rPr>
        <w:t xml:space="preserve">                    </w:t>
      </w:r>
      <w:r w:rsidRPr="00C17551">
        <w:rPr>
          <w:rFonts w:ascii="Consolas" w:eastAsia="Times New Roman" w:hAnsi="Consolas" w:cs="Times New Roman"/>
          <w:color w:val="7CA668"/>
          <w:sz w:val="12"/>
          <w:szCs w:val="12"/>
          <w:lang w:eastAsia="es-ES"/>
        </w:rPr>
        <w:t># Get index of last task in Sequencer for the rover</w:t>
      </w:r>
    </w:p>
    <w:p w14:paraId="4F5BC75E" w14:textId="77777777" w:rsidR="00CA31A2" w:rsidRPr="00C17551" w:rsidRDefault="00CA31A2" w:rsidP="00CA31A2">
      <w:pPr>
        <w:pStyle w:val="Prrafodelista"/>
        <w:numPr>
          <w:ilvl w:val="0"/>
          <w:numId w:val="12"/>
        </w:numPr>
        <w:shd w:val="clear" w:color="auto" w:fill="000000"/>
        <w:spacing w:after="0" w:line="285" w:lineRule="atLeast"/>
        <w:rPr>
          <w:rFonts w:ascii="Consolas" w:eastAsia="Times New Roman" w:hAnsi="Consolas" w:cs="Times New Roman"/>
          <w:color w:val="FFFFFF"/>
          <w:sz w:val="12"/>
          <w:szCs w:val="12"/>
          <w:lang w:eastAsia="es-ES"/>
        </w:rPr>
      </w:pPr>
      <w:r w:rsidRPr="00C17551">
        <w:rPr>
          <w:rFonts w:ascii="Consolas" w:eastAsia="Times New Roman" w:hAnsi="Consolas" w:cs="Times New Roman"/>
          <w:color w:val="FFFFFF"/>
          <w:sz w:val="12"/>
          <w:szCs w:val="12"/>
          <w:lang w:eastAsia="es-ES"/>
        </w:rPr>
        <w:t xml:space="preserve">                    </w:t>
      </w:r>
      <w:r w:rsidRPr="00C17551">
        <w:rPr>
          <w:rFonts w:ascii="Consolas" w:eastAsia="Times New Roman" w:hAnsi="Consolas" w:cs="Times New Roman"/>
          <w:color w:val="9CDCFE"/>
          <w:sz w:val="12"/>
          <w:szCs w:val="12"/>
          <w:lang w:eastAsia="es-ES"/>
        </w:rPr>
        <w:t>index</w:t>
      </w:r>
      <w:r w:rsidRPr="00C17551">
        <w:rPr>
          <w:rFonts w:ascii="Consolas" w:eastAsia="Times New Roman" w:hAnsi="Consolas" w:cs="Times New Roman"/>
          <w:color w:val="FFFFFF"/>
          <w:sz w:val="12"/>
          <w:szCs w:val="12"/>
          <w:lang w:eastAsia="es-ES"/>
        </w:rPr>
        <w:t xml:space="preserve"> </w:t>
      </w:r>
      <w:r w:rsidRPr="00C17551">
        <w:rPr>
          <w:rFonts w:ascii="Consolas" w:eastAsia="Times New Roman" w:hAnsi="Consolas" w:cs="Times New Roman"/>
          <w:color w:val="D4D4D4"/>
          <w:sz w:val="12"/>
          <w:szCs w:val="12"/>
          <w:lang w:eastAsia="es-ES"/>
        </w:rPr>
        <w:t>=</w:t>
      </w:r>
      <w:r w:rsidRPr="00C17551">
        <w:rPr>
          <w:rFonts w:ascii="Consolas" w:eastAsia="Times New Roman" w:hAnsi="Consolas" w:cs="Times New Roman"/>
          <w:color w:val="FFFFFF"/>
          <w:sz w:val="12"/>
          <w:szCs w:val="12"/>
          <w:lang w:eastAsia="es-ES"/>
        </w:rPr>
        <w:t xml:space="preserve"> [</w:t>
      </w:r>
      <w:r w:rsidRPr="00C17551">
        <w:rPr>
          <w:rFonts w:ascii="Consolas" w:eastAsia="Times New Roman" w:hAnsi="Consolas" w:cs="Times New Roman"/>
          <w:color w:val="9CDCFE"/>
          <w:sz w:val="12"/>
          <w:szCs w:val="12"/>
          <w:lang w:eastAsia="es-ES"/>
        </w:rPr>
        <w:t>d</w:t>
      </w:r>
      <w:r w:rsidRPr="00C17551">
        <w:rPr>
          <w:rFonts w:ascii="Consolas" w:eastAsia="Times New Roman" w:hAnsi="Consolas" w:cs="Times New Roman"/>
          <w:color w:val="FFFFFF"/>
          <w:sz w:val="12"/>
          <w:szCs w:val="12"/>
          <w:lang w:eastAsia="es-ES"/>
        </w:rPr>
        <w:t xml:space="preserve"> </w:t>
      </w:r>
      <w:proofErr w:type="spellStart"/>
      <w:r w:rsidRPr="00C17551">
        <w:rPr>
          <w:rFonts w:ascii="Consolas" w:eastAsia="Times New Roman" w:hAnsi="Consolas" w:cs="Times New Roman"/>
          <w:color w:val="C586C0"/>
          <w:sz w:val="12"/>
          <w:szCs w:val="12"/>
          <w:lang w:eastAsia="es-ES"/>
        </w:rPr>
        <w:t>for</w:t>
      </w:r>
      <w:r w:rsidRPr="00C17551">
        <w:rPr>
          <w:rFonts w:ascii="Consolas" w:eastAsia="Times New Roman" w:hAnsi="Consolas" w:cs="Times New Roman"/>
          <w:color w:val="FFFFFF"/>
          <w:sz w:val="12"/>
          <w:szCs w:val="12"/>
          <w:lang w:eastAsia="es-ES"/>
        </w:rPr>
        <w:t xml:space="preserve"> </w:t>
      </w:r>
      <w:proofErr w:type="gramStart"/>
      <w:r w:rsidRPr="00C17551">
        <w:rPr>
          <w:rFonts w:ascii="Consolas" w:eastAsia="Times New Roman" w:hAnsi="Consolas" w:cs="Times New Roman"/>
          <w:color w:val="9CDCFE"/>
          <w:sz w:val="12"/>
          <w:szCs w:val="12"/>
          <w:lang w:eastAsia="es-ES"/>
        </w:rPr>
        <w:t>d</w:t>
      </w:r>
      <w:proofErr w:type="spellEnd"/>
      <w:r w:rsidRPr="00C17551">
        <w:rPr>
          <w:rFonts w:ascii="Consolas" w:eastAsia="Times New Roman" w:hAnsi="Consolas" w:cs="Times New Roman"/>
          <w:color w:val="FFFFFF"/>
          <w:sz w:val="12"/>
          <w:szCs w:val="12"/>
          <w:lang w:eastAsia="es-ES"/>
        </w:rPr>
        <w:t>,</w:t>
      </w:r>
      <w:r w:rsidRPr="00C17551">
        <w:rPr>
          <w:rFonts w:ascii="Consolas" w:eastAsia="Times New Roman" w:hAnsi="Consolas" w:cs="Times New Roman"/>
          <w:color w:val="9CDCFE"/>
          <w:sz w:val="12"/>
          <w:szCs w:val="12"/>
          <w:lang w:eastAsia="es-ES"/>
        </w:rPr>
        <w:t>x</w:t>
      </w:r>
      <w:proofErr w:type="gramEnd"/>
      <w:r w:rsidRPr="00C17551">
        <w:rPr>
          <w:rFonts w:ascii="Consolas" w:eastAsia="Times New Roman" w:hAnsi="Consolas" w:cs="Times New Roman"/>
          <w:color w:val="FFFFFF"/>
          <w:sz w:val="12"/>
          <w:szCs w:val="12"/>
          <w:lang w:eastAsia="es-ES"/>
        </w:rPr>
        <w:t xml:space="preserve"> </w:t>
      </w:r>
      <w:r w:rsidRPr="00C17551">
        <w:rPr>
          <w:rFonts w:ascii="Consolas" w:eastAsia="Times New Roman" w:hAnsi="Consolas" w:cs="Times New Roman"/>
          <w:color w:val="C586C0"/>
          <w:sz w:val="12"/>
          <w:szCs w:val="12"/>
          <w:lang w:eastAsia="es-ES"/>
        </w:rPr>
        <w:t>in</w:t>
      </w:r>
      <w:r w:rsidRPr="00C17551">
        <w:rPr>
          <w:rFonts w:ascii="Consolas" w:eastAsia="Times New Roman" w:hAnsi="Consolas" w:cs="Times New Roman"/>
          <w:color w:val="FFFFFF"/>
          <w:sz w:val="12"/>
          <w:szCs w:val="12"/>
          <w:lang w:eastAsia="es-ES"/>
        </w:rPr>
        <w:t xml:space="preserve"> </w:t>
      </w:r>
      <w:r w:rsidRPr="00C17551">
        <w:rPr>
          <w:rFonts w:ascii="Consolas" w:eastAsia="Times New Roman" w:hAnsi="Consolas" w:cs="Times New Roman"/>
          <w:color w:val="4EC9B0"/>
          <w:sz w:val="12"/>
          <w:szCs w:val="12"/>
          <w:lang w:eastAsia="es-ES"/>
        </w:rPr>
        <w:t>enumerate</w:t>
      </w:r>
      <w:r w:rsidRPr="00C17551">
        <w:rPr>
          <w:rFonts w:ascii="Consolas" w:eastAsia="Times New Roman" w:hAnsi="Consolas" w:cs="Times New Roman"/>
          <w:color w:val="FFFFFF"/>
          <w:sz w:val="12"/>
          <w:szCs w:val="12"/>
          <w:lang w:eastAsia="es-ES"/>
        </w:rPr>
        <w:t>(</w:t>
      </w:r>
      <w:proofErr w:type="spellStart"/>
      <w:r w:rsidRPr="00C17551">
        <w:rPr>
          <w:rFonts w:ascii="Consolas" w:eastAsia="Times New Roman" w:hAnsi="Consolas" w:cs="Times New Roman"/>
          <w:color w:val="9CDCFE"/>
          <w:sz w:val="12"/>
          <w:szCs w:val="12"/>
          <w:lang w:eastAsia="es-ES"/>
        </w:rPr>
        <w:t>self</w:t>
      </w:r>
      <w:r w:rsidRPr="00C17551">
        <w:rPr>
          <w:rFonts w:ascii="Consolas" w:eastAsia="Times New Roman" w:hAnsi="Consolas" w:cs="Times New Roman"/>
          <w:color w:val="FFFFFF"/>
          <w:sz w:val="12"/>
          <w:szCs w:val="12"/>
          <w:lang w:eastAsia="es-ES"/>
        </w:rPr>
        <w:t>.</w:t>
      </w:r>
      <w:r w:rsidRPr="00C17551">
        <w:rPr>
          <w:rFonts w:ascii="Consolas" w:eastAsia="Times New Roman" w:hAnsi="Consolas" w:cs="Times New Roman"/>
          <w:color w:val="9CDCFE"/>
          <w:sz w:val="12"/>
          <w:szCs w:val="12"/>
          <w:lang w:eastAsia="es-ES"/>
        </w:rPr>
        <w:t>Sequencer</w:t>
      </w:r>
      <w:proofErr w:type="spellEnd"/>
      <w:r w:rsidRPr="00C17551">
        <w:rPr>
          <w:rFonts w:ascii="Consolas" w:eastAsia="Times New Roman" w:hAnsi="Consolas" w:cs="Times New Roman"/>
          <w:color w:val="FFFFFF"/>
          <w:sz w:val="12"/>
          <w:szCs w:val="12"/>
          <w:lang w:eastAsia="es-ES"/>
        </w:rPr>
        <w:t xml:space="preserve">) </w:t>
      </w:r>
      <w:r w:rsidRPr="00C17551">
        <w:rPr>
          <w:rFonts w:ascii="Consolas" w:eastAsia="Times New Roman" w:hAnsi="Consolas" w:cs="Times New Roman"/>
          <w:color w:val="C586C0"/>
          <w:sz w:val="12"/>
          <w:szCs w:val="12"/>
          <w:lang w:eastAsia="es-ES"/>
        </w:rPr>
        <w:t>if</w:t>
      </w:r>
      <w:r w:rsidRPr="00C17551">
        <w:rPr>
          <w:rFonts w:ascii="Consolas" w:eastAsia="Times New Roman" w:hAnsi="Consolas" w:cs="Times New Roman"/>
          <w:color w:val="FFFFFF"/>
          <w:sz w:val="12"/>
          <w:szCs w:val="12"/>
          <w:lang w:eastAsia="es-ES"/>
        </w:rPr>
        <w:t xml:space="preserve"> (</w:t>
      </w:r>
      <w:r w:rsidRPr="00C17551">
        <w:rPr>
          <w:rFonts w:ascii="Consolas" w:eastAsia="Times New Roman" w:hAnsi="Consolas" w:cs="Times New Roman"/>
          <w:color w:val="9CDCFE"/>
          <w:sz w:val="12"/>
          <w:szCs w:val="12"/>
          <w:lang w:eastAsia="es-ES"/>
        </w:rPr>
        <w:t>x</w:t>
      </w:r>
      <w:r w:rsidRPr="00C17551">
        <w:rPr>
          <w:rFonts w:ascii="Consolas" w:eastAsia="Times New Roman" w:hAnsi="Consolas" w:cs="Times New Roman"/>
          <w:color w:val="FFFFFF"/>
          <w:sz w:val="12"/>
          <w:szCs w:val="12"/>
          <w:lang w:eastAsia="es-ES"/>
        </w:rPr>
        <w:t>[</w:t>
      </w:r>
      <w:r w:rsidRPr="00C17551">
        <w:rPr>
          <w:rFonts w:ascii="Consolas" w:eastAsia="Times New Roman" w:hAnsi="Consolas" w:cs="Times New Roman"/>
          <w:color w:val="B5CEA8"/>
          <w:sz w:val="12"/>
          <w:szCs w:val="12"/>
          <w:lang w:eastAsia="es-ES"/>
        </w:rPr>
        <w:t>4</w:t>
      </w:r>
      <w:r w:rsidRPr="00C17551">
        <w:rPr>
          <w:rFonts w:ascii="Consolas" w:eastAsia="Times New Roman" w:hAnsi="Consolas" w:cs="Times New Roman"/>
          <w:color w:val="FFFFFF"/>
          <w:sz w:val="12"/>
          <w:szCs w:val="12"/>
          <w:lang w:eastAsia="es-ES"/>
        </w:rPr>
        <w:t xml:space="preserve">] </w:t>
      </w:r>
      <w:r w:rsidRPr="00C17551">
        <w:rPr>
          <w:rFonts w:ascii="Consolas" w:eastAsia="Times New Roman" w:hAnsi="Consolas" w:cs="Times New Roman"/>
          <w:color w:val="D4D4D4"/>
          <w:sz w:val="12"/>
          <w:szCs w:val="12"/>
          <w:lang w:eastAsia="es-ES"/>
        </w:rPr>
        <w:t>==</w:t>
      </w:r>
      <w:r w:rsidRPr="00C17551">
        <w:rPr>
          <w:rFonts w:ascii="Consolas" w:eastAsia="Times New Roman" w:hAnsi="Consolas" w:cs="Times New Roman"/>
          <w:color w:val="FFFFFF"/>
          <w:sz w:val="12"/>
          <w:szCs w:val="12"/>
          <w:lang w:eastAsia="es-ES"/>
        </w:rPr>
        <w:t xml:space="preserve"> </w:t>
      </w:r>
      <w:r w:rsidRPr="00C17551">
        <w:rPr>
          <w:rFonts w:ascii="Consolas" w:eastAsia="Times New Roman" w:hAnsi="Consolas" w:cs="Times New Roman"/>
          <w:color w:val="9CDCFE"/>
          <w:sz w:val="12"/>
          <w:szCs w:val="12"/>
          <w:lang w:eastAsia="es-ES"/>
        </w:rPr>
        <w:t>command</w:t>
      </w:r>
      <w:r w:rsidRPr="00C17551">
        <w:rPr>
          <w:rFonts w:ascii="Consolas" w:eastAsia="Times New Roman" w:hAnsi="Consolas" w:cs="Times New Roman"/>
          <w:color w:val="FFFFFF"/>
          <w:sz w:val="12"/>
          <w:szCs w:val="12"/>
          <w:lang w:eastAsia="es-ES"/>
        </w:rPr>
        <w:t>[</w:t>
      </w:r>
      <w:r w:rsidRPr="00C17551">
        <w:rPr>
          <w:rFonts w:ascii="Consolas" w:eastAsia="Times New Roman" w:hAnsi="Consolas" w:cs="Times New Roman"/>
          <w:color w:val="B5CEA8"/>
          <w:sz w:val="12"/>
          <w:szCs w:val="12"/>
          <w:lang w:eastAsia="es-ES"/>
        </w:rPr>
        <w:t>4</w:t>
      </w:r>
      <w:r w:rsidRPr="00C17551">
        <w:rPr>
          <w:rFonts w:ascii="Consolas" w:eastAsia="Times New Roman" w:hAnsi="Consolas" w:cs="Times New Roman"/>
          <w:color w:val="FFFFFF"/>
          <w:sz w:val="12"/>
          <w:szCs w:val="12"/>
          <w:lang w:eastAsia="es-ES"/>
        </w:rPr>
        <w:t>])][</w:t>
      </w:r>
      <w:r w:rsidRPr="00C17551">
        <w:rPr>
          <w:rFonts w:ascii="Consolas" w:eastAsia="Times New Roman" w:hAnsi="Consolas" w:cs="Times New Roman"/>
          <w:color w:val="D4D4D4"/>
          <w:sz w:val="12"/>
          <w:szCs w:val="12"/>
          <w:lang w:eastAsia="es-ES"/>
        </w:rPr>
        <w:t>-</w:t>
      </w:r>
      <w:r w:rsidRPr="00C17551">
        <w:rPr>
          <w:rFonts w:ascii="Consolas" w:eastAsia="Times New Roman" w:hAnsi="Consolas" w:cs="Times New Roman"/>
          <w:color w:val="B5CEA8"/>
          <w:sz w:val="12"/>
          <w:szCs w:val="12"/>
          <w:lang w:eastAsia="es-ES"/>
        </w:rPr>
        <w:t>1</w:t>
      </w:r>
      <w:r w:rsidRPr="00C17551">
        <w:rPr>
          <w:rFonts w:ascii="Consolas" w:eastAsia="Times New Roman" w:hAnsi="Consolas" w:cs="Times New Roman"/>
          <w:color w:val="FFFFFF"/>
          <w:sz w:val="12"/>
          <w:szCs w:val="12"/>
          <w:lang w:eastAsia="es-ES"/>
        </w:rPr>
        <w:t xml:space="preserve">] </w:t>
      </w:r>
      <w:r w:rsidRPr="00C17551">
        <w:rPr>
          <w:rFonts w:ascii="Consolas" w:eastAsia="Times New Roman" w:hAnsi="Consolas" w:cs="Times New Roman"/>
          <w:color w:val="D4D4D4"/>
          <w:sz w:val="12"/>
          <w:szCs w:val="12"/>
          <w:lang w:eastAsia="es-ES"/>
        </w:rPr>
        <w:t>+</w:t>
      </w:r>
      <w:r w:rsidRPr="00C17551">
        <w:rPr>
          <w:rFonts w:ascii="Consolas" w:eastAsia="Times New Roman" w:hAnsi="Consolas" w:cs="Times New Roman"/>
          <w:color w:val="FFFFFF"/>
          <w:sz w:val="12"/>
          <w:szCs w:val="12"/>
          <w:lang w:eastAsia="es-ES"/>
        </w:rPr>
        <w:t xml:space="preserve"> </w:t>
      </w:r>
      <w:r w:rsidRPr="00C17551">
        <w:rPr>
          <w:rFonts w:ascii="Consolas" w:eastAsia="Times New Roman" w:hAnsi="Consolas" w:cs="Times New Roman"/>
          <w:color w:val="B5CEA8"/>
          <w:sz w:val="12"/>
          <w:szCs w:val="12"/>
          <w:lang w:eastAsia="es-ES"/>
        </w:rPr>
        <w:t>1</w:t>
      </w:r>
    </w:p>
    <w:p w14:paraId="0EFC378B" w14:textId="77777777" w:rsidR="00CA31A2" w:rsidRPr="00C17551" w:rsidRDefault="00CA31A2" w:rsidP="00CA31A2">
      <w:pPr>
        <w:pStyle w:val="Prrafodelista"/>
        <w:numPr>
          <w:ilvl w:val="0"/>
          <w:numId w:val="12"/>
        </w:numPr>
        <w:shd w:val="clear" w:color="auto" w:fill="000000"/>
        <w:spacing w:after="0" w:line="285" w:lineRule="atLeast"/>
        <w:rPr>
          <w:rFonts w:ascii="Consolas" w:eastAsia="Times New Roman" w:hAnsi="Consolas" w:cs="Times New Roman"/>
          <w:color w:val="FFFFFF"/>
          <w:sz w:val="12"/>
          <w:szCs w:val="12"/>
          <w:lang w:eastAsia="es-ES"/>
        </w:rPr>
      </w:pPr>
      <w:r w:rsidRPr="00C17551">
        <w:rPr>
          <w:rFonts w:ascii="Consolas" w:eastAsia="Times New Roman" w:hAnsi="Consolas" w:cs="Times New Roman"/>
          <w:color w:val="FFFFFF"/>
          <w:sz w:val="12"/>
          <w:szCs w:val="12"/>
          <w:lang w:eastAsia="es-ES"/>
        </w:rPr>
        <w:t xml:space="preserve">                    </w:t>
      </w:r>
    </w:p>
    <w:p w14:paraId="7CEB9387" w14:textId="77777777" w:rsidR="00CA31A2" w:rsidRPr="005F57FC" w:rsidRDefault="00CA31A2" w:rsidP="00CA31A2">
      <w:pPr>
        <w:pStyle w:val="Prrafodelista"/>
        <w:numPr>
          <w:ilvl w:val="0"/>
          <w:numId w:val="12"/>
        </w:numPr>
        <w:shd w:val="clear" w:color="auto" w:fill="000000"/>
        <w:spacing w:after="0" w:line="285" w:lineRule="atLeast"/>
        <w:rPr>
          <w:rFonts w:ascii="Consolas" w:eastAsia="Times New Roman" w:hAnsi="Consolas" w:cs="Times New Roman"/>
          <w:color w:val="FFFFFF"/>
          <w:sz w:val="12"/>
          <w:szCs w:val="12"/>
          <w:lang w:val="es-ES" w:eastAsia="es-ES"/>
        </w:rPr>
      </w:pPr>
      <w:r w:rsidRPr="00C17551">
        <w:rPr>
          <w:rFonts w:ascii="Consolas" w:eastAsia="Times New Roman" w:hAnsi="Consolas" w:cs="Times New Roman"/>
          <w:color w:val="FFFFFF"/>
          <w:sz w:val="12"/>
          <w:szCs w:val="12"/>
          <w:lang w:eastAsia="es-ES"/>
        </w:rPr>
        <w:t xml:space="preserve">                    </w:t>
      </w:r>
      <w:r w:rsidRPr="005F57FC">
        <w:rPr>
          <w:rFonts w:ascii="Consolas" w:eastAsia="Times New Roman" w:hAnsi="Consolas" w:cs="Times New Roman"/>
          <w:color w:val="7CA668"/>
          <w:sz w:val="12"/>
          <w:szCs w:val="12"/>
          <w:lang w:val="es-ES" w:eastAsia="es-ES"/>
        </w:rPr>
        <w:t xml:space="preserve"># </w:t>
      </w:r>
      <w:proofErr w:type="spellStart"/>
      <w:r w:rsidRPr="005F57FC">
        <w:rPr>
          <w:rFonts w:ascii="Consolas" w:eastAsia="Times New Roman" w:hAnsi="Consolas" w:cs="Times New Roman"/>
          <w:color w:val="7CA668"/>
          <w:sz w:val="12"/>
          <w:szCs w:val="12"/>
          <w:lang w:val="es-ES" w:eastAsia="es-ES"/>
        </w:rPr>
        <w:t>Insert</w:t>
      </w:r>
      <w:proofErr w:type="spellEnd"/>
      <w:r w:rsidRPr="005F57FC">
        <w:rPr>
          <w:rFonts w:ascii="Consolas" w:eastAsia="Times New Roman" w:hAnsi="Consolas" w:cs="Times New Roman"/>
          <w:color w:val="7CA668"/>
          <w:sz w:val="12"/>
          <w:szCs w:val="12"/>
          <w:lang w:val="es-ES" w:eastAsia="es-ES"/>
        </w:rPr>
        <w:t xml:space="preserve"> </w:t>
      </w:r>
      <w:proofErr w:type="spellStart"/>
      <w:r w:rsidRPr="005F57FC">
        <w:rPr>
          <w:rFonts w:ascii="Consolas" w:eastAsia="Times New Roman" w:hAnsi="Consolas" w:cs="Times New Roman"/>
          <w:color w:val="7CA668"/>
          <w:sz w:val="12"/>
          <w:szCs w:val="12"/>
          <w:lang w:val="es-ES" w:eastAsia="es-ES"/>
        </w:rPr>
        <w:t>command</w:t>
      </w:r>
      <w:proofErr w:type="spellEnd"/>
      <w:r w:rsidRPr="005F57FC">
        <w:rPr>
          <w:rFonts w:ascii="Consolas" w:eastAsia="Times New Roman" w:hAnsi="Consolas" w:cs="Times New Roman"/>
          <w:color w:val="7CA668"/>
          <w:sz w:val="12"/>
          <w:szCs w:val="12"/>
          <w:lang w:val="es-ES" w:eastAsia="es-ES"/>
        </w:rPr>
        <w:t xml:space="preserve"> in </w:t>
      </w:r>
      <w:proofErr w:type="spellStart"/>
      <w:r w:rsidRPr="005F57FC">
        <w:rPr>
          <w:rFonts w:ascii="Consolas" w:eastAsia="Times New Roman" w:hAnsi="Consolas" w:cs="Times New Roman"/>
          <w:color w:val="7CA668"/>
          <w:sz w:val="12"/>
          <w:szCs w:val="12"/>
          <w:lang w:val="es-ES" w:eastAsia="es-ES"/>
        </w:rPr>
        <w:t>Sequencer</w:t>
      </w:r>
      <w:proofErr w:type="spellEnd"/>
    </w:p>
    <w:p w14:paraId="74879F8C" w14:textId="77777777" w:rsidR="00CA31A2" w:rsidRPr="008F63B9" w:rsidRDefault="00CA31A2" w:rsidP="00CA31A2">
      <w:pPr>
        <w:pStyle w:val="Prrafodelista"/>
        <w:numPr>
          <w:ilvl w:val="0"/>
          <w:numId w:val="12"/>
        </w:numPr>
        <w:shd w:val="clear" w:color="auto" w:fill="000000"/>
        <w:spacing w:after="0" w:line="285" w:lineRule="atLeast"/>
        <w:rPr>
          <w:rFonts w:ascii="Consolas" w:eastAsia="Times New Roman" w:hAnsi="Consolas" w:cs="Times New Roman"/>
          <w:color w:val="FFFFFF"/>
          <w:sz w:val="12"/>
          <w:szCs w:val="12"/>
          <w:lang w:val="es-ES" w:eastAsia="es-ES"/>
        </w:rPr>
      </w:pPr>
      <w:r w:rsidRPr="008F63B9">
        <w:rPr>
          <w:rFonts w:ascii="Consolas" w:eastAsia="Times New Roman" w:hAnsi="Consolas" w:cs="Times New Roman"/>
          <w:color w:val="FFFFFF"/>
          <w:sz w:val="12"/>
          <w:szCs w:val="12"/>
          <w:lang w:val="es-ES" w:eastAsia="es-ES"/>
        </w:rPr>
        <w:t xml:space="preserve">                    </w:t>
      </w:r>
      <w:proofErr w:type="spellStart"/>
      <w:proofErr w:type="gramStart"/>
      <w:r w:rsidRPr="008F63B9">
        <w:rPr>
          <w:rFonts w:ascii="Consolas" w:eastAsia="Times New Roman" w:hAnsi="Consolas" w:cs="Times New Roman"/>
          <w:color w:val="9CDCFE"/>
          <w:sz w:val="12"/>
          <w:szCs w:val="12"/>
          <w:lang w:val="es-ES" w:eastAsia="es-ES"/>
        </w:rPr>
        <w:t>self</w:t>
      </w:r>
      <w:r w:rsidRPr="008F63B9">
        <w:rPr>
          <w:rFonts w:ascii="Consolas" w:eastAsia="Times New Roman" w:hAnsi="Consolas" w:cs="Times New Roman"/>
          <w:color w:val="FFFFFF"/>
          <w:sz w:val="12"/>
          <w:szCs w:val="12"/>
          <w:lang w:val="es-ES" w:eastAsia="es-ES"/>
        </w:rPr>
        <w:t>.</w:t>
      </w:r>
      <w:r w:rsidRPr="008F63B9">
        <w:rPr>
          <w:rFonts w:ascii="Consolas" w:eastAsia="Times New Roman" w:hAnsi="Consolas" w:cs="Times New Roman"/>
          <w:color w:val="9CDCFE"/>
          <w:sz w:val="12"/>
          <w:szCs w:val="12"/>
          <w:lang w:val="es-ES" w:eastAsia="es-ES"/>
        </w:rPr>
        <w:t>Sequencer</w:t>
      </w:r>
      <w:r w:rsidRPr="008F63B9">
        <w:rPr>
          <w:rFonts w:ascii="Consolas" w:eastAsia="Times New Roman" w:hAnsi="Consolas" w:cs="Times New Roman"/>
          <w:color w:val="FFFFFF"/>
          <w:sz w:val="12"/>
          <w:szCs w:val="12"/>
          <w:lang w:val="es-ES" w:eastAsia="es-ES"/>
        </w:rPr>
        <w:t>.</w:t>
      </w:r>
      <w:r w:rsidRPr="008F63B9">
        <w:rPr>
          <w:rFonts w:ascii="Consolas" w:eastAsia="Times New Roman" w:hAnsi="Consolas" w:cs="Times New Roman"/>
          <w:color w:val="DCDCAA"/>
          <w:sz w:val="12"/>
          <w:szCs w:val="12"/>
          <w:lang w:val="es-ES" w:eastAsia="es-ES"/>
        </w:rPr>
        <w:t>insert</w:t>
      </w:r>
      <w:proofErr w:type="spellEnd"/>
      <w:proofErr w:type="gramEnd"/>
      <w:r w:rsidRPr="008F63B9">
        <w:rPr>
          <w:rFonts w:ascii="Consolas" w:eastAsia="Times New Roman" w:hAnsi="Consolas" w:cs="Times New Roman"/>
          <w:color w:val="FFFFFF"/>
          <w:sz w:val="12"/>
          <w:szCs w:val="12"/>
          <w:lang w:val="es-ES" w:eastAsia="es-ES"/>
        </w:rPr>
        <w:t>(</w:t>
      </w:r>
      <w:proofErr w:type="spellStart"/>
      <w:r w:rsidRPr="008F63B9">
        <w:rPr>
          <w:rFonts w:ascii="Consolas" w:eastAsia="Times New Roman" w:hAnsi="Consolas" w:cs="Times New Roman"/>
          <w:color w:val="9CDCFE"/>
          <w:sz w:val="12"/>
          <w:szCs w:val="12"/>
          <w:lang w:val="es-ES" w:eastAsia="es-ES"/>
        </w:rPr>
        <w:t>index</w:t>
      </w:r>
      <w:r w:rsidRPr="008F63B9">
        <w:rPr>
          <w:rFonts w:ascii="Consolas" w:eastAsia="Times New Roman" w:hAnsi="Consolas" w:cs="Times New Roman"/>
          <w:color w:val="FFFFFF"/>
          <w:sz w:val="12"/>
          <w:szCs w:val="12"/>
          <w:lang w:val="es-ES" w:eastAsia="es-ES"/>
        </w:rPr>
        <w:t>,</w:t>
      </w:r>
      <w:r w:rsidRPr="008F63B9">
        <w:rPr>
          <w:rFonts w:ascii="Consolas" w:eastAsia="Times New Roman" w:hAnsi="Consolas" w:cs="Times New Roman"/>
          <w:color w:val="9CDCFE"/>
          <w:sz w:val="12"/>
          <w:szCs w:val="12"/>
          <w:lang w:val="es-ES" w:eastAsia="es-ES"/>
        </w:rPr>
        <w:t>command</w:t>
      </w:r>
      <w:proofErr w:type="spellEnd"/>
      <w:r w:rsidRPr="008F63B9">
        <w:rPr>
          <w:rFonts w:ascii="Consolas" w:eastAsia="Times New Roman" w:hAnsi="Consolas" w:cs="Times New Roman"/>
          <w:color w:val="FFFFFF"/>
          <w:sz w:val="12"/>
          <w:szCs w:val="12"/>
          <w:lang w:val="es-ES" w:eastAsia="es-ES"/>
        </w:rPr>
        <w:t>)</w:t>
      </w:r>
    </w:p>
    <w:p w14:paraId="1200A14B" w14:textId="77777777" w:rsidR="00CA31A2" w:rsidRPr="008F63B9" w:rsidRDefault="00CA31A2" w:rsidP="00CA31A2">
      <w:pPr>
        <w:pStyle w:val="Prrafodelista"/>
        <w:numPr>
          <w:ilvl w:val="0"/>
          <w:numId w:val="12"/>
        </w:numPr>
        <w:shd w:val="clear" w:color="auto" w:fill="000000"/>
        <w:spacing w:after="0" w:line="285" w:lineRule="atLeast"/>
        <w:rPr>
          <w:rFonts w:ascii="Consolas" w:eastAsia="Times New Roman" w:hAnsi="Consolas" w:cs="Times New Roman"/>
          <w:color w:val="FFFFFF"/>
          <w:sz w:val="12"/>
          <w:szCs w:val="12"/>
          <w:lang w:val="es-ES" w:eastAsia="es-ES"/>
        </w:rPr>
      </w:pPr>
      <w:r w:rsidRPr="008F63B9">
        <w:rPr>
          <w:rFonts w:ascii="Consolas" w:eastAsia="Times New Roman" w:hAnsi="Consolas" w:cs="Times New Roman"/>
          <w:color w:val="FFFFFF"/>
          <w:sz w:val="12"/>
          <w:szCs w:val="12"/>
          <w:lang w:val="es-ES" w:eastAsia="es-ES"/>
        </w:rPr>
        <w:t xml:space="preserve">                </w:t>
      </w:r>
    </w:p>
    <w:p w14:paraId="3D386F39" w14:textId="77777777" w:rsidR="00CA31A2" w:rsidRPr="005F57FC" w:rsidRDefault="00CA31A2" w:rsidP="00CA31A2">
      <w:pPr>
        <w:pStyle w:val="Prrafodelista"/>
        <w:numPr>
          <w:ilvl w:val="0"/>
          <w:numId w:val="12"/>
        </w:numPr>
        <w:shd w:val="clear" w:color="auto" w:fill="000000"/>
        <w:spacing w:after="0" w:line="285" w:lineRule="atLeast"/>
        <w:rPr>
          <w:rFonts w:ascii="Consolas" w:eastAsia="Times New Roman" w:hAnsi="Consolas" w:cs="Times New Roman"/>
          <w:color w:val="FFFFFF"/>
          <w:sz w:val="12"/>
          <w:szCs w:val="12"/>
          <w:lang w:val="es-ES" w:eastAsia="es-ES"/>
        </w:rPr>
      </w:pPr>
      <w:r w:rsidRPr="008F63B9">
        <w:rPr>
          <w:rFonts w:ascii="Consolas" w:eastAsia="Times New Roman" w:hAnsi="Consolas" w:cs="Times New Roman"/>
          <w:color w:val="FFFFFF"/>
          <w:sz w:val="12"/>
          <w:szCs w:val="12"/>
          <w:lang w:val="es-ES" w:eastAsia="es-ES"/>
        </w:rPr>
        <w:t xml:space="preserve">                </w:t>
      </w:r>
      <w:proofErr w:type="spellStart"/>
      <w:r w:rsidRPr="005F57FC">
        <w:rPr>
          <w:rFonts w:ascii="Consolas" w:eastAsia="Times New Roman" w:hAnsi="Consolas" w:cs="Times New Roman"/>
          <w:color w:val="C586C0"/>
          <w:sz w:val="12"/>
          <w:szCs w:val="12"/>
          <w:lang w:val="es-ES" w:eastAsia="es-ES"/>
        </w:rPr>
        <w:t>except</w:t>
      </w:r>
      <w:proofErr w:type="spellEnd"/>
      <w:r w:rsidRPr="005F57FC">
        <w:rPr>
          <w:rFonts w:ascii="Consolas" w:eastAsia="Times New Roman" w:hAnsi="Consolas" w:cs="Times New Roman"/>
          <w:color w:val="FFFFFF"/>
          <w:sz w:val="12"/>
          <w:szCs w:val="12"/>
          <w:lang w:val="es-ES" w:eastAsia="es-ES"/>
        </w:rPr>
        <w:t>:</w:t>
      </w:r>
    </w:p>
    <w:p w14:paraId="390FA14B" w14:textId="77777777" w:rsidR="00CA31A2" w:rsidRPr="00C17551" w:rsidRDefault="00CA31A2" w:rsidP="00CA31A2">
      <w:pPr>
        <w:pStyle w:val="Prrafodelista"/>
        <w:numPr>
          <w:ilvl w:val="0"/>
          <w:numId w:val="12"/>
        </w:numPr>
        <w:shd w:val="clear" w:color="auto" w:fill="000000"/>
        <w:spacing w:after="0" w:line="285" w:lineRule="atLeast"/>
        <w:rPr>
          <w:rFonts w:ascii="Consolas" w:eastAsia="Times New Roman" w:hAnsi="Consolas" w:cs="Times New Roman"/>
          <w:color w:val="FFFFFF"/>
          <w:sz w:val="12"/>
          <w:szCs w:val="12"/>
          <w:lang w:eastAsia="es-ES"/>
        </w:rPr>
      </w:pPr>
      <w:r w:rsidRPr="00C17551">
        <w:rPr>
          <w:rFonts w:ascii="Consolas" w:eastAsia="Times New Roman" w:hAnsi="Consolas" w:cs="Times New Roman"/>
          <w:color w:val="FFFFFF"/>
          <w:sz w:val="12"/>
          <w:szCs w:val="12"/>
          <w:lang w:eastAsia="es-ES"/>
        </w:rPr>
        <w:t xml:space="preserve">                    </w:t>
      </w:r>
      <w:r w:rsidRPr="00C17551">
        <w:rPr>
          <w:rFonts w:ascii="Consolas" w:eastAsia="Times New Roman" w:hAnsi="Consolas" w:cs="Times New Roman"/>
          <w:color w:val="7CA668"/>
          <w:sz w:val="12"/>
          <w:szCs w:val="12"/>
          <w:lang w:eastAsia="es-ES"/>
        </w:rPr>
        <w:t># Add command to the bottom of Sequencer</w:t>
      </w:r>
    </w:p>
    <w:p w14:paraId="27AB8DF1" w14:textId="77777777" w:rsidR="00CA31A2" w:rsidRPr="005F57FC" w:rsidRDefault="00CA31A2" w:rsidP="00CA31A2">
      <w:pPr>
        <w:pStyle w:val="Prrafodelista"/>
        <w:numPr>
          <w:ilvl w:val="0"/>
          <w:numId w:val="12"/>
        </w:numPr>
        <w:shd w:val="clear" w:color="auto" w:fill="000000"/>
        <w:spacing w:after="0" w:line="285" w:lineRule="atLeast"/>
        <w:rPr>
          <w:rFonts w:ascii="Consolas" w:eastAsia="Times New Roman" w:hAnsi="Consolas" w:cs="Times New Roman"/>
          <w:color w:val="FFFFFF"/>
          <w:sz w:val="12"/>
          <w:szCs w:val="12"/>
          <w:lang w:val="es-ES" w:eastAsia="es-ES"/>
        </w:rPr>
      </w:pPr>
      <w:r w:rsidRPr="00C17551">
        <w:rPr>
          <w:rFonts w:ascii="Consolas" w:eastAsia="Times New Roman" w:hAnsi="Consolas" w:cs="Times New Roman"/>
          <w:color w:val="FFFFFF"/>
          <w:sz w:val="12"/>
          <w:szCs w:val="12"/>
          <w:lang w:eastAsia="es-ES"/>
        </w:rPr>
        <w:t xml:space="preserve">                    </w:t>
      </w:r>
      <w:proofErr w:type="spellStart"/>
      <w:proofErr w:type="gramStart"/>
      <w:r w:rsidRPr="005F57FC">
        <w:rPr>
          <w:rFonts w:ascii="Consolas" w:eastAsia="Times New Roman" w:hAnsi="Consolas" w:cs="Times New Roman"/>
          <w:color w:val="9CDCFE"/>
          <w:sz w:val="12"/>
          <w:szCs w:val="12"/>
          <w:lang w:val="es-ES" w:eastAsia="es-ES"/>
        </w:rPr>
        <w:t>self</w:t>
      </w:r>
      <w:r w:rsidRPr="005F57FC">
        <w:rPr>
          <w:rFonts w:ascii="Consolas" w:eastAsia="Times New Roman" w:hAnsi="Consolas" w:cs="Times New Roman"/>
          <w:color w:val="FFFFFF"/>
          <w:sz w:val="12"/>
          <w:szCs w:val="12"/>
          <w:lang w:val="es-ES" w:eastAsia="es-ES"/>
        </w:rPr>
        <w:t>.</w:t>
      </w:r>
      <w:r w:rsidRPr="005F57FC">
        <w:rPr>
          <w:rFonts w:ascii="Consolas" w:eastAsia="Times New Roman" w:hAnsi="Consolas" w:cs="Times New Roman"/>
          <w:color w:val="9CDCFE"/>
          <w:sz w:val="12"/>
          <w:szCs w:val="12"/>
          <w:lang w:val="es-ES" w:eastAsia="es-ES"/>
        </w:rPr>
        <w:t>Sequencer</w:t>
      </w:r>
      <w:r w:rsidRPr="005F57FC">
        <w:rPr>
          <w:rFonts w:ascii="Consolas" w:eastAsia="Times New Roman" w:hAnsi="Consolas" w:cs="Times New Roman"/>
          <w:color w:val="FFFFFF"/>
          <w:sz w:val="12"/>
          <w:szCs w:val="12"/>
          <w:lang w:val="es-ES" w:eastAsia="es-ES"/>
        </w:rPr>
        <w:t>.</w:t>
      </w:r>
      <w:r w:rsidRPr="005F57FC">
        <w:rPr>
          <w:rFonts w:ascii="Consolas" w:eastAsia="Times New Roman" w:hAnsi="Consolas" w:cs="Times New Roman"/>
          <w:color w:val="DCDCAA"/>
          <w:sz w:val="12"/>
          <w:szCs w:val="12"/>
          <w:lang w:val="es-ES" w:eastAsia="es-ES"/>
        </w:rPr>
        <w:t>append</w:t>
      </w:r>
      <w:proofErr w:type="spellEnd"/>
      <w:proofErr w:type="gramEnd"/>
      <w:r w:rsidRPr="005F57FC">
        <w:rPr>
          <w:rFonts w:ascii="Consolas" w:eastAsia="Times New Roman" w:hAnsi="Consolas" w:cs="Times New Roman"/>
          <w:color w:val="FFFFFF"/>
          <w:sz w:val="12"/>
          <w:szCs w:val="12"/>
          <w:lang w:val="es-ES" w:eastAsia="es-ES"/>
        </w:rPr>
        <w:t>(</w:t>
      </w:r>
      <w:proofErr w:type="spellStart"/>
      <w:r w:rsidRPr="005F57FC">
        <w:rPr>
          <w:rFonts w:ascii="Consolas" w:eastAsia="Times New Roman" w:hAnsi="Consolas" w:cs="Times New Roman"/>
          <w:color w:val="9CDCFE"/>
          <w:sz w:val="12"/>
          <w:szCs w:val="12"/>
          <w:lang w:val="es-ES" w:eastAsia="es-ES"/>
        </w:rPr>
        <w:t>command</w:t>
      </w:r>
      <w:proofErr w:type="spellEnd"/>
      <w:r w:rsidRPr="005F57FC">
        <w:rPr>
          <w:rFonts w:ascii="Consolas" w:eastAsia="Times New Roman" w:hAnsi="Consolas" w:cs="Times New Roman"/>
          <w:color w:val="FFFFFF"/>
          <w:sz w:val="12"/>
          <w:szCs w:val="12"/>
          <w:lang w:val="es-ES" w:eastAsia="es-ES"/>
        </w:rPr>
        <w:t>)</w:t>
      </w:r>
    </w:p>
    <w:p w14:paraId="7B712C44" w14:textId="77777777" w:rsidR="00CA31A2" w:rsidRPr="005F57FC" w:rsidRDefault="00CA31A2" w:rsidP="00CA31A2">
      <w:pPr>
        <w:pStyle w:val="Prrafodelista"/>
        <w:numPr>
          <w:ilvl w:val="0"/>
          <w:numId w:val="12"/>
        </w:numPr>
        <w:shd w:val="clear" w:color="auto" w:fill="000000"/>
        <w:spacing w:after="0" w:line="285" w:lineRule="atLeast"/>
        <w:rPr>
          <w:rFonts w:ascii="Consolas" w:eastAsia="Times New Roman" w:hAnsi="Consolas" w:cs="Times New Roman"/>
          <w:color w:val="FFFFFF"/>
          <w:sz w:val="12"/>
          <w:szCs w:val="12"/>
          <w:lang w:val="es-ES" w:eastAsia="es-ES"/>
        </w:rPr>
      </w:pPr>
      <w:r w:rsidRPr="005F57FC">
        <w:rPr>
          <w:rFonts w:ascii="Consolas" w:eastAsia="Times New Roman" w:hAnsi="Consolas" w:cs="Times New Roman"/>
          <w:color w:val="FFFFFF"/>
          <w:sz w:val="12"/>
          <w:szCs w:val="12"/>
          <w:lang w:val="es-ES" w:eastAsia="es-ES"/>
        </w:rPr>
        <w:t xml:space="preserve">            </w:t>
      </w:r>
    </w:p>
    <w:p w14:paraId="3FBC251D" w14:textId="77777777" w:rsidR="00CA31A2" w:rsidRPr="005F57FC" w:rsidRDefault="00CA31A2" w:rsidP="00CA31A2">
      <w:pPr>
        <w:pStyle w:val="Prrafodelista"/>
        <w:numPr>
          <w:ilvl w:val="0"/>
          <w:numId w:val="12"/>
        </w:numPr>
        <w:shd w:val="clear" w:color="auto" w:fill="000000"/>
        <w:spacing w:after="0" w:line="285" w:lineRule="atLeast"/>
        <w:rPr>
          <w:rFonts w:ascii="Consolas" w:eastAsia="Times New Roman" w:hAnsi="Consolas" w:cs="Times New Roman"/>
          <w:color w:val="FFFFFF"/>
          <w:sz w:val="12"/>
          <w:szCs w:val="12"/>
          <w:lang w:val="es-ES" w:eastAsia="es-ES"/>
        </w:rPr>
      </w:pPr>
      <w:r w:rsidRPr="005F57FC">
        <w:rPr>
          <w:rFonts w:ascii="Consolas" w:eastAsia="Times New Roman" w:hAnsi="Consolas" w:cs="Times New Roman"/>
          <w:color w:val="FFFFFF"/>
          <w:sz w:val="12"/>
          <w:szCs w:val="12"/>
          <w:lang w:val="es-ES" w:eastAsia="es-ES"/>
        </w:rPr>
        <w:t xml:space="preserve">            </w:t>
      </w:r>
      <w:r w:rsidRPr="005F57FC">
        <w:rPr>
          <w:rFonts w:ascii="Consolas" w:eastAsia="Times New Roman" w:hAnsi="Consolas" w:cs="Times New Roman"/>
          <w:color w:val="7CA668"/>
          <w:sz w:val="12"/>
          <w:szCs w:val="12"/>
          <w:lang w:val="es-ES" w:eastAsia="es-ES"/>
        </w:rPr>
        <w:t xml:space="preserve"># </w:t>
      </w:r>
      <w:proofErr w:type="spellStart"/>
      <w:r w:rsidRPr="005F57FC">
        <w:rPr>
          <w:rFonts w:ascii="Consolas" w:eastAsia="Times New Roman" w:hAnsi="Consolas" w:cs="Times New Roman"/>
          <w:color w:val="7CA668"/>
          <w:sz w:val="12"/>
          <w:szCs w:val="12"/>
          <w:lang w:val="es-ES" w:eastAsia="es-ES"/>
        </w:rPr>
        <w:t>Reset</w:t>
      </w:r>
      <w:proofErr w:type="spellEnd"/>
      <w:r w:rsidRPr="005F57FC">
        <w:rPr>
          <w:rFonts w:ascii="Consolas" w:eastAsia="Times New Roman" w:hAnsi="Consolas" w:cs="Times New Roman"/>
          <w:color w:val="7CA668"/>
          <w:sz w:val="12"/>
          <w:szCs w:val="12"/>
          <w:lang w:val="es-ES" w:eastAsia="es-ES"/>
        </w:rPr>
        <w:t xml:space="preserve"> </w:t>
      </w:r>
      <w:proofErr w:type="spellStart"/>
      <w:r w:rsidRPr="005F57FC">
        <w:rPr>
          <w:rFonts w:ascii="Consolas" w:eastAsia="Times New Roman" w:hAnsi="Consolas" w:cs="Times New Roman"/>
          <w:color w:val="7CA668"/>
          <w:sz w:val="12"/>
          <w:szCs w:val="12"/>
          <w:lang w:val="es-ES" w:eastAsia="es-ES"/>
        </w:rPr>
        <w:t>autocmd</w:t>
      </w:r>
      <w:proofErr w:type="spellEnd"/>
    </w:p>
    <w:p w14:paraId="2FE89F7B" w14:textId="77777777" w:rsidR="00CA31A2" w:rsidRPr="005F57FC" w:rsidRDefault="00CA31A2" w:rsidP="00CA31A2">
      <w:pPr>
        <w:pStyle w:val="Prrafodelista"/>
        <w:numPr>
          <w:ilvl w:val="0"/>
          <w:numId w:val="12"/>
        </w:numPr>
        <w:shd w:val="clear" w:color="auto" w:fill="000000"/>
        <w:spacing w:after="0" w:line="285" w:lineRule="atLeast"/>
        <w:rPr>
          <w:rFonts w:ascii="Consolas" w:eastAsia="Times New Roman" w:hAnsi="Consolas" w:cs="Times New Roman"/>
          <w:color w:val="FFFFFF"/>
          <w:sz w:val="12"/>
          <w:szCs w:val="12"/>
          <w:lang w:val="es-ES" w:eastAsia="es-ES"/>
        </w:rPr>
      </w:pPr>
      <w:r w:rsidRPr="005F57FC">
        <w:rPr>
          <w:rFonts w:ascii="Consolas" w:eastAsia="Times New Roman" w:hAnsi="Consolas" w:cs="Times New Roman"/>
          <w:color w:val="FFFFFF"/>
          <w:sz w:val="12"/>
          <w:szCs w:val="12"/>
          <w:lang w:val="es-ES" w:eastAsia="es-ES"/>
        </w:rPr>
        <w:t xml:space="preserve">            </w:t>
      </w:r>
      <w:proofErr w:type="spellStart"/>
      <w:r w:rsidRPr="005F57FC">
        <w:rPr>
          <w:rFonts w:ascii="Consolas" w:eastAsia="Times New Roman" w:hAnsi="Consolas" w:cs="Times New Roman"/>
          <w:color w:val="9CDCFE"/>
          <w:sz w:val="12"/>
          <w:szCs w:val="12"/>
          <w:lang w:val="es-ES" w:eastAsia="es-ES"/>
        </w:rPr>
        <w:t>self</w:t>
      </w:r>
      <w:r w:rsidRPr="005F57FC">
        <w:rPr>
          <w:rFonts w:ascii="Consolas" w:eastAsia="Times New Roman" w:hAnsi="Consolas" w:cs="Times New Roman"/>
          <w:color w:val="FFFFFF"/>
          <w:sz w:val="12"/>
          <w:szCs w:val="12"/>
          <w:lang w:val="es-ES" w:eastAsia="es-ES"/>
        </w:rPr>
        <w:t>.</w:t>
      </w:r>
      <w:r w:rsidRPr="005F57FC">
        <w:rPr>
          <w:rFonts w:ascii="Consolas" w:eastAsia="Times New Roman" w:hAnsi="Consolas" w:cs="Times New Roman"/>
          <w:color w:val="9CDCFE"/>
          <w:sz w:val="12"/>
          <w:szCs w:val="12"/>
          <w:lang w:val="es-ES" w:eastAsia="es-ES"/>
        </w:rPr>
        <w:t>new_autocmd</w:t>
      </w:r>
      <w:proofErr w:type="spellEnd"/>
      <w:r w:rsidRPr="005F57FC">
        <w:rPr>
          <w:rFonts w:ascii="Consolas" w:eastAsia="Times New Roman" w:hAnsi="Consolas" w:cs="Times New Roman"/>
          <w:color w:val="FFFFFF"/>
          <w:sz w:val="12"/>
          <w:szCs w:val="12"/>
          <w:lang w:val="es-ES" w:eastAsia="es-ES"/>
        </w:rPr>
        <w:t xml:space="preserve"> </w:t>
      </w:r>
      <w:r w:rsidRPr="005F57FC">
        <w:rPr>
          <w:rFonts w:ascii="Consolas" w:eastAsia="Times New Roman" w:hAnsi="Consolas" w:cs="Times New Roman"/>
          <w:color w:val="D4D4D4"/>
          <w:sz w:val="12"/>
          <w:szCs w:val="12"/>
          <w:lang w:val="es-ES" w:eastAsia="es-ES"/>
        </w:rPr>
        <w:t>=</w:t>
      </w:r>
      <w:r w:rsidRPr="005F57FC">
        <w:rPr>
          <w:rFonts w:ascii="Consolas" w:eastAsia="Times New Roman" w:hAnsi="Consolas" w:cs="Times New Roman"/>
          <w:color w:val="FFFFFF"/>
          <w:sz w:val="12"/>
          <w:szCs w:val="12"/>
          <w:lang w:val="es-ES" w:eastAsia="es-ES"/>
        </w:rPr>
        <w:t xml:space="preserve"> </w:t>
      </w:r>
      <w:r w:rsidRPr="005F57FC">
        <w:rPr>
          <w:rFonts w:ascii="Consolas" w:eastAsia="Times New Roman" w:hAnsi="Consolas" w:cs="Times New Roman"/>
          <w:color w:val="569CD6"/>
          <w:sz w:val="12"/>
          <w:szCs w:val="12"/>
          <w:lang w:val="es-ES" w:eastAsia="es-ES"/>
        </w:rPr>
        <w:t>False</w:t>
      </w:r>
    </w:p>
    <w:p w14:paraId="0A3AF247" w14:textId="77777777" w:rsidR="00CA31A2" w:rsidRPr="005F57FC" w:rsidRDefault="00CA31A2" w:rsidP="00CA31A2">
      <w:pPr>
        <w:pStyle w:val="Prrafodelista"/>
        <w:numPr>
          <w:ilvl w:val="0"/>
          <w:numId w:val="12"/>
        </w:numPr>
        <w:shd w:val="clear" w:color="auto" w:fill="000000"/>
        <w:spacing w:after="0" w:line="285" w:lineRule="atLeast"/>
        <w:rPr>
          <w:rFonts w:ascii="Consolas" w:eastAsia="Times New Roman" w:hAnsi="Consolas" w:cs="Times New Roman"/>
          <w:color w:val="FFFFFF"/>
          <w:sz w:val="12"/>
          <w:szCs w:val="12"/>
          <w:lang w:val="es-ES" w:eastAsia="es-ES"/>
        </w:rPr>
      </w:pPr>
    </w:p>
    <w:p w14:paraId="126D30F0" w14:textId="77777777" w:rsidR="00CA31A2" w:rsidRPr="005F57FC" w:rsidRDefault="00CA31A2" w:rsidP="00CA31A2">
      <w:pPr>
        <w:pStyle w:val="Prrafodelista"/>
        <w:numPr>
          <w:ilvl w:val="0"/>
          <w:numId w:val="12"/>
        </w:numPr>
        <w:shd w:val="clear" w:color="auto" w:fill="000000"/>
        <w:spacing w:after="0" w:line="285" w:lineRule="atLeast"/>
        <w:rPr>
          <w:rFonts w:ascii="Consolas" w:eastAsia="Times New Roman" w:hAnsi="Consolas" w:cs="Times New Roman"/>
          <w:color w:val="FFFFFF"/>
          <w:sz w:val="12"/>
          <w:szCs w:val="12"/>
          <w:lang w:val="es-ES" w:eastAsia="es-ES"/>
        </w:rPr>
      </w:pPr>
      <w:r w:rsidRPr="005F57FC">
        <w:rPr>
          <w:rFonts w:ascii="Consolas" w:eastAsia="Times New Roman" w:hAnsi="Consolas" w:cs="Times New Roman"/>
          <w:color w:val="FFFFFF"/>
          <w:sz w:val="12"/>
          <w:szCs w:val="12"/>
          <w:lang w:val="es-ES" w:eastAsia="es-ES"/>
        </w:rPr>
        <w:t xml:space="preserve">        </w:t>
      </w:r>
      <w:r w:rsidRPr="005F57FC">
        <w:rPr>
          <w:rFonts w:ascii="Consolas" w:eastAsia="Times New Roman" w:hAnsi="Consolas" w:cs="Times New Roman"/>
          <w:color w:val="7CA668"/>
          <w:sz w:val="12"/>
          <w:szCs w:val="12"/>
          <w:lang w:val="es-ES" w:eastAsia="es-ES"/>
        </w:rPr>
        <w:t xml:space="preserve"># </w:t>
      </w:r>
      <w:proofErr w:type="spellStart"/>
      <w:r w:rsidRPr="005F57FC">
        <w:rPr>
          <w:rFonts w:ascii="Consolas" w:eastAsia="Times New Roman" w:hAnsi="Consolas" w:cs="Times New Roman"/>
          <w:color w:val="7CA668"/>
          <w:sz w:val="12"/>
          <w:szCs w:val="12"/>
          <w:lang w:val="es-ES" w:eastAsia="es-ES"/>
        </w:rPr>
        <w:t>Update</w:t>
      </w:r>
      <w:proofErr w:type="spellEnd"/>
      <w:r w:rsidRPr="005F57FC">
        <w:rPr>
          <w:rFonts w:ascii="Consolas" w:eastAsia="Times New Roman" w:hAnsi="Consolas" w:cs="Times New Roman"/>
          <w:color w:val="7CA668"/>
          <w:sz w:val="12"/>
          <w:szCs w:val="12"/>
          <w:lang w:val="es-ES" w:eastAsia="es-ES"/>
        </w:rPr>
        <w:t xml:space="preserve"> </w:t>
      </w:r>
      <w:proofErr w:type="spellStart"/>
      <w:r w:rsidRPr="005F57FC">
        <w:rPr>
          <w:rFonts w:ascii="Consolas" w:eastAsia="Times New Roman" w:hAnsi="Consolas" w:cs="Times New Roman"/>
          <w:color w:val="7CA668"/>
          <w:sz w:val="12"/>
          <w:szCs w:val="12"/>
          <w:lang w:val="es-ES" w:eastAsia="es-ES"/>
        </w:rPr>
        <w:t>rovers</w:t>
      </w:r>
      <w:proofErr w:type="spellEnd"/>
      <w:r w:rsidRPr="005F57FC">
        <w:rPr>
          <w:rFonts w:ascii="Consolas" w:eastAsia="Times New Roman" w:hAnsi="Consolas" w:cs="Times New Roman"/>
          <w:color w:val="7CA668"/>
          <w:sz w:val="12"/>
          <w:szCs w:val="12"/>
          <w:lang w:val="es-ES" w:eastAsia="es-ES"/>
        </w:rPr>
        <w:t xml:space="preserve"> </w:t>
      </w:r>
      <w:proofErr w:type="spellStart"/>
      <w:r w:rsidRPr="005F57FC">
        <w:rPr>
          <w:rFonts w:ascii="Consolas" w:eastAsia="Times New Roman" w:hAnsi="Consolas" w:cs="Times New Roman"/>
          <w:color w:val="7CA668"/>
          <w:sz w:val="12"/>
          <w:szCs w:val="12"/>
          <w:lang w:val="es-ES" w:eastAsia="es-ES"/>
        </w:rPr>
        <w:t>task</w:t>
      </w:r>
      <w:proofErr w:type="spellEnd"/>
    </w:p>
    <w:p w14:paraId="01FB21EF" w14:textId="77777777" w:rsidR="00CA31A2" w:rsidRPr="00C17551" w:rsidRDefault="00CA31A2" w:rsidP="00CA31A2">
      <w:pPr>
        <w:pStyle w:val="Prrafodelista"/>
        <w:numPr>
          <w:ilvl w:val="0"/>
          <w:numId w:val="12"/>
        </w:numPr>
        <w:shd w:val="clear" w:color="auto" w:fill="000000"/>
        <w:spacing w:after="0" w:line="285" w:lineRule="atLeast"/>
        <w:rPr>
          <w:rFonts w:ascii="Consolas" w:eastAsia="Times New Roman" w:hAnsi="Consolas" w:cs="Times New Roman"/>
          <w:color w:val="FFFFFF"/>
          <w:sz w:val="12"/>
          <w:szCs w:val="12"/>
          <w:lang w:eastAsia="es-ES"/>
        </w:rPr>
      </w:pPr>
      <w:r w:rsidRPr="00C17551">
        <w:rPr>
          <w:rFonts w:ascii="Consolas" w:eastAsia="Times New Roman" w:hAnsi="Consolas" w:cs="Times New Roman"/>
          <w:color w:val="FFFFFF"/>
          <w:sz w:val="12"/>
          <w:szCs w:val="12"/>
          <w:lang w:eastAsia="es-ES"/>
        </w:rPr>
        <w:t xml:space="preserve">        </w:t>
      </w:r>
      <w:proofErr w:type="spellStart"/>
      <w:proofErr w:type="gramStart"/>
      <w:r w:rsidRPr="00C17551">
        <w:rPr>
          <w:rFonts w:ascii="Consolas" w:eastAsia="Times New Roman" w:hAnsi="Consolas" w:cs="Times New Roman"/>
          <w:color w:val="9CDCFE"/>
          <w:sz w:val="12"/>
          <w:szCs w:val="12"/>
          <w:lang w:eastAsia="es-ES"/>
        </w:rPr>
        <w:t>self</w:t>
      </w:r>
      <w:r w:rsidRPr="00C17551">
        <w:rPr>
          <w:rFonts w:ascii="Consolas" w:eastAsia="Times New Roman" w:hAnsi="Consolas" w:cs="Times New Roman"/>
          <w:color w:val="FFFFFF"/>
          <w:sz w:val="12"/>
          <w:szCs w:val="12"/>
          <w:lang w:eastAsia="es-ES"/>
        </w:rPr>
        <w:t>.</w:t>
      </w:r>
      <w:r w:rsidRPr="00C17551">
        <w:rPr>
          <w:rFonts w:ascii="Consolas" w:eastAsia="Times New Roman" w:hAnsi="Consolas" w:cs="Times New Roman"/>
          <w:color w:val="DCDCAA"/>
          <w:sz w:val="12"/>
          <w:szCs w:val="12"/>
          <w:lang w:eastAsia="es-ES"/>
        </w:rPr>
        <w:t>update</w:t>
      </w:r>
      <w:proofErr w:type="gramEnd"/>
      <w:r w:rsidRPr="00C17551">
        <w:rPr>
          <w:rFonts w:ascii="Consolas" w:eastAsia="Times New Roman" w:hAnsi="Consolas" w:cs="Times New Roman"/>
          <w:color w:val="DCDCAA"/>
          <w:sz w:val="12"/>
          <w:szCs w:val="12"/>
          <w:lang w:eastAsia="es-ES"/>
        </w:rPr>
        <w:t>_rover_task</w:t>
      </w:r>
      <w:proofErr w:type="spellEnd"/>
      <w:r w:rsidRPr="00C17551">
        <w:rPr>
          <w:rFonts w:ascii="Consolas" w:eastAsia="Times New Roman" w:hAnsi="Consolas" w:cs="Times New Roman"/>
          <w:color w:val="FFFFFF"/>
          <w:sz w:val="12"/>
          <w:szCs w:val="12"/>
          <w:lang w:eastAsia="es-ES"/>
        </w:rPr>
        <w:t>(</w:t>
      </w:r>
      <w:r w:rsidRPr="00C17551">
        <w:rPr>
          <w:rFonts w:ascii="Consolas" w:eastAsia="Times New Roman" w:hAnsi="Consolas" w:cs="Times New Roman"/>
          <w:color w:val="9CDCFE"/>
          <w:sz w:val="12"/>
          <w:szCs w:val="12"/>
          <w:lang w:eastAsia="es-ES"/>
        </w:rPr>
        <w:t>rover</w:t>
      </w:r>
      <w:r w:rsidRPr="00C17551">
        <w:rPr>
          <w:rFonts w:ascii="Consolas" w:eastAsia="Times New Roman" w:hAnsi="Consolas" w:cs="Times New Roman"/>
          <w:color w:val="D4D4D4"/>
          <w:sz w:val="12"/>
          <w:szCs w:val="12"/>
          <w:lang w:eastAsia="es-ES"/>
        </w:rPr>
        <w:t>=</w:t>
      </w:r>
      <w:proofErr w:type="spellStart"/>
      <w:r w:rsidRPr="00C17551">
        <w:rPr>
          <w:rFonts w:ascii="Consolas" w:eastAsia="Times New Roman" w:hAnsi="Consolas" w:cs="Times New Roman"/>
          <w:color w:val="569CD6"/>
          <w:sz w:val="12"/>
          <w:szCs w:val="12"/>
          <w:lang w:eastAsia="es-ES"/>
        </w:rPr>
        <w:t>None</w:t>
      </w:r>
      <w:r w:rsidRPr="00C17551">
        <w:rPr>
          <w:rFonts w:ascii="Consolas" w:eastAsia="Times New Roman" w:hAnsi="Consolas" w:cs="Times New Roman"/>
          <w:color w:val="FFFFFF"/>
          <w:sz w:val="12"/>
          <w:szCs w:val="12"/>
          <w:lang w:eastAsia="es-ES"/>
        </w:rPr>
        <w:t>,</w:t>
      </w:r>
      <w:r w:rsidRPr="00C17551">
        <w:rPr>
          <w:rFonts w:ascii="Consolas" w:eastAsia="Times New Roman" w:hAnsi="Consolas" w:cs="Times New Roman"/>
          <w:color w:val="9CDCFE"/>
          <w:sz w:val="12"/>
          <w:szCs w:val="12"/>
          <w:lang w:eastAsia="es-ES"/>
        </w:rPr>
        <w:t>cmd</w:t>
      </w:r>
      <w:proofErr w:type="spellEnd"/>
      <w:r w:rsidRPr="00C17551">
        <w:rPr>
          <w:rFonts w:ascii="Consolas" w:eastAsia="Times New Roman" w:hAnsi="Consolas" w:cs="Times New Roman"/>
          <w:color w:val="FFFFFF"/>
          <w:sz w:val="12"/>
          <w:szCs w:val="12"/>
          <w:lang w:eastAsia="es-ES"/>
        </w:rPr>
        <w:t xml:space="preserve"> </w:t>
      </w:r>
      <w:r w:rsidRPr="00C17551">
        <w:rPr>
          <w:rFonts w:ascii="Consolas" w:eastAsia="Times New Roman" w:hAnsi="Consolas" w:cs="Times New Roman"/>
          <w:color w:val="D4D4D4"/>
          <w:sz w:val="12"/>
          <w:szCs w:val="12"/>
          <w:lang w:eastAsia="es-ES"/>
        </w:rPr>
        <w:t>=</w:t>
      </w:r>
      <w:r w:rsidRPr="00C17551">
        <w:rPr>
          <w:rFonts w:ascii="Consolas" w:eastAsia="Times New Roman" w:hAnsi="Consolas" w:cs="Times New Roman"/>
          <w:color w:val="FFFFFF"/>
          <w:sz w:val="12"/>
          <w:szCs w:val="12"/>
          <w:lang w:eastAsia="es-ES"/>
        </w:rPr>
        <w:t xml:space="preserve"> </w:t>
      </w:r>
      <w:r w:rsidRPr="00C17551">
        <w:rPr>
          <w:rFonts w:ascii="Consolas" w:eastAsia="Times New Roman" w:hAnsi="Consolas" w:cs="Times New Roman"/>
          <w:color w:val="569CD6"/>
          <w:sz w:val="12"/>
          <w:szCs w:val="12"/>
          <w:lang w:eastAsia="es-ES"/>
        </w:rPr>
        <w:t>None</w:t>
      </w:r>
      <w:r w:rsidRPr="00C17551">
        <w:rPr>
          <w:rFonts w:ascii="Consolas" w:eastAsia="Times New Roman" w:hAnsi="Consolas" w:cs="Times New Roman"/>
          <w:color w:val="FFFFFF"/>
          <w:sz w:val="12"/>
          <w:szCs w:val="12"/>
          <w:lang w:eastAsia="es-ES"/>
        </w:rPr>
        <w:t>)</w:t>
      </w:r>
    </w:p>
    <w:p w14:paraId="1A5190E3" w14:textId="77777777" w:rsidR="00CA31A2" w:rsidRPr="00C17551" w:rsidRDefault="00CA31A2" w:rsidP="00CA31A2">
      <w:pPr>
        <w:pStyle w:val="Prrafodelista"/>
        <w:numPr>
          <w:ilvl w:val="0"/>
          <w:numId w:val="12"/>
        </w:numPr>
        <w:shd w:val="clear" w:color="auto" w:fill="000000"/>
        <w:spacing w:after="240" w:line="285" w:lineRule="atLeast"/>
        <w:rPr>
          <w:rFonts w:ascii="Consolas" w:eastAsia="Times New Roman" w:hAnsi="Consolas" w:cs="Times New Roman"/>
          <w:color w:val="FFFFFF"/>
          <w:sz w:val="12"/>
          <w:szCs w:val="12"/>
          <w:lang w:eastAsia="es-ES"/>
        </w:rPr>
      </w:pPr>
    </w:p>
    <w:p w14:paraId="46301DBF" w14:textId="77777777" w:rsidR="00CA31A2" w:rsidRPr="00C17551" w:rsidRDefault="00CA31A2" w:rsidP="00CA31A2">
      <w:pPr>
        <w:pStyle w:val="Prrafodelista"/>
        <w:numPr>
          <w:ilvl w:val="0"/>
          <w:numId w:val="12"/>
        </w:numPr>
        <w:shd w:val="clear" w:color="auto" w:fill="000000"/>
        <w:spacing w:after="0" w:line="285" w:lineRule="atLeast"/>
        <w:rPr>
          <w:rFonts w:ascii="Consolas" w:eastAsia="Times New Roman" w:hAnsi="Consolas" w:cs="Times New Roman"/>
          <w:color w:val="FFFFFF"/>
          <w:sz w:val="12"/>
          <w:szCs w:val="12"/>
          <w:lang w:eastAsia="es-ES"/>
        </w:rPr>
      </w:pPr>
      <w:r w:rsidRPr="00C17551">
        <w:rPr>
          <w:rFonts w:ascii="Consolas" w:eastAsia="Times New Roman" w:hAnsi="Consolas" w:cs="Times New Roman"/>
          <w:color w:val="FFFFFF"/>
          <w:sz w:val="12"/>
          <w:szCs w:val="12"/>
          <w:lang w:eastAsia="es-ES"/>
        </w:rPr>
        <w:t xml:space="preserve">        </w:t>
      </w:r>
      <w:r w:rsidRPr="00C17551">
        <w:rPr>
          <w:rFonts w:ascii="Consolas" w:eastAsia="Times New Roman" w:hAnsi="Consolas" w:cs="Times New Roman"/>
          <w:color w:val="7CA668"/>
          <w:sz w:val="12"/>
          <w:szCs w:val="12"/>
          <w:lang w:eastAsia="es-ES"/>
        </w:rPr>
        <w:t># ------------------- SAVE SEQUENCER IN MYSQL DB ----------------------------</w:t>
      </w:r>
    </w:p>
    <w:p w14:paraId="3EF20B98" w14:textId="77777777" w:rsidR="00CA31A2" w:rsidRPr="00C17551" w:rsidRDefault="00CA31A2" w:rsidP="00CA31A2">
      <w:pPr>
        <w:pStyle w:val="Prrafodelista"/>
        <w:numPr>
          <w:ilvl w:val="0"/>
          <w:numId w:val="12"/>
        </w:numPr>
        <w:shd w:val="clear" w:color="auto" w:fill="000000"/>
        <w:spacing w:after="0" w:line="285" w:lineRule="atLeast"/>
        <w:rPr>
          <w:rFonts w:ascii="Consolas" w:eastAsia="Times New Roman" w:hAnsi="Consolas" w:cs="Times New Roman"/>
          <w:color w:val="FFFFFF"/>
          <w:sz w:val="12"/>
          <w:szCs w:val="12"/>
          <w:lang w:eastAsia="es-ES"/>
        </w:rPr>
      </w:pPr>
      <w:r w:rsidRPr="00C17551">
        <w:rPr>
          <w:rFonts w:ascii="Consolas" w:eastAsia="Times New Roman" w:hAnsi="Consolas" w:cs="Times New Roman"/>
          <w:color w:val="FFFFFF"/>
          <w:sz w:val="12"/>
          <w:szCs w:val="12"/>
          <w:lang w:eastAsia="es-ES"/>
        </w:rPr>
        <w:t xml:space="preserve">        </w:t>
      </w:r>
    </w:p>
    <w:p w14:paraId="66B38C93" w14:textId="77777777" w:rsidR="00CA31A2" w:rsidRPr="005F57FC" w:rsidRDefault="00CA31A2" w:rsidP="00CA31A2">
      <w:pPr>
        <w:pStyle w:val="Prrafodelista"/>
        <w:numPr>
          <w:ilvl w:val="0"/>
          <w:numId w:val="12"/>
        </w:numPr>
        <w:shd w:val="clear" w:color="auto" w:fill="000000"/>
        <w:spacing w:after="0" w:line="285" w:lineRule="atLeast"/>
        <w:rPr>
          <w:rFonts w:ascii="Consolas" w:eastAsia="Times New Roman" w:hAnsi="Consolas" w:cs="Times New Roman"/>
          <w:color w:val="FFFFFF"/>
          <w:sz w:val="12"/>
          <w:szCs w:val="12"/>
          <w:lang w:val="es-ES" w:eastAsia="es-ES"/>
        </w:rPr>
      </w:pPr>
      <w:r w:rsidRPr="00C17551">
        <w:rPr>
          <w:rFonts w:ascii="Consolas" w:eastAsia="Times New Roman" w:hAnsi="Consolas" w:cs="Times New Roman"/>
          <w:color w:val="FFFFFF"/>
          <w:sz w:val="12"/>
          <w:szCs w:val="12"/>
          <w:lang w:eastAsia="es-ES"/>
        </w:rPr>
        <w:t xml:space="preserve">        </w:t>
      </w:r>
      <w:r w:rsidRPr="005F57FC">
        <w:rPr>
          <w:rFonts w:ascii="Consolas" w:eastAsia="Times New Roman" w:hAnsi="Consolas" w:cs="Times New Roman"/>
          <w:color w:val="7CA668"/>
          <w:sz w:val="12"/>
          <w:szCs w:val="12"/>
          <w:lang w:val="es-ES" w:eastAsia="es-ES"/>
        </w:rPr>
        <w:t xml:space="preserve"># </w:t>
      </w:r>
      <w:proofErr w:type="spellStart"/>
      <w:r w:rsidRPr="005F57FC">
        <w:rPr>
          <w:rFonts w:ascii="Consolas" w:eastAsia="Times New Roman" w:hAnsi="Consolas" w:cs="Times New Roman"/>
          <w:color w:val="7CA668"/>
          <w:sz w:val="12"/>
          <w:szCs w:val="12"/>
          <w:lang w:val="es-ES" w:eastAsia="es-ES"/>
        </w:rPr>
        <w:t>Conexion</w:t>
      </w:r>
      <w:proofErr w:type="spellEnd"/>
      <w:r w:rsidRPr="005F57FC">
        <w:rPr>
          <w:rFonts w:ascii="Consolas" w:eastAsia="Times New Roman" w:hAnsi="Consolas" w:cs="Times New Roman"/>
          <w:color w:val="7CA668"/>
          <w:sz w:val="12"/>
          <w:szCs w:val="12"/>
          <w:lang w:val="es-ES" w:eastAsia="es-ES"/>
        </w:rPr>
        <w:t xml:space="preserve"> </w:t>
      </w:r>
      <w:proofErr w:type="spellStart"/>
      <w:r w:rsidRPr="005F57FC">
        <w:rPr>
          <w:rFonts w:ascii="Consolas" w:eastAsia="Times New Roman" w:hAnsi="Consolas" w:cs="Times New Roman"/>
          <w:color w:val="7CA668"/>
          <w:sz w:val="12"/>
          <w:szCs w:val="12"/>
          <w:lang w:val="es-ES" w:eastAsia="es-ES"/>
        </w:rPr>
        <w:t>to</w:t>
      </w:r>
      <w:proofErr w:type="spellEnd"/>
      <w:r w:rsidRPr="005F57FC">
        <w:rPr>
          <w:rFonts w:ascii="Consolas" w:eastAsia="Times New Roman" w:hAnsi="Consolas" w:cs="Times New Roman"/>
          <w:color w:val="7CA668"/>
          <w:sz w:val="12"/>
          <w:szCs w:val="12"/>
          <w:lang w:val="es-ES" w:eastAsia="es-ES"/>
        </w:rPr>
        <w:t xml:space="preserve"> </w:t>
      </w:r>
      <w:proofErr w:type="spellStart"/>
      <w:r w:rsidRPr="005F57FC">
        <w:rPr>
          <w:rFonts w:ascii="Consolas" w:eastAsia="Times New Roman" w:hAnsi="Consolas" w:cs="Times New Roman"/>
          <w:color w:val="7CA668"/>
          <w:sz w:val="12"/>
          <w:szCs w:val="12"/>
          <w:lang w:val="es-ES" w:eastAsia="es-ES"/>
        </w:rPr>
        <w:t>mysql</w:t>
      </w:r>
      <w:proofErr w:type="spellEnd"/>
      <w:r w:rsidRPr="005F57FC">
        <w:rPr>
          <w:rFonts w:ascii="Consolas" w:eastAsia="Times New Roman" w:hAnsi="Consolas" w:cs="Times New Roman"/>
          <w:color w:val="7CA668"/>
          <w:sz w:val="12"/>
          <w:szCs w:val="12"/>
          <w:lang w:val="es-ES" w:eastAsia="es-ES"/>
        </w:rPr>
        <w:t xml:space="preserve"> </w:t>
      </w:r>
      <w:proofErr w:type="spellStart"/>
      <w:r w:rsidRPr="005F57FC">
        <w:rPr>
          <w:rFonts w:ascii="Consolas" w:eastAsia="Times New Roman" w:hAnsi="Consolas" w:cs="Times New Roman"/>
          <w:color w:val="7CA668"/>
          <w:sz w:val="12"/>
          <w:szCs w:val="12"/>
          <w:lang w:val="es-ES" w:eastAsia="es-ES"/>
        </w:rPr>
        <w:t>database</w:t>
      </w:r>
      <w:proofErr w:type="spellEnd"/>
      <w:r w:rsidRPr="005F57FC">
        <w:rPr>
          <w:rFonts w:ascii="Consolas" w:eastAsia="Times New Roman" w:hAnsi="Consolas" w:cs="Times New Roman"/>
          <w:color w:val="7CA668"/>
          <w:sz w:val="12"/>
          <w:szCs w:val="12"/>
          <w:lang w:val="es-ES" w:eastAsia="es-ES"/>
        </w:rPr>
        <w:t xml:space="preserve">                          </w:t>
      </w:r>
    </w:p>
    <w:p w14:paraId="1124D2C0" w14:textId="77777777" w:rsidR="00CA31A2" w:rsidRPr="00C17551" w:rsidRDefault="00CA31A2" w:rsidP="00CA31A2">
      <w:pPr>
        <w:pStyle w:val="Prrafodelista"/>
        <w:numPr>
          <w:ilvl w:val="0"/>
          <w:numId w:val="12"/>
        </w:numPr>
        <w:shd w:val="clear" w:color="auto" w:fill="000000"/>
        <w:spacing w:after="0" w:line="285" w:lineRule="atLeast"/>
        <w:rPr>
          <w:rFonts w:ascii="Consolas" w:eastAsia="Times New Roman" w:hAnsi="Consolas" w:cs="Times New Roman"/>
          <w:color w:val="FFFFFF"/>
          <w:sz w:val="12"/>
          <w:szCs w:val="12"/>
          <w:lang w:eastAsia="es-ES"/>
        </w:rPr>
      </w:pPr>
      <w:r w:rsidRPr="00C17551">
        <w:rPr>
          <w:rFonts w:ascii="Consolas" w:eastAsia="Times New Roman" w:hAnsi="Consolas" w:cs="Times New Roman"/>
          <w:color w:val="FFFFFF"/>
          <w:sz w:val="12"/>
          <w:szCs w:val="12"/>
          <w:lang w:eastAsia="es-ES"/>
        </w:rPr>
        <w:t xml:space="preserve">        </w:t>
      </w:r>
      <w:proofErr w:type="spellStart"/>
      <w:r w:rsidRPr="00C17551">
        <w:rPr>
          <w:rFonts w:ascii="Consolas" w:eastAsia="Times New Roman" w:hAnsi="Consolas" w:cs="Times New Roman"/>
          <w:color w:val="9CDCFE"/>
          <w:sz w:val="12"/>
          <w:szCs w:val="12"/>
          <w:lang w:eastAsia="es-ES"/>
        </w:rPr>
        <w:t>cnx</w:t>
      </w:r>
      <w:proofErr w:type="spellEnd"/>
      <w:r w:rsidRPr="00C17551">
        <w:rPr>
          <w:rFonts w:ascii="Consolas" w:eastAsia="Times New Roman" w:hAnsi="Consolas" w:cs="Times New Roman"/>
          <w:color w:val="FFFFFF"/>
          <w:sz w:val="12"/>
          <w:szCs w:val="12"/>
          <w:lang w:eastAsia="es-ES"/>
        </w:rPr>
        <w:t xml:space="preserve"> </w:t>
      </w:r>
      <w:r w:rsidRPr="00C17551">
        <w:rPr>
          <w:rFonts w:ascii="Consolas" w:eastAsia="Times New Roman" w:hAnsi="Consolas" w:cs="Times New Roman"/>
          <w:color w:val="D4D4D4"/>
          <w:sz w:val="12"/>
          <w:szCs w:val="12"/>
          <w:lang w:eastAsia="es-ES"/>
        </w:rPr>
        <w:t>=</w:t>
      </w:r>
      <w:r w:rsidRPr="00C17551">
        <w:rPr>
          <w:rFonts w:ascii="Consolas" w:eastAsia="Times New Roman" w:hAnsi="Consolas" w:cs="Times New Roman"/>
          <w:color w:val="FFFFFF"/>
          <w:sz w:val="12"/>
          <w:szCs w:val="12"/>
          <w:lang w:eastAsia="es-ES"/>
        </w:rPr>
        <w:t xml:space="preserve"> </w:t>
      </w:r>
      <w:proofErr w:type="spellStart"/>
      <w:proofErr w:type="gramStart"/>
      <w:r w:rsidRPr="00C17551">
        <w:rPr>
          <w:rFonts w:ascii="Consolas" w:eastAsia="Times New Roman" w:hAnsi="Consolas" w:cs="Times New Roman"/>
          <w:color w:val="4EC9B0"/>
          <w:sz w:val="12"/>
          <w:szCs w:val="12"/>
          <w:lang w:eastAsia="es-ES"/>
        </w:rPr>
        <w:t>pymysql</w:t>
      </w:r>
      <w:r w:rsidRPr="00C17551">
        <w:rPr>
          <w:rFonts w:ascii="Consolas" w:eastAsia="Times New Roman" w:hAnsi="Consolas" w:cs="Times New Roman"/>
          <w:color w:val="FFFFFF"/>
          <w:sz w:val="12"/>
          <w:szCs w:val="12"/>
          <w:lang w:eastAsia="es-ES"/>
        </w:rPr>
        <w:t>.</w:t>
      </w:r>
      <w:r w:rsidRPr="00C17551">
        <w:rPr>
          <w:rFonts w:ascii="Consolas" w:eastAsia="Times New Roman" w:hAnsi="Consolas" w:cs="Times New Roman"/>
          <w:color w:val="9CDCFE"/>
          <w:sz w:val="12"/>
          <w:szCs w:val="12"/>
          <w:lang w:eastAsia="es-ES"/>
        </w:rPr>
        <w:t>connect</w:t>
      </w:r>
      <w:proofErr w:type="spellEnd"/>
      <w:proofErr w:type="gramEnd"/>
      <w:r w:rsidRPr="00C17551">
        <w:rPr>
          <w:rFonts w:ascii="Consolas" w:eastAsia="Times New Roman" w:hAnsi="Consolas" w:cs="Times New Roman"/>
          <w:color w:val="FFFFFF"/>
          <w:sz w:val="12"/>
          <w:szCs w:val="12"/>
          <w:lang w:eastAsia="es-ES"/>
        </w:rPr>
        <w:t>(</w:t>
      </w:r>
      <w:r w:rsidRPr="00C17551">
        <w:rPr>
          <w:rFonts w:ascii="Consolas" w:eastAsia="Times New Roman" w:hAnsi="Consolas" w:cs="Times New Roman"/>
          <w:color w:val="9CDCFE"/>
          <w:sz w:val="12"/>
          <w:szCs w:val="12"/>
          <w:lang w:eastAsia="es-ES"/>
        </w:rPr>
        <w:t>host</w:t>
      </w:r>
      <w:r w:rsidRPr="00C17551">
        <w:rPr>
          <w:rFonts w:ascii="Consolas" w:eastAsia="Times New Roman" w:hAnsi="Consolas" w:cs="Times New Roman"/>
          <w:color w:val="D4D4D4"/>
          <w:sz w:val="12"/>
          <w:szCs w:val="12"/>
          <w:lang w:eastAsia="es-ES"/>
        </w:rPr>
        <w:t>=</w:t>
      </w:r>
      <w:r w:rsidRPr="00C17551">
        <w:rPr>
          <w:rFonts w:ascii="Consolas" w:eastAsia="Times New Roman" w:hAnsi="Consolas" w:cs="Times New Roman"/>
          <w:color w:val="CE9178"/>
          <w:sz w:val="12"/>
          <w:szCs w:val="12"/>
          <w:lang w:eastAsia="es-ES"/>
        </w:rPr>
        <w:t>'localhost'</w:t>
      </w:r>
      <w:r w:rsidRPr="00C17551">
        <w:rPr>
          <w:rFonts w:ascii="Consolas" w:eastAsia="Times New Roman" w:hAnsi="Consolas" w:cs="Times New Roman"/>
          <w:color w:val="FFFFFF"/>
          <w:sz w:val="12"/>
          <w:szCs w:val="12"/>
          <w:lang w:eastAsia="es-ES"/>
        </w:rPr>
        <w:t xml:space="preserve">, </w:t>
      </w:r>
      <w:r w:rsidRPr="00C17551">
        <w:rPr>
          <w:rFonts w:ascii="Consolas" w:eastAsia="Times New Roman" w:hAnsi="Consolas" w:cs="Times New Roman"/>
          <w:color w:val="9CDCFE"/>
          <w:sz w:val="12"/>
          <w:szCs w:val="12"/>
          <w:lang w:eastAsia="es-ES"/>
        </w:rPr>
        <w:t>user</w:t>
      </w:r>
      <w:r w:rsidRPr="00C17551">
        <w:rPr>
          <w:rFonts w:ascii="Consolas" w:eastAsia="Times New Roman" w:hAnsi="Consolas" w:cs="Times New Roman"/>
          <w:color w:val="D4D4D4"/>
          <w:sz w:val="12"/>
          <w:szCs w:val="12"/>
          <w:lang w:eastAsia="es-ES"/>
        </w:rPr>
        <w:t>=</w:t>
      </w:r>
      <w:r w:rsidRPr="00C17551">
        <w:rPr>
          <w:rFonts w:ascii="Consolas" w:eastAsia="Times New Roman" w:hAnsi="Consolas" w:cs="Times New Roman"/>
          <w:color w:val="CE9178"/>
          <w:sz w:val="12"/>
          <w:szCs w:val="12"/>
          <w:lang w:eastAsia="es-ES"/>
        </w:rPr>
        <w:t>'root'</w:t>
      </w:r>
      <w:r w:rsidRPr="00C17551">
        <w:rPr>
          <w:rFonts w:ascii="Consolas" w:eastAsia="Times New Roman" w:hAnsi="Consolas" w:cs="Times New Roman"/>
          <w:color w:val="FFFFFF"/>
          <w:sz w:val="12"/>
          <w:szCs w:val="12"/>
          <w:lang w:eastAsia="es-ES"/>
        </w:rPr>
        <w:t xml:space="preserve">, </w:t>
      </w:r>
      <w:r w:rsidRPr="00C17551">
        <w:rPr>
          <w:rFonts w:ascii="Consolas" w:eastAsia="Times New Roman" w:hAnsi="Consolas" w:cs="Times New Roman"/>
          <w:color w:val="9CDCFE"/>
          <w:sz w:val="12"/>
          <w:szCs w:val="12"/>
          <w:lang w:eastAsia="es-ES"/>
        </w:rPr>
        <w:t>password</w:t>
      </w:r>
      <w:r w:rsidRPr="00C17551">
        <w:rPr>
          <w:rFonts w:ascii="Consolas" w:eastAsia="Times New Roman" w:hAnsi="Consolas" w:cs="Times New Roman"/>
          <w:color w:val="D4D4D4"/>
          <w:sz w:val="12"/>
          <w:szCs w:val="12"/>
          <w:lang w:eastAsia="es-ES"/>
        </w:rPr>
        <w:t>=</w:t>
      </w:r>
      <w:r w:rsidRPr="00C17551">
        <w:rPr>
          <w:rFonts w:ascii="Consolas" w:eastAsia="Times New Roman" w:hAnsi="Consolas" w:cs="Times New Roman"/>
          <w:color w:val="CE9178"/>
          <w:sz w:val="12"/>
          <w:szCs w:val="12"/>
          <w:lang w:eastAsia="es-ES"/>
        </w:rPr>
        <w:t>'</w:t>
      </w:r>
      <w:proofErr w:type="spellStart"/>
      <w:r w:rsidRPr="00C17551">
        <w:rPr>
          <w:rFonts w:ascii="Consolas" w:eastAsia="Times New Roman" w:hAnsi="Consolas" w:cs="Times New Roman"/>
          <w:color w:val="CE9178"/>
          <w:sz w:val="12"/>
          <w:szCs w:val="12"/>
          <w:lang w:eastAsia="es-ES"/>
        </w:rPr>
        <w:t>centralrovers</w:t>
      </w:r>
      <w:proofErr w:type="spellEnd"/>
      <w:r w:rsidRPr="00C17551">
        <w:rPr>
          <w:rFonts w:ascii="Consolas" w:eastAsia="Times New Roman" w:hAnsi="Consolas" w:cs="Times New Roman"/>
          <w:color w:val="CE9178"/>
          <w:sz w:val="12"/>
          <w:szCs w:val="12"/>
          <w:lang w:eastAsia="es-ES"/>
        </w:rPr>
        <w:t>'</w:t>
      </w:r>
      <w:r w:rsidRPr="00C17551">
        <w:rPr>
          <w:rFonts w:ascii="Consolas" w:eastAsia="Times New Roman" w:hAnsi="Consolas" w:cs="Times New Roman"/>
          <w:color w:val="FFFFFF"/>
          <w:sz w:val="12"/>
          <w:szCs w:val="12"/>
          <w:lang w:eastAsia="es-ES"/>
        </w:rPr>
        <w:t xml:space="preserve">, </w:t>
      </w:r>
      <w:r w:rsidRPr="00C17551">
        <w:rPr>
          <w:rFonts w:ascii="Consolas" w:eastAsia="Times New Roman" w:hAnsi="Consolas" w:cs="Times New Roman"/>
          <w:color w:val="9CDCFE"/>
          <w:sz w:val="12"/>
          <w:szCs w:val="12"/>
          <w:lang w:eastAsia="es-ES"/>
        </w:rPr>
        <w:t>database</w:t>
      </w:r>
      <w:r w:rsidRPr="00C17551">
        <w:rPr>
          <w:rFonts w:ascii="Consolas" w:eastAsia="Times New Roman" w:hAnsi="Consolas" w:cs="Times New Roman"/>
          <w:color w:val="D4D4D4"/>
          <w:sz w:val="12"/>
          <w:szCs w:val="12"/>
          <w:lang w:eastAsia="es-ES"/>
        </w:rPr>
        <w:t>=</w:t>
      </w:r>
      <w:r w:rsidRPr="00C17551">
        <w:rPr>
          <w:rFonts w:ascii="Consolas" w:eastAsia="Times New Roman" w:hAnsi="Consolas" w:cs="Times New Roman"/>
          <w:color w:val="CE9178"/>
          <w:sz w:val="12"/>
          <w:szCs w:val="12"/>
          <w:lang w:eastAsia="es-ES"/>
        </w:rPr>
        <w:t>'</w:t>
      </w:r>
      <w:proofErr w:type="spellStart"/>
      <w:r w:rsidRPr="00C17551">
        <w:rPr>
          <w:rFonts w:ascii="Consolas" w:eastAsia="Times New Roman" w:hAnsi="Consolas" w:cs="Times New Roman"/>
          <w:color w:val="CE9178"/>
          <w:sz w:val="12"/>
          <w:szCs w:val="12"/>
          <w:lang w:eastAsia="es-ES"/>
        </w:rPr>
        <w:t>CentralInfo</w:t>
      </w:r>
      <w:proofErr w:type="spellEnd"/>
      <w:r w:rsidRPr="00C17551">
        <w:rPr>
          <w:rFonts w:ascii="Consolas" w:eastAsia="Times New Roman" w:hAnsi="Consolas" w:cs="Times New Roman"/>
          <w:color w:val="CE9178"/>
          <w:sz w:val="12"/>
          <w:szCs w:val="12"/>
          <w:lang w:eastAsia="es-ES"/>
        </w:rPr>
        <w:t>'</w:t>
      </w:r>
      <w:r w:rsidRPr="00C17551">
        <w:rPr>
          <w:rFonts w:ascii="Consolas" w:eastAsia="Times New Roman" w:hAnsi="Consolas" w:cs="Times New Roman"/>
          <w:color w:val="FFFFFF"/>
          <w:sz w:val="12"/>
          <w:szCs w:val="12"/>
          <w:lang w:eastAsia="es-ES"/>
        </w:rPr>
        <w:t>)</w:t>
      </w:r>
    </w:p>
    <w:p w14:paraId="4CB5C014" w14:textId="77777777" w:rsidR="00CA31A2" w:rsidRPr="00C17551" w:rsidRDefault="00CA31A2" w:rsidP="00CA31A2">
      <w:pPr>
        <w:pStyle w:val="Prrafodelista"/>
        <w:numPr>
          <w:ilvl w:val="0"/>
          <w:numId w:val="12"/>
        </w:numPr>
        <w:shd w:val="clear" w:color="auto" w:fill="000000"/>
        <w:spacing w:after="0" w:line="285" w:lineRule="atLeast"/>
        <w:rPr>
          <w:rFonts w:ascii="Consolas" w:eastAsia="Times New Roman" w:hAnsi="Consolas" w:cs="Times New Roman"/>
          <w:color w:val="FFFFFF"/>
          <w:sz w:val="12"/>
          <w:szCs w:val="12"/>
          <w:lang w:eastAsia="es-ES"/>
        </w:rPr>
      </w:pPr>
    </w:p>
    <w:p w14:paraId="73969F2C" w14:textId="77777777" w:rsidR="00CA31A2" w:rsidRPr="005F57FC" w:rsidRDefault="00CA31A2" w:rsidP="00CA31A2">
      <w:pPr>
        <w:pStyle w:val="Prrafodelista"/>
        <w:numPr>
          <w:ilvl w:val="0"/>
          <w:numId w:val="12"/>
        </w:numPr>
        <w:shd w:val="clear" w:color="auto" w:fill="000000"/>
        <w:spacing w:after="0" w:line="285" w:lineRule="atLeast"/>
        <w:rPr>
          <w:rFonts w:ascii="Consolas" w:eastAsia="Times New Roman" w:hAnsi="Consolas" w:cs="Times New Roman"/>
          <w:color w:val="FFFFFF"/>
          <w:sz w:val="12"/>
          <w:szCs w:val="12"/>
          <w:lang w:val="es-ES" w:eastAsia="es-ES"/>
        </w:rPr>
      </w:pPr>
      <w:r w:rsidRPr="00C17551">
        <w:rPr>
          <w:rFonts w:ascii="Consolas" w:eastAsia="Times New Roman" w:hAnsi="Consolas" w:cs="Times New Roman"/>
          <w:color w:val="FFFFFF"/>
          <w:sz w:val="12"/>
          <w:szCs w:val="12"/>
          <w:lang w:eastAsia="es-ES"/>
        </w:rPr>
        <w:t xml:space="preserve">        </w:t>
      </w:r>
      <w:r w:rsidRPr="005F57FC">
        <w:rPr>
          <w:rFonts w:ascii="Consolas" w:eastAsia="Times New Roman" w:hAnsi="Consolas" w:cs="Times New Roman"/>
          <w:color w:val="7CA668"/>
          <w:sz w:val="12"/>
          <w:szCs w:val="12"/>
          <w:lang w:val="es-ES" w:eastAsia="es-ES"/>
        </w:rPr>
        <w:t># Cursor</w:t>
      </w:r>
    </w:p>
    <w:p w14:paraId="74654801" w14:textId="77777777" w:rsidR="00CA31A2" w:rsidRPr="005F57FC" w:rsidRDefault="00CA31A2" w:rsidP="00CA31A2">
      <w:pPr>
        <w:pStyle w:val="Prrafodelista"/>
        <w:numPr>
          <w:ilvl w:val="0"/>
          <w:numId w:val="12"/>
        </w:numPr>
        <w:shd w:val="clear" w:color="auto" w:fill="000000"/>
        <w:spacing w:after="0" w:line="285" w:lineRule="atLeast"/>
        <w:rPr>
          <w:rFonts w:ascii="Consolas" w:eastAsia="Times New Roman" w:hAnsi="Consolas" w:cs="Times New Roman"/>
          <w:color w:val="FFFFFF"/>
          <w:sz w:val="12"/>
          <w:szCs w:val="12"/>
          <w:lang w:val="es-ES" w:eastAsia="es-ES"/>
        </w:rPr>
      </w:pPr>
      <w:r w:rsidRPr="005F57FC">
        <w:rPr>
          <w:rFonts w:ascii="Consolas" w:eastAsia="Times New Roman" w:hAnsi="Consolas" w:cs="Times New Roman"/>
          <w:color w:val="FFFFFF"/>
          <w:sz w:val="12"/>
          <w:szCs w:val="12"/>
          <w:lang w:val="es-ES" w:eastAsia="es-ES"/>
        </w:rPr>
        <w:t xml:space="preserve">        </w:t>
      </w:r>
      <w:r w:rsidRPr="005F57FC">
        <w:rPr>
          <w:rFonts w:ascii="Consolas" w:eastAsia="Times New Roman" w:hAnsi="Consolas" w:cs="Times New Roman"/>
          <w:color w:val="9CDCFE"/>
          <w:sz w:val="12"/>
          <w:szCs w:val="12"/>
          <w:lang w:val="es-ES" w:eastAsia="es-ES"/>
        </w:rPr>
        <w:t>cursor</w:t>
      </w:r>
      <w:r w:rsidRPr="005F57FC">
        <w:rPr>
          <w:rFonts w:ascii="Consolas" w:eastAsia="Times New Roman" w:hAnsi="Consolas" w:cs="Times New Roman"/>
          <w:color w:val="FFFFFF"/>
          <w:sz w:val="12"/>
          <w:szCs w:val="12"/>
          <w:lang w:val="es-ES" w:eastAsia="es-ES"/>
        </w:rPr>
        <w:t xml:space="preserve"> </w:t>
      </w:r>
      <w:r w:rsidRPr="005F57FC">
        <w:rPr>
          <w:rFonts w:ascii="Consolas" w:eastAsia="Times New Roman" w:hAnsi="Consolas" w:cs="Times New Roman"/>
          <w:color w:val="D4D4D4"/>
          <w:sz w:val="12"/>
          <w:szCs w:val="12"/>
          <w:lang w:val="es-ES" w:eastAsia="es-ES"/>
        </w:rPr>
        <w:t>=</w:t>
      </w:r>
      <w:r w:rsidRPr="005F57FC">
        <w:rPr>
          <w:rFonts w:ascii="Consolas" w:eastAsia="Times New Roman" w:hAnsi="Consolas" w:cs="Times New Roman"/>
          <w:color w:val="FFFFFF"/>
          <w:sz w:val="12"/>
          <w:szCs w:val="12"/>
          <w:lang w:val="es-ES" w:eastAsia="es-ES"/>
        </w:rPr>
        <w:t xml:space="preserve"> </w:t>
      </w:r>
      <w:proofErr w:type="spellStart"/>
      <w:proofErr w:type="gramStart"/>
      <w:r w:rsidRPr="005F57FC">
        <w:rPr>
          <w:rFonts w:ascii="Consolas" w:eastAsia="Times New Roman" w:hAnsi="Consolas" w:cs="Times New Roman"/>
          <w:color w:val="9CDCFE"/>
          <w:sz w:val="12"/>
          <w:szCs w:val="12"/>
          <w:lang w:val="es-ES" w:eastAsia="es-ES"/>
        </w:rPr>
        <w:t>cnx</w:t>
      </w:r>
      <w:r w:rsidRPr="005F57FC">
        <w:rPr>
          <w:rFonts w:ascii="Consolas" w:eastAsia="Times New Roman" w:hAnsi="Consolas" w:cs="Times New Roman"/>
          <w:color w:val="FFFFFF"/>
          <w:sz w:val="12"/>
          <w:szCs w:val="12"/>
          <w:lang w:val="es-ES" w:eastAsia="es-ES"/>
        </w:rPr>
        <w:t>.</w:t>
      </w:r>
      <w:r w:rsidRPr="005F57FC">
        <w:rPr>
          <w:rFonts w:ascii="Consolas" w:eastAsia="Times New Roman" w:hAnsi="Consolas" w:cs="Times New Roman"/>
          <w:color w:val="DCDCAA"/>
          <w:sz w:val="12"/>
          <w:szCs w:val="12"/>
          <w:lang w:val="es-ES" w:eastAsia="es-ES"/>
        </w:rPr>
        <w:t>cursor</w:t>
      </w:r>
      <w:proofErr w:type="spellEnd"/>
      <w:proofErr w:type="gramEnd"/>
      <w:r w:rsidRPr="005F57FC">
        <w:rPr>
          <w:rFonts w:ascii="Consolas" w:eastAsia="Times New Roman" w:hAnsi="Consolas" w:cs="Times New Roman"/>
          <w:color w:val="FFFFFF"/>
          <w:sz w:val="12"/>
          <w:szCs w:val="12"/>
          <w:lang w:val="es-ES" w:eastAsia="es-ES"/>
        </w:rPr>
        <w:t>()</w:t>
      </w:r>
    </w:p>
    <w:p w14:paraId="6C88334A" w14:textId="77777777" w:rsidR="00CA31A2" w:rsidRPr="005F57FC" w:rsidRDefault="00CA31A2" w:rsidP="00CA31A2">
      <w:pPr>
        <w:pStyle w:val="Prrafodelista"/>
        <w:numPr>
          <w:ilvl w:val="0"/>
          <w:numId w:val="12"/>
        </w:numPr>
        <w:shd w:val="clear" w:color="auto" w:fill="000000"/>
        <w:spacing w:after="0" w:line="285" w:lineRule="atLeast"/>
        <w:rPr>
          <w:rFonts w:ascii="Consolas" w:eastAsia="Times New Roman" w:hAnsi="Consolas" w:cs="Times New Roman"/>
          <w:color w:val="FFFFFF"/>
          <w:sz w:val="12"/>
          <w:szCs w:val="12"/>
          <w:lang w:val="es-ES" w:eastAsia="es-ES"/>
        </w:rPr>
      </w:pPr>
      <w:r w:rsidRPr="005F57FC">
        <w:rPr>
          <w:rFonts w:ascii="Consolas" w:eastAsia="Times New Roman" w:hAnsi="Consolas" w:cs="Times New Roman"/>
          <w:color w:val="FFFFFF"/>
          <w:sz w:val="12"/>
          <w:szCs w:val="12"/>
          <w:lang w:val="es-ES" w:eastAsia="es-ES"/>
        </w:rPr>
        <w:t xml:space="preserve">        </w:t>
      </w:r>
    </w:p>
    <w:p w14:paraId="4024917F" w14:textId="77777777" w:rsidR="00CA31A2" w:rsidRPr="005F57FC" w:rsidRDefault="00CA31A2" w:rsidP="00CA31A2">
      <w:pPr>
        <w:pStyle w:val="Prrafodelista"/>
        <w:numPr>
          <w:ilvl w:val="0"/>
          <w:numId w:val="12"/>
        </w:numPr>
        <w:shd w:val="clear" w:color="auto" w:fill="000000"/>
        <w:spacing w:after="0" w:line="285" w:lineRule="atLeast"/>
        <w:rPr>
          <w:rFonts w:ascii="Consolas" w:eastAsia="Times New Roman" w:hAnsi="Consolas" w:cs="Times New Roman"/>
          <w:color w:val="FFFFFF"/>
          <w:sz w:val="12"/>
          <w:szCs w:val="12"/>
          <w:lang w:val="es-ES" w:eastAsia="es-ES"/>
        </w:rPr>
      </w:pPr>
      <w:r w:rsidRPr="005F57FC">
        <w:rPr>
          <w:rFonts w:ascii="Consolas" w:eastAsia="Times New Roman" w:hAnsi="Consolas" w:cs="Times New Roman"/>
          <w:color w:val="FFFFFF"/>
          <w:sz w:val="12"/>
          <w:szCs w:val="12"/>
          <w:lang w:val="es-ES" w:eastAsia="es-ES"/>
        </w:rPr>
        <w:t xml:space="preserve">        </w:t>
      </w:r>
      <w:r w:rsidRPr="005F57FC">
        <w:rPr>
          <w:rFonts w:ascii="Consolas" w:eastAsia="Times New Roman" w:hAnsi="Consolas" w:cs="Times New Roman"/>
          <w:color w:val="7CA668"/>
          <w:sz w:val="12"/>
          <w:szCs w:val="12"/>
          <w:lang w:val="es-ES" w:eastAsia="es-ES"/>
        </w:rPr>
        <w:t xml:space="preserve"># </w:t>
      </w:r>
      <w:proofErr w:type="spellStart"/>
      <w:r w:rsidRPr="005F57FC">
        <w:rPr>
          <w:rFonts w:ascii="Consolas" w:eastAsia="Times New Roman" w:hAnsi="Consolas" w:cs="Times New Roman"/>
          <w:color w:val="7CA668"/>
          <w:sz w:val="12"/>
          <w:szCs w:val="12"/>
          <w:lang w:val="es-ES" w:eastAsia="es-ES"/>
        </w:rPr>
        <w:t>Get</w:t>
      </w:r>
      <w:proofErr w:type="spellEnd"/>
      <w:r w:rsidRPr="005F57FC">
        <w:rPr>
          <w:rFonts w:ascii="Consolas" w:eastAsia="Times New Roman" w:hAnsi="Consolas" w:cs="Times New Roman"/>
          <w:color w:val="7CA668"/>
          <w:sz w:val="12"/>
          <w:szCs w:val="12"/>
          <w:lang w:val="es-ES" w:eastAsia="es-ES"/>
        </w:rPr>
        <w:t xml:space="preserve"> </w:t>
      </w:r>
      <w:proofErr w:type="spellStart"/>
      <w:r w:rsidRPr="005F57FC">
        <w:rPr>
          <w:rFonts w:ascii="Consolas" w:eastAsia="Times New Roman" w:hAnsi="Consolas" w:cs="Times New Roman"/>
          <w:color w:val="7CA668"/>
          <w:sz w:val="12"/>
          <w:szCs w:val="12"/>
          <w:lang w:val="es-ES" w:eastAsia="es-ES"/>
        </w:rPr>
        <w:t>Sequencer</w:t>
      </w:r>
      <w:proofErr w:type="spellEnd"/>
      <w:r w:rsidRPr="005F57FC">
        <w:rPr>
          <w:rFonts w:ascii="Consolas" w:eastAsia="Times New Roman" w:hAnsi="Consolas" w:cs="Times New Roman"/>
          <w:color w:val="7CA668"/>
          <w:sz w:val="12"/>
          <w:szCs w:val="12"/>
          <w:lang w:val="es-ES" w:eastAsia="es-ES"/>
        </w:rPr>
        <w:t xml:space="preserve"> </w:t>
      </w:r>
      <w:proofErr w:type="spellStart"/>
      <w:r w:rsidRPr="005F57FC">
        <w:rPr>
          <w:rFonts w:ascii="Consolas" w:eastAsia="Times New Roman" w:hAnsi="Consolas" w:cs="Times New Roman"/>
          <w:color w:val="7CA668"/>
          <w:sz w:val="12"/>
          <w:szCs w:val="12"/>
          <w:lang w:val="es-ES" w:eastAsia="es-ES"/>
        </w:rPr>
        <w:t>rows</w:t>
      </w:r>
      <w:proofErr w:type="spellEnd"/>
    </w:p>
    <w:p w14:paraId="55EE9977" w14:textId="77777777" w:rsidR="00CA31A2" w:rsidRPr="00C17551" w:rsidRDefault="00CA31A2" w:rsidP="00CA31A2">
      <w:pPr>
        <w:pStyle w:val="Prrafodelista"/>
        <w:numPr>
          <w:ilvl w:val="0"/>
          <w:numId w:val="12"/>
        </w:numPr>
        <w:shd w:val="clear" w:color="auto" w:fill="000000"/>
        <w:spacing w:after="0" w:line="285" w:lineRule="atLeast"/>
        <w:rPr>
          <w:rFonts w:ascii="Consolas" w:eastAsia="Times New Roman" w:hAnsi="Consolas" w:cs="Times New Roman"/>
          <w:color w:val="FFFFFF"/>
          <w:sz w:val="12"/>
          <w:szCs w:val="12"/>
          <w:lang w:eastAsia="es-ES"/>
        </w:rPr>
      </w:pPr>
      <w:r w:rsidRPr="00C17551">
        <w:rPr>
          <w:rFonts w:ascii="Consolas" w:eastAsia="Times New Roman" w:hAnsi="Consolas" w:cs="Times New Roman"/>
          <w:color w:val="FFFFFF"/>
          <w:sz w:val="12"/>
          <w:szCs w:val="12"/>
          <w:lang w:eastAsia="es-ES"/>
        </w:rPr>
        <w:t xml:space="preserve">        </w:t>
      </w:r>
      <w:r w:rsidRPr="00C17551">
        <w:rPr>
          <w:rFonts w:ascii="Consolas" w:eastAsia="Times New Roman" w:hAnsi="Consolas" w:cs="Times New Roman"/>
          <w:color w:val="9CDCFE"/>
          <w:sz w:val="12"/>
          <w:szCs w:val="12"/>
          <w:lang w:eastAsia="es-ES"/>
        </w:rPr>
        <w:t>data</w:t>
      </w:r>
      <w:r w:rsidRPr="00C17551">
        <w:rPr>
          <w:rFonts w:ascii="Consolas" w:eastAsia="Times New Roman" w:hAnsi="Consolas" w:cs="Times New Roman"/>
          <w:color w:val="FFFFFF"/>
          <w:sz w:val="12"/>
          <w:szCs w:val="12"/>
          <w:lang w:eastAsia="es-ES"/>
        </w:rPr>
        <w:t xml:space="preserve"> </w:t>
      </w:r>
      <w:r w:rsidRPr="00C17551">
        <w:rPr>
          <w:rFonts w:ascii="Consolas" w:eastAsia="Times New Roman" w:hAnsi="Consolas" w:cs="Times New Roman"/>
          <w:color w:val="D4D4D4"/>
          <w:sz w:val="12"/>
          <w:szCs w:val="12"/>
          <w:lang w:eastAsia="es-ES"/>
        </w:rPr>
        <w:t>=</w:t>
      </w:r>
      <w:r w:rsidRPr="00C17551">
        <w:rPr>
          <w:rFonts w:ascii="Consolas" w:eastAsia="Times New Roman" w:hAnsi="Consolas" w:cs="Times New Roman"/>
          <w:color w:val="FFFFFF"/>
          <w:sz w:val="12"/>
          <w:szCs w:val="12"/>
          <w:lang w:eastAsia="es-ES"/>
        </w:rPr>
        <w:t xml:space="preserve"> [</w:t>
      </w:r>
      <w:r w:rsidRPr="00C17551">
        <w:rPr>
          <w:rFonts w:ascii="Consolas" w:eastAsia="Times New Roman" w:hAnsi="Consolas" w:cs="Times New Roman"/>
          <w:color w:val="4EC9B0"/>
          <w:sz w:val="12"/>
          <w:szCs w:val="12"/>
          <w:lang w:eastAsia="es-ES"/>
        </w:rPr>
        <w:t>tuple</w:t>
      </w:r>
      <w:r w:rsidRPr="00C17551">
        <w:rPr>
          <w:rFonts w:ascii="Consolas" w:eastAsia="Times New Roman" w:hAnsi="Consolas" w:cs="Times New Roman"/>
          <w:color w:val="FFFFFF"/>
          <w:sz w:val="12"/>
          <w:szCs w:val="12"/>
          <w:lang w:eastAsia="es-ES"/>
        </w:rPr>
        <w:t>(</w:t>
      </w:r>
      <w:r w:rsidRPr="00C17551">
        <w:rPr>
          <w:rFonts w:ascii="Consolas" w:eastAsia="Times New Roman" w:hAnsi="Consolas" w:cs="Times New Roman"/>
          <w:color w:val="9CDCFE"/>
          <w:sz w:val="12"/>
          <w:szCs w:val="12"/>
          <w:lang w:eastAsia="es-ES"/>
        </w:rPr>
        <w:t>d</w:t>
      </w:r>
      <w:r w:rsidRPr="00C17551">
        <w:rPr>
          <w:rFonts w:ascii="Consolas" w:eastAsia="Times New Roman" w:hAnsi="Consolas" w:cs="Times New Roman"/>
          <w:color w:val="FFFFFF"/>
          <w:sz w:val="12"/>
          <w:szCs w:val="12"/>
          <w:lang w:eastAsia="es-ES"/>
        </w:rPr>
        <w:t xml:space="preserve">) </w:t>
      </w:r>
      <w:r w:rsidRPr="00C17551">
        <w:rPr>
          <w:rFonts w:ascii="Consolas" w:eastAsia="Times New Roman" w:hAnsi="Consolas" w:cs="Times New Roman"/>
          <w:color w:val="C586C0"/>
          <w:sz w:val="12"/>
          <w:szCs w:val="12"/>
          <w:lang w:eastAsia="es-ES"/>
        </w:rPr>
        <w:t>for</w:t>
      </w:r>
      <w:r w:rsidRPr="00C17551">
        <w:rPr>
          <w:rFonts w:ascii="Consolas" w:eastAsia="Times New Roman" w:hAnsi="Consolas" w:cs="Times New Roman"/>
          <w:color w:val="FFFFFF"/>
          <w:sz w:val="12"/>
          <w:szCs w:val="12"/>
          <w:lang w:eastAsia="es-ES"/>
        </w:rPr>
        <w:t xml:space="preserve"> </w:t>
      </w:r>
      <w:r w:rsidRPr="00C17551">
        <w:rPr>
          <w:rFonts w:ascii="Consolas" w:eastAsia="Times New Roman" w:hAnsi="Consolas" w:cs="Times New Roman"/>
          <w:color w:val="9CDCFE"/>
          <w:sz w:val="12"/>
          <w:szCs w:val="12"/>
          <w:lang w:eastAsia="es-ES"/>
        </w:rPr>
        <w:t>d</w:t>
      </w:r>
      <w:r w:rsidRPr="00C17551">
        <w:rPr>
          <w:rFonts w:ascii="Consolas" w:eastAsia="Times New Roman" w:hAnsi="Consolas" w:cs="Times New Roman"/>
          <w:color w:val="FFFFFF"/>
          <w:sz w:val="12"/>
          <w:szCs w:val="12"/>
          <w:lang w:eastAsia="es-ES"/>
        </w:rPr>
        <w:t xml:space="preserve"> </w:t>
      </w:r>
      <w:r w:rsidRPr="00C17551">
        <w:rPr>
          <w:rFonts w:ascii="Consolas" w:eastAsia="Times New Roman" w:hAnsi="Consolas" w:cs="Times New Roman"/>
          <w:color w:val="C586C0"/>
          <w:sz w:val="12"/>
          <w:szCs w:val="12"/>
          <w:lang w:eastAsia="es-ES"/>
        </w:rPr>
        <w:t>in</w:t>
      </w:r>
      <w:r w:rsidRPr="00C17551">
        <w:rPr>
          <w:rFonts w:ascii="Consolas" w:eastAsia="Times New Roman" w:hAnsi="Consolas" w:cs="Times New Roman"/>
          <w:color w:val="FFFFFF"/>
          <w:sz w:val="12"/>
          <w:szCs w:val="12"/>
          <w:lang w:eastAsia="es-ES"/>
        </w:rPr>
        <w:t xml:space="preserve"> </w:t>
      </w:r>
      <w:proofErr w:type="spellStart"/>
      <w:proofErr w:type="gramStart"/>
      <w:r w:rsidRPr="00C17551">
        <w:rPr>
          <w:rFonts w:ascii="Consolas" w:eastAsia="Times New Roman" w:hAnsi="Consolas" w:cs="Times New Roman"/>
          <w:color w:val="9CDCFE"/>
          <w:sz w:val="12"/>
          <w:szCs w:val="12"/>
          <w:lang w:eastAsia="es-ES"/>
        </w:rPr>
        <w:t>self</w:t>
      </w:r>
      <w:r w:rsidRPr="00C17551">
        <w:rPr>
          <w:rFonts w:ascii="Consolas" w:eastAsia="Times New Roman" w:hAnsi="Consolas" w:cs="Times New Roman"/>
          <w:color w:val="FFFFFF"/>
          <w:sz w:val="12"/>
          <w:szCs w:val="12"/>
          <w:lang w:eastAsia="es-ES"/>
        </w:rPr>
        <w:t>.</w:t>
      </w:r>
      <w:r w:rsidRPr="00C17551">
        <w:rPr>
          <w:rFonts w:ascii="Consolas" w:eastAsia="Times New Roman" w:hAnsi="Consolas" w:cs="Times New Roman"/>
          <w:color w:val="9CDCFE"/>
          <w:sz w:val="12"/>
          <w:szCs w:val="12"/>
          <w:lang w:eastAsia="es-ES"/>
        </w:rPr>
        <w:t>Sequencer</w:t>
      </w:r>
      <w:proofErr w:type="spellEnd"/>
      <w:proofErr w:type="gramEnd"/>
      <w:r w:rsidRPr="00C17551">
        <w:rPr>
          <w:rFonts w:ascii="Consolas" w:eastAsia="Times New Roman" w:hAnsi="Consolas" w:cs="Times New Roman"/>
          <w:color w:val="FFFFFF"/>
          <w:sz w:val="12"/>
          <w:szCs w:val="12"/>
          <w:lang w:eastAsia="es-ES"/>
        </w:rPr>
        <w:t>]</w:t>
      </w:r>
    </w:p>
    <w:p w14:paraId="3D824C63" w14:textId="77777777" w:rsidR="00CA31A2" w:rsidRPr="00C17551" w:rsidRDefault="00CA31A2" w:rsidP="00CA31A2">
      <w:pPr>
        <w:pStyle w:val="Prrafodelista"/>
        <w:numPr>
          <w:ilvl w:val="0"/>
          <w:numId w:val="12"/>
        </w:numPr>
        <w:shd w:val="clear" w:color="auto" w:fill="000000"/>
        <w:spacing w:after="0" w:line="285" w:lineRule="atLeast"/>
        <w:rPr>
          <w:rFonts w:ascii="Consolas" w:eastAsia="Times New Roman" w:hAnsi="Consolas" w:cs="Times New Roman"/>
          <w:color w:val="FFFFFF"/>
          <w:sz w:val="12"/>
          <w:szCs w:val="12"/>
          <w:lang w:eastAsia="es-ES"/>
        </w:rPr>
      </w:pPr>
      <w:r w:rsidRPr="00C17551">
        <w:rPr>
          <w:rFonts w:ascii="Consolas" w:eastAsia="Times New Roman" w:hAnsi="Consolas" w:cs="Times New Roman"/>
          <w:color w:val="FFFFFF"/>
          <w:sz w:val="12"/>
          <w:szCs w:val="12"/>
          <w:lang w:eastAsia="es-ES"/>
        </w:rPr>
        <w:t xml:space="preserve">        </w:t>
      </w:r>
    </w:p>
    <w:p w14:paraId="4AB949DB" w14:textId="77777777" w:rsidR="00CA31A2" w:rsidRPr="005F57FC" w:rsidRDefault="00CA31A2" w:rsidP="00CA31A2">
      <w:pPr>
        <w:pStyle w:val="Prrafodelista"/>
        <w:numPr>
          <w:ilvl w:val="0"/>
          <w:numId w:val="12"/>
        </w:numPr>
        <w:shd w:val="clear" w:color="auto" w:fill="000000"/>
        <w:spacing w:after="0" w:line="285" w:lineRule="atLeast"/>
        <w:rPr>
          <w:rFonts w:ascii="Consolas" w:eastAsia="Times New Roman" w:hAnsi="Consolas" w:cs="Times New Roman"/>
          <w:color w:val="FFFFFF"/>
          <w:sz w:val="12"/>
          <w:szCs w:val="12"/>
          <w:lang w:val="es-ES" w:eastAsia="es-ES"/>
        </w:rPr>
      </w:pPr>
      <w:r w:rsidRPr="00C17551">
        <w:rPr>
          <w:rFonts w:ascii="Consolas" w:eastAsia="Times New Roman" w:hAnsi="Consolas" w:cs="Times New Roman"/>
          <w:color w:val="FFFFFF"/>
          <w:sz w:val="12"/>
          <w:szCs w:val="12"/>
          <w:lang w:eastAsia="es-ES"/>
        </w:rPr>
        <w:t xml:space="preserve">        </w:t>
      </w:r>
      <w:r w:rsidRPr="005F57FC">
        <w:rPr>
          <w:rFonts w:ascii="Consolas" w:eastAsia="Times New Roman" w:hAnsi="Consolas" w:cs="Times New Roman"/>
          <w:color w:val="7CA668"/>
          <w:sz w:val="12"/>
          <w:szCs w:val="12"/>
          <w:lang w:val="es-ES" w:eastAsia="es-ES"/>
        </w:rPr>
        <w:t xml:space="preserve"># </w:t>
      </w:r>
      <w:proofErr w:type="spellStart"/>
      <w:r w:rsidRPr="005F57FC">
        <w:rPr>
          <w:rFonts w:ascii="Consolas" w:eastAsia="Times New Roman" w:hAnsi="Consolas" w:cs="Times New Roman"/>
          <w:color w:val="7CA668"/>
          <w:sz w:val="12"/>
          <w:szCs w:val="12"/>
          <w:lang w:val="es-ES" w:eastAsia="es-ES"/>
        </w:rPr>
        <w:t>Delete</w:t>
      </w:r>
      <w:proofErr w:type="spellEnd"/>
      <w:r w:rsidRPr="005F57FC">
        <w:rPr>
          <w:rFonts w:ascii="Consolas" w:eastAsia="Times New Roman" w:hAnsi="Consolas" w:cs="Times New Roman"/>
          <w:color w:val="7CA668"/>
          <w:sz w:val="12"/>
          <w:szCs w:val="12"/>
          <w:lang w:val="es-ES" w:eastAsia="es-ES"/>
        </w:rPr>
        <w:t xml:space="preserve"> </w:t>
      </w:r>
      <w:proofErr w:type="spellStart"/>
      <w:r w:rsidRPr="005F57FC">
        <w:rPr>
          <w:rFonts w:ascii="Consolas" w:eastAsia="Times New Roman" w:hAnsi="Consolas" w:cs="Times New Roman"/>
          <w:color w:val="7CA668"/>
          <w:sz w:val="12"/>
          <w:szCs w:val="12"/>
          <w:lang w:val="es-ES" w:eastAsia="es-ES"/>
        </w:rPr>
        <w:t>last</w:t>
      </w:r>
      <w:proofErr w:type="spellEnd"/>
      <w:r w:rsidRPr="005F57FC">
        <w:rPr>
          <w:rFonts w:ascii="Consolas" w:eastAsia="Times New Roman" w:hAnsi="Consolas" w:cs="Times New Roman"/>
          <w:color w:val="7CA668"/>
          <w:sz w:val="12"/>
          <w:szCs w:val="12"/>
          <w:lang w:val="es-ES" w:eastAsia="es-ES"/>
        </w:rPr>
        <w:t xml:space="preserve"> </w:t>
      </w:r>
      <w:proofErr w:type="spellStart"/>
      <w:r w:rsidRPr="005F57FC">
        <w:rPr>
          <w:rFonts w:ascii="Consolas" w:eastAsia="Times New Roman" w:hAnsi="Consolas" w:cs="Times New Roman"/>
          <w:color w:val="7CA668"/>
          <w:sz w:val="12"/>
          <w:szCs w:val="12"/>
          <w:lang w:val="es-ES" w:eastAsia="es-ES"/>
        </w:rPr>
        <w:t>Sequencer</w:t>
      </w:r>
      <w:proofErr w:type="spellEnd"/>
    </w:p>
    <w:p w14:paraId="415332DF" w14:textId="77777777" w:rsidR="00CA31A2" w:rsidRPr="00C17551" w:rsidRDefault="00CA31A2" w:rsidP="00CA31A2">
      <w:pPr>
        <w:pStyle w:val="Prrafodelista"/>
        <w:numPr>
          <w:ilvl w:val="0"/>
          <w:numId w:val="12"/>
        </w:numPr>
        <w:shd w:val="clear" w:color="auto" w:fill="000000"/>
        <w:spacing w:after="0" w:line="285" w:lineRule="atLeast"/>
        <w:rPr>
          <w:rFonts w:ascii="Consolas" w:eastAsia="Times New Roman" w:hAnsi="Consolas" w:cs="Times New Roman"/>
          <w:color w:val="FFFFFF"/>
          <w:sz w:val="12"/>
          <w:szCs w:val="12"/>
          <w:lang w:eastAsia="es-ES"/>
        </w:rPr>
      </w:pPr>
      <w:r w:rsidRPr="00C17551">
        <w:rPr>
          <w:rFonts w:ascii="Consolas" w:eastAsia="Times New Roman" w:hAnsi="Consolas" w:cs="Times New Roman"/>
          <w:color w:val="FFFFFF"/>
          <w:sz w:val="12"/>
          <w:szCs w:val="12"/>
          <w:lang w:eastAsia="es-ES"/>
        </w:rPr>
        <w:t xml:space="preserve">        </w:t>
      </w:r>
      <w:proofErr w:type="spellStart"/>
      <w:r w:rsidRPr="00C17551">
        <w:rPr>
          <w:rFonts w:ascii="Consolas" w:eastAsia="Times New Roman" w:hAnsi="Consolas" w:cs="Times New Roman"/>
          <w:color w:val="9CDCFE"/>
          <w:sz w:val="12"/>
          <w:szCs w:val="12"/>
          <w:lang w:eastAsia="es-ES"/>
        </w:rPr>
        <w:t>drop_query</w:t>
      </w:r>
      <w:proofErr w:type="spellEnd"/>
      <w:r w:rsidRPr="00C17551">
        <w:rPr>
          <w:rFonts w:ascii="Consolas" w:eastAsia="Times New Roman" w:hAnsi="Consolas" w:cs="Times New Roman"/>
          <w:color w:val="FFFFFF"/>
          <w:sz w:val="12"/>
          <w:szCs w:val="12"/>
          <w:lang w:eastAsia="es-ES"/>
        </w:rPr>
        <w:t xml:space="preserve"> </w:t>
      </w:r>
      <w:r w:rsidRPr="00C17551">
        <w:rPr>
          <w:rFonts w:ascii="Consolas" w:eastAsia="Times New Roman" w:hAnsi="Consolas" w:cs="Times New Roman"/>
          <w:color w:val="D4D4D4"/>
          <w:sz w:val="12"/>
          <w:szCs w:val="12"/>
          <w:lang w:eastAsia="es-ES"/>
        </w:rPr>
        <w:t>=</w:t>
      </w:r>
      <w:r w:rsidRPr="00C17551">
        <w:rPr>
          <w:rFonts w:ascii="Consolas" w:eastAsia="Times New Roman" w:hAnsi="Consolas" w:cs="Times New Roman"/>
          <w:color w:val="FFFFFF"/>
          <w:sz w:val="12"/>
          <w:szCs w:val="12"/>
          <w:lang w:eastAsia="es-ES"/>
        </w:rPr>
        <w:t xml:space="preserve"> </w:t>
      </w:r>
      <w:r w:rsidRPr="00C17551">
        <w:rPr>
          <w:rFonts w:ascii="Consolas" w:eastAsia="Times New Roman" w:hAnsi="Consolas" w:cs="Times New Roman"/>
          <w:color w:val="CE9178"/>
          <w:sz w:val="12"/>
          <w:szCs w:val="12"/>
          <w:lang w:eastAsia="es-ES"/>
        </w:rPr>
        <w:t>"DROP TABLE IF EXISTS Sequencer;"</w:t>
      </w:r>
    </w:p>
    <w:p w14:paraId="2FD36676" w14:textId="77777777" w:rsidR="00CA31A2" w:rsidRPr="005F57FC" w:rsidRDefault="00CA31A2" w:rsidP="00CA31A2">
      <w:pPr>
        <w:pStyle w:val="Prrafodelista"/>
        <w:numPr>
          <w:ilvl w:val="0"/>
          <w:numId w:val="12"/>
        </w:numPr>
        <w:shd w:val="clear" w:color="auto" w:fill="000000"/>
        <w:spacing w:after="0" w:line="285" w:lineRule="atLeast"/>
        <w:rPr>
          <w:rFonts w:ascii="Consolas" w:eastAsia="Times New Roman" w:hAnsi="Consolas" w:cs="Times New Roman"/>
          <w:color w:val="FFFFFF"/>
          <w:sz w:val="12"/>
          <w:szCs w:val="12"/>
          <w:lang w:val="es-ES" w:eastAsia="es-ES"/>
        </w:rPr>
      </w:pPr>
      <w:r w:rsidRPr="00C17551">
        <w:rPr>
          <w:rFonts w:ascii="Consolas" w:eastAsia="Times New Roman" w:hAnsi="Consolas" w:cs="Times New Roman"/>
          <w:color w:val="FFFFFF"/>
          <w:sz w:val="12"/>
          <w:szCs w:val="12"/>
          <w:lang w:eastAsia="es-ES"/>
        </w:rPr>
        <w:t xml:space="preserve">        </w:t>
      </w:r>
      <w:proofErr w:type="spellStart"/>
      <w:proofErr w:type="gramStart"/>
      <w:r w:rsidRPr="005F57FC">
        <w:rPr>
          <w:rFonts w:ascii="Consolas" w:eastAsia="Times New Roman" w:hAnsi="Consolas" w:cs="Times New Roman"/>
          <w:color w:val="9CDCFE"/>
          <w:sz w:val="12"/>
          <w:szCs w:val="12"/>
          <w:lang w:val="es-ES" w:eastAsia="es-ES"/>
        </w:rPr>
        <w:t>cursor</w:t>
      </w:r>
      <w:r w:rsidRPr="005F57FC">
        <w:rPr>
          <w:rFonts w:ascii="Consolas" w:eastAsia="Times New Roman" w:hAnsi="Consolas" w:cs="Times New Roman"/>
          <w:color w:val="FFFFFF"/>
          <w:sz w:val="12"/>
          <w:szCs w:val="12"/>
          <w:lang w:val="es-ES" w:eastAsia="es-ES"/>
        </w:rPr>
        <w:t>.</w:t>
      </w:r>
      <w:r w:rsidRPr="005F57FC">
        <w:rPr>
          <w:rFonts w:ascii="Consolas" w:eastAsia="Times New Roman" w:hAnsi="Consolas" w:cs="Times New Roman"/>
          <w:color w:val="DCDCAA"/>
          <w:sz w:val="12"/>
          <w:szCs w:val="12"/>
          <w:lang w:val="es-ES" w:eastAsia="es-ES"/>
        </w:rPr>
        <w:t>execute</w:t>
      </w:r>
      <w:proofErr w:type="spellEnd"/>
      <w:proofErr w:type="gramEnd"/>
      <w:r w:rsidRPr="005F57FC">
        <w:rPr>
          <w:rFonts w:ascii="Consolas" w:eastAsia="Times New Roman" w:hAnsi="Consolas" w:cs="Times New Roman"/>
          <w:color w:val="FFFFFF"/>
          <w:sz w:val="12"/>
          <w:szCs w:val="12"/>
          <w:lang w:val="es-ES" w:eastAsia="es-ES"/>
        </w:rPr>
        <w:t>(</w:t>
      </w:r>
      <w:proofErr w:type="spellStart"/>
      <w:r w:rsidRPr="005F57FC">
        <w:rPr>
          <w:rFonts w:ascii="Consolas" w:eastAsia="Times New Roman" w:hAnsi="Consolas" w:cs="Times New Roman"/>
          <w:color w:val="9CDCFE"/>
          <w:sz w:val="12"/>
          <w:szCs w:val="12"/>
          <w:lang w:val="es-ES" w:eastAsia="es-ES"/>
        </w:rPr>
        <w:t>drop_query</w:t>
      </w:r>
      <w:proofErr w:type="spellEnd"/>
      <w:r w:rsidRPr="005F57FC">
        <w:rPr>
          <w:rFonts w:ascii="Consolas" w:eastAsia="Times New Roman" w:hAnsi="Consolas" w:cs="Times New Roman"/>
          <w:color w:val="FFFFFF"/>
          <w:sz w:val="12"/>
          <w:szCs w:val="12"/>
          <w:lang w:val="es-ES" w:eastAsia="es-ES"/>
        </w:rPr>
        <w:t>)</w:t>
      </w:r>
    </w:p>
    <w:p w14:paraId="5C0E815A" w14:textId="77777777" w:rsidR="00CA31A2" w:rsidRPr="005F57FC" w:rsidRDefault="00CA31A2" w:rsidP="00CA31A2">
      <w:pPr>
        <w:pStyle w:val="Prrafodelista"/>
        <w:numPr>
          <w:ilvl w:val="0"/>
          <w:numId w:val="12"/>
        </w:numPr>
        <w:shd w:val="clear" w:color="auto" w:fill="000000"/>
        <w:spacing w:after="0" w:line="285" w:lineRule="atLeast"/>
        <w:rPr>
          <w:rFonts w:ascii="Consolas" w:eastAsia="Times New Roman" w:hAnsi="Consolas" w:cs="Times New Roman"/>
          <w:color w:val="FFFFFF"/>
          <w:sz w:val="12"/>
          <w:szCs w:val="12"/>
          <w:lang w:val="es-ES" w:eastAsia="es-ES"/>
        </w:rPr>
      </w:pPr>
    </w:p>
    <w:p w14:paraId="33853449" w14:textId="77777777" w:rsidR="00CA31A2" w:rsidRPr="005F57FC" w:rsidRDefault="00CA31A2" w:rsidP="00CA31A2">
      <w:pPr>
        <w:pStyle w:val="Prrafodelista"/>
        <w:numPr>
          <w:ilvl w:val="0"/>
          <w:numId w:val="12"/>
        </w:numPr>
        <w:shd w:val="clear" w:color="auto" w:fill="000000"/>
        <w:spacing w:after="0" w:line="285" w:lineRule="atLeast"/>
        <w:rPr>
          <w:rFonts w:ascii="Consolas" w:eastAsia="Times New Roman" w:hAnsi="Consolas" w:cs="Times New Roman"/>
          <w:color w:val="FFFFFF"/>
          <w:sz w:val="12"/>
          <w:szCs w:val="12"/>
          <w:lang w:val="es-ES" w:eastAsia="es-ES"/>
        </w:rPr>
      </w:pPr>
      <w:r w:rsidRPr="005F57FC">
        <w:rPr>
          <w:rFonts w:ascii="Consolas" w:eastAsia="Times New Roman" w:hAnsi="Consolas" w:cs="Times New Roman"/>
          <w:color w:val="FFFFFF"/>
          <w:sz w:val="12"/>
          <w:szCs w:val="12"/>
          <w:lang w:val="es-ES" w:eastAsia="es-ES"/>
        </w:rPr>
        <w:t xml:space="preserve">        </w:t>
      </w:r>
      <w:r w:rsidRPr="005F57FC">
        <w:rPr>
          <w:rFonts w:ascii="Consolas" w:eastAsia="Times New Roman" w:hAnsi="Consolas" w:cs="Times New Roman"/>
          <w:color w:val="7CA668"/>
          <w:sz w:val="12"/>
          <w:szCs w:val="12"/>
          <w:lang w:val="es-ES" w:eastAsia="es-ES"/>
        </w:rPr>
        <w:t xml:space="preserve"># </w:t>
      </w:r>
      <w:proofErr w:type="spellStart"/>
      <w:r w:rsidRPr="005F57FC">
        <w:rPr>
          <w:rFonts w:ascii="Consolas" w:eastAsia="Times New Roman" w:hAnsi="Consolas" w:cs="Times New Roman"/>
          <w:color w:val="7CA668"/>
          <w:sz w:val="12"/>
          <w:szCs w:val="12"/>
          <w:lang w:val="es-ES" w:eastAsia="es-ES"/>
        </w:rPr>
        <w:t>Commit</w:t>
      </w:r>
      <w:proofErr w:type="spellEnd"/>
    </w:p>
    <w:p w14:paraId="18339F27" w14:textId="77777777" w:rsidR="00CA31A2" w:rsidRPr="005F57FC" w:rsidRDefault="00CA31A2" w:rsidP="00CA31A2">
      <w:pPr>
        <w:pStyle w:val="Prrafodelista"/>
        <w:numPr>
          <w:ilvl w:val="0"/>
          <w:numId w:val="12"/>
        </w:numPr>
        <w:shd w:val="clear" w:color="auto" w:fill="000000"/>
        <w:spacing w:after="0" w:line="285" w:lineRule="atLeast"/>
        <w:rPr>
          <w:rFonts w:ascii="Consolas" w:eastAsia="Times New Roman" w:hAnsi="Consolas" w:cs="Times New Roman"/>
          <w:color w:val="FFFFFF"/>
          <w:sz w:val="12"/>
          <w:szCs w:val="12"/>
          <w:lang w:val="es-ES" w:eastAsia="es-ES"/>
        </w:rPr>
      </w:pPr>
      <w:r w:rsidRPr="005F57FC">
        <w:rPr>
          <w:rFonts w:ascii="Consolas" w:eastAsia="Times New Roman" w:hAnsi="Consolas" w:cs="Times New Roman"/>
          <w:color w:val="FFFFFF"/>
          <w:sz w:val="12"/>
          <w:szCs w:val="12"/>
          <w:lang w:val="es-ES" w:eastAsia="es-ES"/>
        </w:rPr>
        <w:t xml:space="preserve">        </w:t>
      </w:r>
      <w:proofErr w:type="spellStart"/>
      <w:proofErr w:type="gramStart"/>
      <w:r w:rsidRPr="005F57FC">
        <w:rPr>
          <w:rFonts w:ascii="Consolas" w:eastAsia="Times New Roman" w:hAnsi="Consolas" w:cs="Times New Roman"/>
          <w:color w:val="9CDCFE"/>
          <w:sz w:val="12"/>
          <w:szCs w:val="12"/>
          <w:lang w:val="es-ES" w:eastAsia="es-ES"/>
        </w:rPr>
        <w:t>cnx</w:t>
      </w:r>
      <w:r w:rsidRPr="005F57FC">
        <w:rPr>
          <w:rFonts w:ascii="Consolas" w:eastAsia="Times New Roman" w:hAnsi="Consolas" w:cs="Times New Roman"/>
          <w:color w:val="FFFFFF"/>
          <w:sz w:val="12"/>
          <w:szCs w:val="12"/>
          <w:lang w:val="es-ES" w:eastAsia="es-ES"/>
        </w:rPr>
        <w:t>.</w:t>
      </w:r>
      <w:r w:rsidRPr="005F57FC">
        <w:rPr>
          <w:rFonts w:ascii="Consolas" w:eastAsia="Times New Roman" w:hAnsi="Consolas" w:cs="Times New Roman"/>
          <w:color w:val="DCDCAA"/>
          <w:sz w:val="12"/>
          <w:szCs w:val="12"/>
          <w:lang w:val="es-ES" w:eastAsia="es-ES"/>
        </w:rPr>
        <w:t>commit</w:t>
      </w:r>
      <w:proofErr w:type="spellEnd"/>
      <w:proofErr w:type="gramEnd"/>
      <w:r w:rsidRPr="005F57FC">
        <w:rPr>
          <w:rFonts w:ascii="Consolas" w:eastAsia="Times New Roman" w:hAnsi="Consolas" w:cs="Times New Roman"/>
          <w:color w:val="FFFFFF"/>
          <w:sz w:val="12"/>
          <w:szCs w:val="12"/>
          <w:lang w:val="es-ES" w:eastAsia="es-ES"/>
        </w:rPr>
        <w:t>()</w:t>
      </w:r>
    </w:p>
    <w:p w14:paraId="0F6D4B5A" w14:textId="77777777" w:rsidR="00CA31A2" w:rsidRPr="005F57FC" w:rsidRDefault="00CA31A2" w:rsidP="00CA31A2">
      <w:pPr>
        <w:pStyle w:val="Prrafodelista"/>
        <w:numPr>
          <w:ilvl w:val="0"/>
          <w:numId w:val="12"/>
        </w:numPr>
        <w:shd w:val="clear" w:color="auto" w:fill="000000"/>
        <w:spacing w:after="0" w:line="285" w:lineRule="atLeast"/>
        <w:rPr>
          <w:rFonts w:ascii="Consolas" w:eastAsia="Times New Roman" w:hAnsi="Consolas" w:cs="Times New Roman"/>
          <w:color w:val="FFFFFF"/>
          <w:sz w:val="12"/>
          <w:szCs w:val="12"/>
          <w:lang w:val="es-ES" w:eastAsia="es-ES"/>
        </w:rPr>
      </w:pPr>
    </w:p>
    <w:p w14:paraId="6EF0674D" w14:textId="77777777" w:rsidR="00CA31A2" w:rsidRPr="005F57FC" w:rsidRDefault="00CA31A2" w:rsidP="00CA31A2">
      <w:pPr>
        <w:pStyle w:val="Prrafodelista"/>
        <w:numPr>
          <w:ilvl w:val="0"/>
          <w:numId w:val="12"/>
        </w:numPr>
        <w:shd w:val="clear" w:color="auto" w:fill="000000"/>
        <w:spacing w:after="0" w:line="285" w:lineRule="atLeast"/>
        <w:rPr>
          <w:rFonts w:ascii="Consolas" w:eastAsia="Times New Roman" w:hAnsi="Consolas" w:cs="Times New Roman"/>
          <w:color w:val="FFFFFF"/>
          <w:sz w:val="12"/>
          <w:szCs w:val="12"/>
          <w:lang w:val="es-ES" w:eastAsia="es-ES"/>
        </w:rPr>
      </w:pPr>
      <w:r w:rsidRPr="005F57FC">
        <w:rPr>
          <w:rFonts w:ascii="Consolas" w:eastAsia="Times New Roman" w:hAnsi="Consolas" w:cs="Times New Roman"/>
          <w:color w:val="FFFFFF"/>
          <w:sz w:val="12"/>
          <w:szCs w:val="12"/>
          <w:lang w:val="es-ES" w:eastAsia="es-ES"/>
        </w:rPr>
        <w:t xml:space="preserve">        </w:t>
      </w:r>
      <w:r w:rsidRPr="005F57FC">
        <w:rPr>
          <w:rFonts w:ascii="Consolas" w:eastAsia="Times New Roman" w:hAnsi="Consolas" w:cs="Times New Roman"/>
          <w:color w:val="7CA668"/>
          <w:sz w:val="12"/>
          <w:szCs w:val="12"/>
          <w:lang w:val="es-ES" w:eastAsia="es-ES"/>
        </w:rPr>
        <w:t xml:space="preserve"># </w:t>
      </w:r>
      <w:proofErr w:type="spellStart"/>
      <w:r w:rsidRPr="005F57FC">
        <w:rPr>
          <w:rFonts w:ascii="Consolas" w:eastAsia="Times New Roman" w:hAnsi="Consolas" w:cs="Times New Roman"/>
          <w:color w:val="7CA668"/>
          <w:sz w:val="12"/>
          <w:szCs w:val="12"/>
          <w:lang w:val="es-ES" w:eastAsia="es-ES"/>
        </w:rPr>
        <w:t>Create</w:t>
      </w:r>
      <w:proofErr w:type="spellEnd"/>
      <w:r w:rsidRPr="005F57FC">
        <w:rPr>
          <w:rFonts w:ascii="Consolas" w:eastAsia="Times New Roman" w:hAnsi="Consolas" w:cs="Times New Roman"/>
          <w:color w:val="7CA668"/>
          <w:sz w:val="12"/>
          <w:szCs w:val="12"/>
          <w:lang w:val="es-ES" w:eastAsia="es-ES"/>
        </w:rPr>
        <w:t xml:space="preserve"> a new table</w:t>
      </w:r>
    </w:p>
    <w:p w14:paraId="17B7EA3D" w14:textId="77777777" w:rsidR="00CA31A2" w:rsidRPr="00C17551" w:rsidRDefault="00CA31A2" w:rsidP="00CA31A2">
      <w:pPr>
        <w:pStyle w:val="Prrafodelista"/>
        <w:numPr>
          <w:ilvl w:val="0"/>
          <w:numId w:val="12"/>
        </w:numPr>
        <w:shd w:val="clear" w:color="auto" w:fill="000000"/>
        <w:spacing w:after="0" w:line="285" w:lineRule="atLeast"/>
        <w:rPr>
          <w:rFonts w:ascii="Consolas" w:eastAsia="Times New Roman" w:hAnsi="Consolas" w:cs="Times New Roman"/>
          <w:color w:val="FFFFFF"/>
          <w:sz w:val="12"/>
          <w:szCs w:val="12"/>
          <w:lang w:eastAsia="es-ES"/>
        </w:rPr>
      </w:pPr>
      <w:r w:rsidRPr="00C17551">
        <w:rPr>
          <w:rFonts w:ascii="Consolas" w:eastAsia="Times New Roman" w:hAnsi="Consolas" w:cs="Times New Roman"/>
          <w:color w:val="FFFFFF"/>
          <w:sz w:val="12"/>
          <w:szCs w:val="12"/>
          <w:lang w:eastAsia="es-ES"/>
        </w:rPr>
        <w:t xml:space="preserve">        </w:t>
      </w:r>
      <w:proofErr w:type="spellStart"/>
      <w:r w:rsidRPr="00C17551">
        <w:rPr>
          <w:rFonts w:ascii="Consolas" w:eastAsia="Times New Roman" w:hAnsi="Consolas" w:cs="Times New Roman"/>
          <w:color w:val="9CDCFE"/>
          <w:sz w:val="12"/>
          <w:szCs w:val="12"/>
          <w:lang w:eastAsia="es-ES"/>
        </w:rPr>
        <w:t>create_query</w:t>
      </w:r>
      <w:proofErr w:type="spellEnd"/>
      <w:r w:rsidRPr="00C17551">
        <w:rPr>
          <w:rFonts w:ascii="Consolas" w:eastAsia="Times New Roman" w:hAnsi="Consolas" w:cs="Times New Roman"/>
          <w:color w:val="FFFFFF"/>
          <w:sz w:val="12"/>
          <w:szCs w:val="12"/>
          <w:lang w:eastAsia="es-ES"/>
        </w:rPr>
        <w:t xml:space="preserve"> </w:t>
      </w:r>
      <w:r w:rsidRPr="00C17551">
        <w:rPr>
          <w:rFonts w:ascii="Consolas" w:eastAsia="Times New Roman" w:hAnsi="Consolas" w:cs="Times New Roman"/>
          <w:color w:val="D4D4D4"/>
          <w:sz w:val="12"/>
          <w:szCs w:val="12"/>
          <w:lang w:eastAsia="es-ES"/>
        </w:rPr>
        <w:t>=</w:t>
      </w:r>
      <w:r w:rsidRPr="00C17551">
        <w:rPr>
          <w:rFonts w:ascii="Consolas" w:eastAsia="Times New Roman" w:hAnsi="Consolas" w:cs="Times New Roman"/>
          <w:color w:val="FFFFFF"/>
          <w:sz w:val="12"/>
          <w:szCs w:val="12"/>
          <w:lang w:eastAsia="es-ES"/>
        </w:rPr>
        <w:t xml:space="preserve"> </w:t>
      </w:r>
      <w:r w:rsidRPr="00C17551">
        <w:rPr>
          <w:rFonts w:ascii="Consolas" w:eastAsia="Times New Roman" w:hAnsi="Consolas" w:cs="Times New Roman"/>
          <w:color w:val="CE9178"/>
          <w:sz w:val="12"/>
          <w:szCs w:val="12"/>
          <w:lang w:eastAsia="es-ES"/>
        </w:rPr>
        <w:t>"CREATE TABLE Sequencer (</w:t>
      </w:r>
      <w:proofErr w:type="spellStart"/>
      <w:r w:rsidRPr="00C17551">
        <w:rPr>
          <w:rFonts w:ascii="Consolas" w:eastAsia="Times New Roman" w:hAnsi="Consolas" w:cs="Times New Roman"/>
          <w:color w:val="CE9178"/>
          <w:sz w:val="12"/>
          <w:szCs w:val="12"/>
          <w:lang w:eastAsia="es-ES"/>
        </w:rPr>
        <w:t>TaskId</w:t>
      </w:r>
      <w:proofErr w:type="spellEnd"/>
      <w:r w:rsidRPr="00C17551">
        <w:rPr>
          <w:rFonts w:ascii="Consolas" w:eastAsia="Times New Roman" w:hAnsi="Consolas" w:cs="Times New Roman"/>
          <w:color w:val="CE9178"/>
          <w:sz w:val="12"/>
          <w:szCs w:val="12"/>
          <w:lang w:eastAsia="es-ES"/>
        </w:rPr>
        <w:t xml:space="preserve"> INT, Priority INT, Latitude FLOAT, Longitude FLOAT, </w:t>
      </w:r>
      <w:proofErr w:type="spellStart"/>
      <w:r w:rsidRPr="00C17551">
        <w:rPr>
          <w:rFonts w:ascii="Consolas" w:eastAsia="Times New Roman" w:hAnsi="Consolas" w:cs="Times New Roman"/>
          <w:color w:val="CE9178"/>
          <w:sz w:val="12"/>
          <w:szCs w:val="12"/>
          <w:lang w:eastAsia="es-ES"/>
        </w:rPr>
        <w:t>RoverId</w:t>
      </w:r>
      <w:proofErr w:type="spellEnd"/>
      <w:r w:rsidRPr="00C17551">
        <w:rPr>
          <w:rFonts w:ascii="Consolas" w:eastAsia="Times New Roman" w:hAnsi="Consolas" w:cs="Times New Roman"/>
          <w:color w:val="CE9178"/>
          <w:sz w:val="12"/>
          <w:szCs w:val="12"/>
          <w:lang w:eastAsia="es-ES"/>
        </w:rPr>
        <w:t xml:space="preserve"> </w:t>
      </w:r>
      <w:proofErr w:type="gramStart"/>
      <w:r w:rsidRPr="00C17551">
        <w:rPr>
          <w:rFonts w:ascii="Consolas" w:eastAsia="Times New Roman" w:hAnsi="Consolas" w:cs="Times New Roman"/>
          <w:color w:val="CE9178"/>
          <w:sz w:val="12"/>
          <w:szCs w:val="12"/>
          <w:lang w:eastAsia="es-ES"/>
        </w:rPr>
        <w:t>VARCHAR(</w:t>
      </w:r>
      <w:proofErr w:type="gramEnd"/>
      <w:r w:rsidRPr="00C17551">
        <w:rPr>
          <w:rFonts w:ascii="Consolas" w:eastAsia="Times New Roman" w:hAnsi="Consolas" w:cs="Times New Roman"/>
          <w:color w:val="CE9178"/>
          <w:sz w:val="12"/>
          <w:szCs w:val="12"/>
          <w:lang w:eastAsia="es-ES"/>
        </w:rPr>
        <w:t>255), Sender VARCHAR(255), Timeout FLOAT, Timestamp FLOAT, Distance FLOAT);"</w:t>
      </w:r>
    </w:p>
    <w:p w14:paraId="05A1E3FB" w14:textId="77777777" w:rsidR="00CA31A2" w:rsidRPr="005F57FC" w:rsidRDefault="00CA31A2" w:rsidP="00CA31A2">
      <w:pPr>
        <w:pStyle w:val="Prrafodelista"/>
        <w:numPr>
          <w:ilvl w:val="0"/>
          <w:numId w:val="12"/>
        </w:numPr>
        <w:shd w:val="clear" w:color="auto" w:fill="000000"/>
        <w:spacing w:after="0" w:line="285" w:lineRule="atLeast"/>
        <w:rPr>
          <w:rFonts w:ascii="Consolas" w:eastAsia="Times New Roman" w:hAnsi="Consolas" w:cs="Times New Roman"/>
          <w:color w:val="FFFFFF"/>
          <w:sz w:val="12"/>
          <w:szCs w:val="12"/>
          <w:lang w:val="es-ES" w:eastAsia="es-ES"/>
        </w:rPr>
      </w:pPr>
      <w:r w:rsidRPr="00C17551">
        <w:rPr>
          <w:rFonts w:ascii="Consolas" w:eastAsia="Times New Roman" w:hAnsi="Consolas" w:cs="Times New Roman"/>
          <w:color w:val="FFFFFF"/>
          <w:sz w:val="12"/>
          <w:szCs w:val="12"/>
          <w:lang w:eastAsia="es-ES"/>
        </w:rPr>
        <w:t xml:space="preserve">        </w:t>
      </w:r>
      <w:proofErr w:type="spellStart"/>
      <w:proofErr w:type="gramStart"/>
      <w:r w:rsidRPr="005F57FC">
        <w:rPr>
          <w:rFonts w:ascii="Consolas" w:eastAsia="Times New Roman" w:hAnsi="Consolas" w:cs="Times New Roman"/>
          <w:color w:val="9CDCFE"/>
          <w:sz w:val="12"/>
          <w:szCs w:val="12"/>
          <w:lang w:val="es-ES" w:eastAsia="es-ES"/>
        </w:rPr>
        <w:t>cursor</w:t>
      </w:r>
      <w:r w:rsidRPr="005F57FC">
        <w:rPr>
          <w:rFonts w:ascii="Consolas" w:eastAsia="Times New Roman" w:hAnsi="Consolas" w:cs="Times New Roman"/>
          <w:color w:val="FFFFFF"/>
          <w:sz w:val="12"/>
          <w:szCs w:val="12"/>
          <w:lang w:val="es-ES" w:eastAsia="es-ES"/>
        </w:rPr>
        <w:t>.</w:t>
      </w:r>
      <w:r w:rsidRPr="005F57FC">
        <w:rPr>
          <w:rFonts w:ascii="Consolas" w:eastAsia="Times New Roman" w:hAnsi="Consolas" w:cs="Times New Roman"/>
          <w:color w:val="DCDCAA"/>
          <w:sz w:val="12"/>
          <w:szCs w:val="12"/>
          <w:lang w:val="es-ES" w:eastAsia="es-ES"/>
        </w:rPr>
        <w:t>execute</w:t>
      </w:r>
      <w:proofErr w:type="spellEnd"/>
      <w:proofErr w:type="gramEnd"/>
      <w:r w:rsidRPr="005F57FC">
        <w:rPr>
          <w:rFonts w:ascii="Consolas" w:eastAsia="Times New Roman" w:hAnsi="Consolas" w:cs="Times New Roman"/>
          <w:color w:val="FFFFFF"/>
          <w:sz w:val="12"/>
          <w:szCs w:val="12"/>
          <w:lang w:val="es-ES" w:eastAsia="es-ES"/>
        </w:rPr>
        <w:t>(</w:t>
      </w:r>
      <w:proofErr w:type="spellStart"/>
      <w:r w:rsidRPr="005F57FC">
        <w:rPr>
          <w:rFonts w:ascii="Consolas" w:eastAsia="Times New Roman" w:hAnsi="Consolas" w:cs="Times New Roman"/>
          <w:color w:val="9CDCFE"/>
          <w:sz w:val="12"/>
          <w:szCs w:val="12"/>
          <w:lang w:val="es-ES" w:eastAsia="es-ES"/>
        </w:rPr>
        <w:t>create_query</w:t>
      </w:r>
      <w:proofErr w:type="spellEnd"/>
      <w:r w:rsidRPr="005F57FC">
        <w:rPr>
          <w:rFonts w:ascii="Consolas" w:eastAsia="Times New Roman" w:hAnsi="Consolas" w:cs="Times New Roman"/>
          <w:color w:val="FFFFFF"/>
          <w:sz w:val="12"/>
          <w:szCs w:val="12"/>
          <w:lang w:val="es-ES" w:eastAsia="es-ES"/>
        </w:rPr>
        <w:t>)</w:t>
      </w:r>
    </w:p>
    <w:p w14:paraId="2EB3C20B" w14:textId="77777777" w:rsidR="00CA31A2" w:rsidRPr="005F57FC" w:rsidRDefault="00CA31A2" w:rsidP="00CA31A2">
      <w:pPr>
        <w:pStyle w:val="Prrafodelista"/>
        <w:numPr>
          <w:ilvl w:val="0"/>
          <w:numId w:val="12"/>
        </w:numPr>
        <w:shd w:val="clear" w:color="auto" w:fill="000000"/>
        <w:spacing w:after="0" w:line="285" w:lineRule="atLeast"/>
        <w:rPr>
          <w:rFonts w:ascii="Consolas" w:eastAsia="Times New Roman" w:hAnsi="Consolas" w:cs="Times New Roman"/>
          <w:color w:val="FFFFFF"/>
          <w:sz w:val="12"/>
          <w:szCs w:val="12"/>
          <w:lang w:val="es-ES" w:eastAsia="es-ES"/>
        </w:rPr>
      </w:pPr>
    </w:p>
    <w:p w14:paraId="4127D9C4" w14:textId="77777777" w:rsidR="00CA31A2" w:rsidRPr="005F57FC" w:rsidRDefault="00CA31A2" w:rsidP="00CA31A2">
      <w:pPr>
        <w:pStyle w:val="Prrafodelista"/>
        <w:numPr>
          <w:ilvl w:val="0"/>
          <w:numId w:val="12"/>
        </w:numPr>
        <w:shd w:val="clear" w:color="auto" w:fill="000000"/>
        <w:spacing w:after="0" w:line="285" w:lineRule="atLeast"/>
        <w:rPr>
          <w:rFonts w:ascii="Consolas" w:eastAsia="Times New Roman" w:hAnsi="Consolas" w:cs="Times New Roman"/>
          <w:color w:val="FFFFFF"/>
          <w:sz w:val="12"/>
          <w:szCs w:val="12"/>
          <w:lang w:val="es-ES" w:eastAsia="es-ES"/>
        </w:rPr>
      </w:pPr>
      <w:r w:rsidRPr="005F57FC">
        <w:rPr>
          <w:rFonts w:ascii="Consolas" w:eastAsia="Times New Roman" w:hAnsi="Consolas" w:cs="Times New Roman"/>
          <w:color w:val="FFFFFF"/>
          <w:sz w:val="12"/>
          <w:szCs w:val="12"/>
          <w:lang w:val="es-ES" w:eastAsia="es-ES"/>
        </w:rPr>
        <w:t xml:space="preserve">        </w:t>
      </w:r>
      <w:r w:rsidRPr="005F57FC">
        <w:rPr>
          <w:rFonts w:ascii="Consolas" w:eastAsia="Times New Roman" w:hAnsi="Consolas" w:cs="Times New Roman"/>
          <w:color w:val="7CA668"/>
          <w:sz w:val="12"/>
          <w:szCs w:val="12"/>
          <w:lang w:val="es-ES" w:eastAsia="es-ES"/>
        </w:rPr>
        <w:t xml:space="preserve"># </w:t>
      </w:r>
      <w:proofErr w:type="spellStart"/>
      <w:r w:rsidRPr="005F57FC">
        <w:rPr>
          <w:rFonts w:ascii="Consolas" w:eastAsia="Times New Roman" w:hAnsi="Consolas" w:cs="Times New Roman"/>
          <w:color w:val="7CA668"/>
          <w:sz w:val="12"/>
          <w:szCs w:val="12"/>
          <w:lang w:val="es-ES" w:eastAsia="es-ES"/>
        </w:rPr>
        <w:t>Insert</w:t>
      </w:r>
      <w:proofErr w:type="spellEnd"/>
      <w:r w:rsidRPr="005F57FC">
        <w:rPr>
          <w:rFonts w:ascii="Consolas" w:eastAsia="Times New Roman" w:hAnsi="Consolas" w:cs="Times New Roman"/>
          <w:color w:val="7CA668"/>
          <w:sz w:val="12"/>
          <w:szCs w:val="12"/>
          <w:lang w:val="es-ES" w:eastAsia="es-ES"/>
        </w:rPr>
        <w:t xml:space="preserve"> </w:t>
      </w:r>
      <w:proofErr w:type="spellStart"/>
      <w:r w:rsidRPr="005F57FC">
        <w:rPr>
          <w:rFonts w:ascii="Consolas" w:eastAsia="Times New Roman" w:hAnsi="Consolas" w:cs="Times New Roman"/>
          <w:color w:val="7CA668"/>
          <w:sz w:val="12"/>
          <w:szCs w:val="12"/>
          <w:lang w:val="es-ES" w:eastAsia="es-ES"/>
        </w:rPr>
        <w:t>Sequencer</w:t>
      </w:r>
      <w:proofErr w:type="spellEnd"/>
    </w:p>
    <w:p w14:paraId="30DA0FC4" w14:textId="77777777" w:rsidR="00CA31A2" w:rsidRPr="00C17551" w:rsidRDefault="00CA31A2" w:rsidP="00CA31A2">
      <w:pPr>
        <w:pStyle w:val="Prrafodelista"/>
        <w:numPr>
          <w:ilvl w:val="0"/>
          <w:numId w:val="12"/>
        </w:numPr>
        <w:shd w:val="clear" w:color="auto" w:fill="000000"/>
        <w:spacing w:after="0" w:line="285" w:lineRule="atLeast"/>
        <w:rPr>
          <w:rFonts w:ascii="Consolas" w:eastAsia="Times New Roman" w:hAnsi="Consolas" w:cs="Times New Roman"/>
          <w:color w:val="FFFFFF"/>
          <w:sz w:val="12"/>
          <w:szCs w:val="12"/>
          <w:lang w:eastAsia="es-ES"/>
        </w:rPr>
      </w:pPr>
      <w:r w:rsidRPr="00C17551">
        <w:rPr>
          <w:rFonts w:ascii="Consolas" w:eastAsia="Times New Roman" w:hAnsi="Consolas" w:cs="Times New Roman"/>
          <w:color w:val="FFFFFF"/>
          <w:sz w:val="12"/>
          <w:szCs w:val="12"/>
          <w:lang w:eastAsia="es-ES"/>
        </w:rPr>
        <w:t xml:space="preserve">        </w:t>
      </w:r>
      <w:r w:rsidRPr="00C17551">
        <w:rPr>
          <w:rFonts w:ascii="Consolas" w:eastAsia="Times New Roman" w:hAnsi="Consolas" w:cs="Times New Roman"/>
          <w:color w:val="9CDCFE"/>
          <w:sz w:val="12"/>
          <w:szCs w:val="12"/>
          <w:lang w:eastAsia="es-ES"/>
        </w:rPr>
        <w:t>query</w:t>
      </w:r>
      <w:r w:rsidRPr="00C17551">
        <w:rPr>
          <w:rFonts w:ascii="Consolas" w:eastAsia="Times New Roman" w:hAnsi="Consolas" w:cs="Times New Roman"/>
          <w:color w:val="FFFFFF"/>
          <w:sz w:val="12"/>
          <w:szCs w:val="12"/>
          <w:lang w:eastAsia="es-ES"/>
        </w:rPr>
        <w:t xml:space="preserve"> </w:t>
      </w:r>
      <w:r w:rsidRPr="00C17551">
        <w:rPr>
          <w:rFonts w:ascii="Consolas" w:eastAsia="Times New Roman" w:hAnsi="Consolas" w:cs="Times New Roman"/>
          <w:color w:val="D4D4D4"/>
          <w:sz w:val="12"/>
          <w:szCs w:val="12"/>
          <w:lang w:eastAsia="es-ES"/>
        </w:rPr>
        <w:t>=</w:t>
      </w:r>
      <w:r w:rsidRPr="00C17551">
        <w:rPr>
          <w:rFonts w:ascii="Consolas" w:eastAsia="Times New Roman" w:hAnsi="Consolas" w:cs="Times New Roman"/>
          <w:color w:val="FFFFFF"/>
          <w:sz w:val="12"/>
          <w:szCs w:val="12"/>
          <w:lang w:eastAsia="es-ES"/>
        </w:rPr>
        <w:t xml:space="preserve"> </w:t>
      </w:r>
      <w:r w:rsidRPr="00C17551">
        <w:rPr>
          <w:rFonts w:ascii="Consolas" w:eastAsia="Times New Roman" w:hAnsi="Consolas" w:cs="Times New Roman"/>
          <w:color w:val="CE9178"/>
          <w:sz w:val="12"/>
          <w:szCs w:val="12"/>
          <w:lang w:eastAsia="es-ES"/>
        </w:rPr>
        <w:t>"INSERT INTO Sequencer (</w:t>
      </w:r>
      <w:proofErr w:type="spellStart"/>
      <w:r w:rsidRPr="00C17551">
        <w:rPr>
          <w:rFonts w:ascii="Consolas" w:eastAsia="Times New Roman" w:hAnsi="Consolas" w:cs="Times New Roman"/>
          <w:color w:val="CE9178"/>
          <w:sz w:val="12"/>
          <w:szCs w:val="12"/>
          <w:lang w:eastAsia="es-ES"/>
        </w:rPr>
        <w:t>TaskId</w:t>
      </w:r>
      <w:proofErr w:type="spellEnd"/>
      <w:r w:rsidRPr="00C17551">
        <w:rPr>
          <w:rFonts w:ascii="Consolas" w:eastAsia="Times New Roman" w:hAnsi="Consolas" w:cs="Times New Roman"/>
          <w:color w:val="CE9178"/>
          <w:sz w:val="12"/>
          <w:szCs w:val="12"/>
          <w:lang w:eastAsia="es-ES"/>
        </w:rPr>
        <w:t xml:space="preserve">, Priority, Latitude, Longitude, </w:t>
      </w:r>
      <w:proofErr w:type="spellStart"/>
      <w:r w:rsidRPr="00C17551">
        <w:rPr>
          <w:rFonts w:ascii="Consolas" w:eastAsia="Times New Roman" w:hAnsi="Consolas" w:cs="Times New Roman"/>
          <w:color w:val="CE9178"/>
          <w:sz w:val="12"/>
          <w:szCs w:val="12"/>
          <w:lang w:eastAsia="es-ES"/>
        </w:rPr>
        <w:t>RoverId</w:t>
      </w:r>
      <w:proofErr w:type="spellEnd"/>
      <w:r w:rsidRPr="00C17551">
        <w:rPr>
          <w:rFonts w:ascii="Consolas" w:eastAsia="Times New Roman" w:hAnsi="Consolas" w:cs="Times New Roman"/>
          <w:color w:val="CE9178"/>
          <w:sz w:val="12"/>
          <w:szCs w:val="12"/>
          <w:lang w:eastAsia="es-ES"/>
        </w:rPr>
        <w:t>, Sender, Timeout, Timestamp, Distance) VALUES (</w:t>
      </w:r>
      <w:r w:rsidRPr="00C17551">
        <w:rPr>
          <w:rFonts w:ascii="Consolas" w:eastAsia="Times New Roman" w:hAnsi="Consolas" w:cs="Times New Roman"/>
          <w:color w:val="569CD6"/>
          <w:sz w:val="12"/>
          <w:szCs w:val="12"/>
          <w:lang w:eastAsia="es-ES"/>
        </w:rPr>
        <w:t>%s</w:t>
      </w:r>
      <w:r w:rsidRPr="00C17551">
        <w:rPr>
          <w:rFonts w:ascii="Consolas" w:eastAsia="Times New Roman" w:hAnsi="Consolas" w:cs="Times New Roman"/>
          <w:color w:val="CE9178"/>
          <w:sz w:val="12"/>
          <w:szCs w:val="12"/>
          <w:lang w:eastAsia="es-ES"/>
        </w:rPr>
        <w:t xml:space="preserve">, </w:t>
      </w:r>
      <w:r w:rsidRPr="00C17551">
        <w:rPr>
          <w:rFonts w:ascii="Consolas" w:eastAsia="Times New Roman" w:hAnsi="Consolas" w:cs="Times New Roman"/>
          <w:color w:val="569CD6"/>
          <w:sz w:val="12"/>
          <w:szCs w:val="12"/>
          <w:lang w:eastAsia="es-ES"/>
        </w:rPr>
        <w:t>%s</w:t>
      </w:r>
      <w:r w:rsidRPr="00C17551">
        <w:rPr>
          <w:rFonts w:ascii="Consolas" w:eastAsia="Times New Roman" w:hAnsi="Consolas" w:cs="Times New Roman"/>
          <w:color w:val="CE9178"/>
          <w:sz w:val="12"/>
          <w:szCs w:val="12"/>
          <w:lang w:eastAsia="es-ES"/>
        </w:rPr>
        <w:t xml:space="preserve">, </w:t>
      </w:r>
      <w:r w:rsidRPr="00C17551">
        <w:rPr>
          <w:rFonts w:ascii="Consolas" w:eastAsia="Times New Roman" w:hAnsi="Consolas" w:cs="Times New Roman"/>
          <w:color w:val="569CD6"/>
          <w:sz w:val="12"/>
          <w:szCs w:val="12"/>
          <w:lang w:eastAsia="es-ES"/>
        </w:rPr>
        <w:t>%s</w:t>
      </w:r>
      <w:r w:rsidRPr="00C17551">
        <w:rPr>
          <w:rFonts w:ascii="Consolas" w:eastAsia="Times New Roman" w:hAnsi="Consolas" w:cs="Times New Roman"/>
          <w:color w:val="CE9178"/>
          <w:sz w:val="12"/>
          <w:szCs w:val="12"/>
          <w:lang w:eastAsia="es-ES"/>
        </w:rPr>
        <w:t xml:space="preserve">, </w:t>
      </w:r>
      <w:r w:rsidRPr="00C17551">
        <w:rPr>
          <w:rFonts w:ascii="Consolas" w:eastAsia="Times New Roman" w:hAnsi="Consolas" w:cs="Times New Roman"/>
          <w:color w:val="569CD6"/>
          <w:sz w:val="12"/>
          <w:szCs w:val="12"/>
          <w:lang w:eastAsia="es-ES"/>
        </w:rPr>
        <w:t>%s</w:t>
      </w:r>
      <w:r w:rsidRPr="00C17551">
        <w:rPr>
          <w:rFonts w:ascii="Consolas" w:eastAsia="Times New Roman" w:hAnsi="Consolas" w:cs="Times New Roman"/>
          <w:color w:val="CE9178"/>
          <w:sz w:val="12"/>
          <w:szCs w:val="12"/>
          <w:lang w:eastAsia="es-ES"/>
        </w:rPr>
        <w:t xml:space="preserve">, </w:t>
      </w:r>
      <w:r w:rsidRPr="00C17551">
        <w:rPr>
          <w:rFonts w:ascii="Consolas" w:eastAsia="Times New Roman" w:hAnsi="Consolas" w:cs="Times New Roman"/>
          <w:color w:val="569CD6"/>
          <w:sz w:val="12"/>
          <w:szCs w:val="12"/>
          <w:lang w:eastAsia="es-ES"/>
        </w:rPr>
        <w:t>%s</w:t>
      </w:r>
      <w:r w:rsidRPr="00C17551">
        <w:rPr>
          <w:rFonts w:ascii="Consolas" w:eastAsia="Times New Roman" w:hAnsi="Consolas" w:cs="Times New Roman"/>
          <w:color w:val="CE9178"/>
          <w:sz w:val="12"/>
          <w:szCs w:val="12"/>
          <w:lang w:eastAsia="es-ES"/>
        </w:rPr>
        <w:t xml:space="preserve">, </w:t>
      </w:r>
      <w:r w:rsidRPr="00C17551">
        <w:rPr>
          <w:rFonts w:ascii="Consolas" w:eastAsia="Times New Roman" w:hAnsi="Consolas" w:cs="Times New Roman"/>
          <w:color w:val="569CD6"/>
          <w:sz w:val="12"/>
          <w:szCs w:val="12"/>
          <w:lang w:eastAsia="es-ES"/>
        </w:rPr>
        <w:t>%s</w:t>
      </w:r>
      <w:r w:rsidRPr="00C17551">
        <w:rPr>
          <w:rFonts w:ascii="Consolas" w:eastAsia="Times New Roman" w:hAnsi="Consolas" w:cs="Times New Roman"/>
          <w:color w:val="CE9178"/>
          <w:sz w:val="12"/>
          <w:szCs w:val="12"/>
          <w:lang w:eastAsia="es-ES"/>
        </w:rPr>
        <w:t xml:space="preserve">, </w:t>
      </w:r>
      <w:r w:rsidRPr="00C17551">
        <w:rPr>
          <w:rFonts w:ascii="Consolas" w:eastAsia="Times New Roman" w:hAnsi="Consolas" w:cs="Times New Roman"/>
          <w:color w:val="569CD6"/>
          <w:sz w:val="12"/>
          <w:szCs w:val="12"/>
          <w:lang w:eastAsia="es-ES"/>
        </w:rPr>
        <w:t>%s</w:t>
      </w:r>
      <w:r w:rsidRPr="00C17551">
        <w:rPr>
          <w:rFonts w:ascii="Consolas" w:eastAsia="Times New Roman" w:hAnsi="Consolas" w:cs="Times New Roman"/>
          <w:color w:val="CE9178"/>
          <w:sz w:val="12"/>
          <w:szCs w:val="12"/>
          <w:lang w:eastAsia="es-ES"/>
        </w:rPr>
        <w:t xml:space="preserve">, </w:t>
      </w:r>
      <w:r w:rsidRPr="00C17551">
        <w:rPr>
          <w:rFonts w:ascii="Consolas" w:eastAsia="Times New Roman" w:hAnsi="Consolas" w:cs="Times New Roman"/>
          <w:color w:val="569CD6"/>
          <w:sz w:val="12"/>
          <w:szCs w:val="12"/>
          <w:lang w:eastAsia="es-ES"/>
        </w:rPr>
        <w:t>%s</w:t>
      </w:r>
      <w:r w:rsidRPr="00C17551">
        <w:rPr>
          <w:rFonts w:ascii="Consolas" w:eastAsia="Times New Roman" w:hAnsi="Consolas" w:cs="Times New Roman"/>
          <w:color w:val="CE9178"/>
          <w:sz w:val="12"/>
          <w:szCs w:val="12"/>
          <w:lang w:eastAsia="es-ES"/>
        </w:rPr>
        <w:t xml:space="preserve">, </w:t>
      </w:r>
      <w:r w:rsidRPr="00C17551">
        <w:rPr>
          <w:rFonts w:ascii="Consolas" w:eastAsia="Times New Roman" w:hAnsi="Consolas" w:cs="Times New Roman"/>
          <w:color w:val="569CD6"/>
          <w:sz w:val="12"/>
          <w:szCs w:val="12"/>
          <w:lang w:eastAsia="es-ES"/>
        </w:rPr>
        <w:t>%s</w:t>
      </w:r>
      <w:r w:rsidRPr="00C17551">
        <w:rPr>
          <w:rFonts w:ascii="Consolas" w:eastAsia="Times New Roman" w:hAnsi="Consolas" w:cs="Times New Roman"/>
          <w:color w:val="CE9178"/>
          <w:sz w:val="12"/>
          <w:szCs w:val="12"/>
          <w:lang w:eastAsia="es-ES"/>
        </w:rPr>
        <w:t>);"</w:t>
      </w:r>
    </w:p>
    <w:p w14:paraId="389BAAB2" w14:textId="77777777" w:rsidR="00CA31A2" w:rsidRPr="005F57FC" w:rsidRDefault="00CA31A2" w:rsidP="00CA31A2">
      <w:pPr>
        <w:pStyle w:val="Prrafodelista"/>
        <w:numPr>
          <w:ilvl w:val="0"/>
          <w:numId w:val="12"/>
        </w:numPr>
        <w:shd w:val="clear" w:color="auto" w:fill="000000"/>
        <w:spacing w:after="0" w:line="285" w:lineRule="atLeast"/>
        <w:rPr>
          <w:rFonts w:ascii="Consolas" w:eastAsia="Times New Roman" w:hAnsi="Consolas" w:cs="Times New Roman"/>
          <w:color w:val="FFFFFF"/>
          <w:sz w:val="12"/>
          <w:szCs w:val="12"/>
          <w:lang w:val="es-ES" w:eastAsia="es-ES"/>
        </w:rPr>
      </w:pPr>
      <w:r w:rsidRPr="00C17551">
        <w:rPr>
          <w:rFonts w:ascii="Consolas" w:eastAsia="Times New Roman" w:hAnsi="Consolas" w:cs="Times New Roman"/>
          <w:color w:val="FFFFFF"/>
          <w:sz w:val="12"/>
          <w:szCs w:val="12"/>
          <w:lang w:eastAsia="es-ES"/>
        </w:rPr>
        <w:t xml:space="preserve">        </w:t>
      </w:r>
      <w:proofErr w:type="spellStart"/>
      <w:proofErr w:type="gramStart"/>
      <w:r w:rsidRPr="005F57FC">
        <w:rPr>
          <w:rFonts w:ascii="Consolas" w:eastAsia="Times New Roman" w:hAnsi="Consolas" w:cs="Times New Roman"/>
          <w:color w:val="9CDCFE"/>
          <w:sz w:val="12"/>
          <w:szCs w:val="12"/>
          <w:lang w:val="es-ES" w:eastAsia="es-ES"/>
        </w:rPr>
        <w:t>cursor</w:t>
      </w:r>
      <w:r w:rsidRPr="005F57FC">
        <w:rPr>
          <w:rFonts w:ascii="Consolas" w:eastAsia="Times New Roman" w:hAnsi="Consolas" w:cs="Times New Roman"/>
          <w:color w:val="FFFFFF"/>
          <w:sz w:val="12"/>
          <w:szCs w:val="12"/>
          <w:lang w:val="es-ES" w:eastAsia="es-ES"/>
        </w:rPr>
        <w:t>.</w:t>
      </w:r>
      <w:r w:rsidRPr="005F57FC">
        <w:rPr>
          <w:rFonts w:ascii="Consolas" w:eastAsia="Times New Roman" w:hAnsi="Consolas" w:cs="Times New Roman"/>
          <w:color w:val="DCDCAA"/>
          <w:sz w:val="12"/>
          <w:szCs w:val="12"/>
          <w:lang w:val="es-ES" w:eastAsia="es-ES"/>
        </w:rPr>
        <w:t>executemany</w:t>
      </w:r>
      <w:proofErr w:type="spellEnd"/>
      <w:proofErr w:type="gramEnd"/>
      <w:r w:rsidRPr="005F57FC">
        <w:rPr>
          <w:rFonts w:ascii="Consolas" w:eastAsia="Times New Roman" w:hAnsi="Consolas" w:cs="Times New Roman"/>
          <w:color w:val="FFFFFF"/>
          <w:sz w:val="12"/>
          <w:szCs w:val="12"/>
          <w:lang w:val="es-ES" w:eastAsia="es-ES"/>
        </w:rPr>
        <w:t>(</w:t>
      </w:r>
      <w:proofErr w:type="spellStart"/>
      <w:r w:rsidRPr="005F57FC">
        <w:rPr>
          <w:rFonts w:ascii="Consolas" w:eastAsia="Times New Roman" w:hAnsi="Consolas" w:cs="Times New Roman"/>
          <w:color w:val="9CDCFE"/>
          <w:sz w:val="12"/>
          <w:szCs w:val="12"/>
          <w:lang w:val="es-ES" w:eastAsia="es-ES"/>
        </w:rPr>
        <w:t>query</w:t>
      </w:r>
      <w:proofErr w:type="spellEnd"/>
      <w:r w:rsidRPr="005F57FC">
        <w:rPr>
          <w:rFonts w:ascii="Consolas" w:eastAsia="Times New Roman" w:hAnsi="Consolas" w:cs="Times New Roman"/>
          <w:color w:val="FFFFFF"/>
          <w:sz w:val="12"/>
          <w:szCs w:val="12"/>
          <w:lang w:val="es-ES" w:eastAsia="es-ES"/>
        </w:rPr>
        <w:t xml:space="preserve">, </w:t>
      </w:r>
      <w:r w:rsidRPr="005F57FC">
        <w:rPr>
          <w:rFonts w:ascii="Consolas" w:eastAsia="Times New Roman" w:hAnsi="Consolas" w:cs="Times New Roman"/>
          <w:color w:val="9CDCFE"/>
          <w:sz w:val="12"/>
          <w:szCs w:val="12"/>
          <w:lang w:val="es-ES" w:eastAsia="es-ES"/>
        </w:rPr>
        <w:t>data</w:t>
      </w:r>
      <w:r w:rsidRPr="005F57FC">
        <w:rPr>
          <w:rFonts w:ascii="Consolas" w:eastAsia="Times New Roman" w:hAnsi="Consolas" w:cs="Times New Roman"/>
          <w:color w:val="FFFFFF"/>
          <w:sz w:val="12"/>
          <w:szCs w:val="12"/>
          <w:lang w:val="es-ES" w:eastAsia="es-ES"/>
        </w:rPr>
        <w:t>)</w:t>
      </w:r>
    </w:p>
    <w:p w14:paraId="46F035FF" w14:textId="77777777" w:rsidR="00CA31A2" w:rsidRPr="005F57FC" w:rsidRDefault="00CA31A2" w:rsidP="00CA31A2">
      <w:pPr>
        <w:pStyle w:val="Prrafodelista"/>
        <w:numPr>
          <w:ilvl w:val="0"/>
          <w:numId w:val="12"/>
        </w:numPr>
        <w:shd w:val="clear" w:color="auto" w:fill="000000"/>
        <w:spacing w:after="0" w:line="285" w:lineRule="atLeast"/>
        <w:rPr>
          <w:rFonts w:ascii="Consolas" w:eastAsia="Times New Roman" w:hAnsi="Consolas" w:cs="Times New Roman"/>
          <w:color w:val="FFFFFF"/>
          <w:sz w:val="12"/>
          <w:szCs w:val="12"/>
          <w:lang w:val="es-ES" w:eastAsia="es-ES"/>
        </w:rPr>
      </w:pPr>
    </w:p>
    <w:p w14:paraId="08544E7B" w14:textId="77777777" w:rsidR="00CA31A2" w:rsidRPr="005F57FC" w:rsidRDefault="00CA31A2" w:rsidP="00CA31A2">
      <w:pPr>
        <w:pStyle w:val="Prrafodelista"/>
        <w:numPr>
          <w:ilvl w:val="0"/>
          <w:numId w:val="12"/>
        </w:numPr>
        <w:shd w:val="clear" w:color="auto" w:fill="000000"/>
        <w:spacing w:after="0" w:line="285" w:lineRule="atLeast"/>
        <w:rPr>
          <w:rFonts w:ascii="Consolas" w:eastAsia="Times New Roman" w:hAnsi="Consolas" w:cs="Times New Roman"/>
          <w:color w:val="FFFFFF"/>
          <w:sz w:val="12"/>
          <w:szCs w:val="12"/>
          <w:lang w:val="es-ES" w:eastAsia="es-ES"/>
        </w:rPr>
      </w:pPr>
      <w:r w:rsidRPr="005F57FC">
        <w:rPr>
          <w:rFonts w:ascii="Consolas" w:eastAsia="Times New Roman" w:hAnsi="Consolas" w:cs="Times New Roman"/>
          <w:color w:val="FFFFFF"/>
          <w:sz w:val="12"/>
          <w:szCs w:val="12"/>
          <w:lang w:val="es-ES" w:eastAsia="es-ES"/>
        </w:rPr>
        <w:t xml:space="preserve">        </w:t>
      </w:r>
      <w:r w:rsidRPr="005F57FC">
        <w:rPr>
          <w:rFonts w:ascii="Consolas" w:eastAsia="Times New Roman" w:hAnsi="Consolas" w:cs="Times New Roman"/>
          <w:color w:val="7CA668"/>
          <w:sz w:val="12"/>
          <w:szCs w:val="12"/>
          <w:lang w:val="es-ES" w:eastAsia="es-ES"/>
        </w:rPr>
        <w:t xml:space="preserve"># </w:t>
      </w:r>
      <w:proofErr w:type="spellStart"/>
      <w:r w:rsidRPr="005F57FC">
        <w:rPr>
          <w:rFonts w:ascii="Consolas" w:eastAsia="Times New Roman" w:hAnsi="Consolas" w:cs="Times New Roman"/>
          <w:color w:val="7CA668"/>
          <w:sz w:val="12"/>
          <w:szCs w:val="12"/>
          <w:lang w:val="es-ES" w:eastAsia="es-ES"/>
        </w:rPr>
        <w:t>Commit</w:t>
      </w:r>
      <w:proofErr w:type="spellEnd"/>
    </w:p>
    <w:p w14:paraId="25538C2B" w14:textId="77777777" w:rsidR="00CA31A2" w:rsidRPr="005F57FC" w:rsidRDefault="00CA31A2" w:rsidP="00CA31A2">
      <w:pPr>
        <w:pStyle w:val="Prrafodelista"/>
        <w:numPr>
          <w:ilvl w:val="0"/>
          <w:numId w:val="12"/>
        </w:numPr>
        <w:shd w:val="clear" w:color="auto" w:fill="000000"/>
        <w:spacing w:after="0" w:line="285" w:lineRule="atLeast"/>
        <w:rPr>
          <w:rFonts w:ascii="Consolas" w:eastAsia="Times New Roman" w:hAnsi="Consolas" w:cs="Times New Roman"/>
          <w:color w:val="FFFFFF"/>
          <w:sz w:val="12"/>
          <w:szCs w:val="12"/>
          <w:lang w:val="es-ES" w:eastAsia="es-ES"/>
        </w:rPr>
      </w:pPr>
      <w:r w:rsidRPr="005F57FC">
        <w:rPr>
          <w:rFonts w:ascii="Consolas" w:eastAsia="Times New Roman" w:hAnsi="Consolas" w:cs="Times New Roman"/>
          <w:color w:val="FFFFFF"/>
          <w:sz w:val="12"/>
          <w:szCs w:val="12"/>
          <w:lang w:val="es-ES" w:eastAsia="es-ES"/>
        </w:rPr>
        <w:t xml:space="preserve">        </w:t>
      </w:r>
      <w:proofErr w:type="spellStart"/>
      <w:proofErr w:type="gramStart"/>
      <w:r w:rsidRPr="005F57FC">
        <w:rPr>
          <w:rFonts w:ascii="Consolas" w:eastAsia="Times New Roman" w:hAnsi="Consolas" w:cs="Times New Roman"/>
          <w:color w:val="9CDCFE"/>
          <w:sz w:val="12"/>
          <w:szCs w:val="12"/>
          <w:lang w:val="es-ES" w:eastAsia="es-ES"/>
        </w:rPr>
        <w:t>cnx</w:t>
      </w:r>
      <w:r w:rsidRPr="005F57FC">
        <w:rPr>
          <w:rFonts w:ascii="Consolas" w:eastAsia="Times New Roman" w:hAnsi="Consolas" w:cs="Times New Roman"/>
          <w:color w:val="FFFFFF"/>
          <w:sz w:val="12"/>
          <w:szCs w:val="12"/>
          <w:lang w:val="es-ES" w:eastAsia="es-ES"/>
        </w:rPr>
        <w:t>.</w:t>
      </w:r>
      <w:r w:rsidRPr="005F57FC">
        <w:rPr>
          <w:rFonts w:ascii="Consolas" w:eastAsia="Times New Roman" w:hAnsi="Consolas" w:cs="Times New Roman"/>
          <w:color w:val="DCDCAA"/>
          <w:sz w:val="12"/>
          <w:szCs w:val="12"/>
          <w:lang w:val="es-ES" w:eastAsia="es-ES"/>
        </w:rPr>
        <w:t>commit</w:t>
      </w:r>
      <w:proofErr w:type="spellEnd"/>
      <w:proofErr w:type="gramEnd"/>
      <w:r w:rsidRPr="005F57FC">
        <w:rPr>
          <w:rFonts w:ascii="Consolas" w:eastAsia="Times New Roman" w:hAnsi="Consolas" w:cs="Times New Roman"/>
          <w:color w:val="FFFFFF"/>
          <w:sz w:val="12"/>
          <w:szCs w:val="12"/>
          <w:lang w:val="es-ES" w:eastAsia="es-ES"/>
        </w:rPr>
        <w:t>()</w:t>
      </w:r>
    </w:p>
    <w:p w14:paraId="11350C0A" w14:textId="77777777" w:rsidR="00CA31A2" w:rsidRPr="005F57FC" w:rsidRDefault="00CA31A2" w:rsidP="00CA31A2">
      <w:pPr>
        <w:pStyle w:val="Prrafodelista"/>
        <w:numPr>
          <w:ilvl w:val="0"/>
          <w:numId w:val="12"/>
        </w:numPr>
        <w:shd w:val="clear" w:color="auto" w:fill="000000"/>
        <w:spacing w:after="0" w:line="285" w:lineRule="atLeast"/>
        <w:rPr>
          <w:rFonts w:ascii="Consolas" w:eastAsia="Times New Roman" w:hAnsi="Consolas" w:cs="Times New Roman"/>
          <w:color w:val="FFFFFF"/>
          <w:sz w:val="12"/>
          <w:szCs w:val="12"/>
          <w:lang w:val="es-ES" w:eastAsia="es-ES"/>
        </w:rPr>
      </w:pPr>
    </w:p>
    <w:p w14:paraId="3B1B9ADF" w14:textId="77777777" w:rsidR="00CA31A2" w:rsidRPr="005F57FC" w:rsidRDefault="00CA31A2" w:rsidP="00CA31A2">
      <w:pPr>
        <w:pStyle w:val="Prrafodelista"/>
        <w:numPr>
          <w:ilvl w:val="0"/>
          <w:numId w:val="12"/>
        </w:numPr>
        <w:shd w:val="clear" w:color="auto" w:fill="000000"/>
        <w:spacing w:after="0" w:line="285" w:lineRule="atLeast"/>
        <w:rPr>
          <w:rFonts w:ascii="Consolas" w:eastAsia="Times New Roman" w:hAnsi="Consolas" w:cs="Times New Roman"/>
          <w:color w:val="FFFFFF"/>
          <w:sz w:val="12"/>
          <w:szCs w:val="12"/>
          <w:lang w:val="es-ES" w:eastAsia="es-ES"/>
        </w:rPr>
      </w:pPr>
      <w:r w:rsidRPr="005F57FC">
        <w:rPr>
          <w:rFonts w:ascii="Consolas" w:eastAsia="Times New Roman" w:hAnsi="Consolas" w:cs="Times New Roman"/>
          <w:color w:val="FFFFFF"/>
          <w:sz w:val="12"/>
          <w:szCs w:val="12"/>
          <w:lang w:val="es-ES" w:eastAsia="es-ES"/>
        </w:rPr>
        <w:t xml:space="preserve">        </w:t>
      </w:r>
      <w:r w:rsidRPr="005F57FC">
        <w:rPr>
          <w:rFonts w:ascii="Consolas" w:eastAsia="Times New Roman" w:hAnsi="Consolas" w:cs="Times New Roman"/>
          <w:color w:val="7CA668"/>
          <w:sz w:val="12"/>
          <w:szCs w:val="12"/>
          <w:lang w:val="es-ES" w:eastAsia="es-ES"/>
        </w:rPr>
        <w:t xml:space="preserve"># </w:t>
      </w:r>
      <w:proofErr w:type="spellStart"/>
      <w:r w:rsidRPr="005F57FC">
        <w:rPr>
          <w:rFonts w:ascii="Consolas" w:eastAsia="Times New Roman" w:hAnsi="Consolas" w:cs="Times New Roman"/>
          <w:color w:val="7CA668"/>
          <w:sz w:val="12"/>
          <w:szCs w:val="12"/>
          <w:lang w:val="es-ES" w:eastAsia="es-ES"/>
        </w:rPr>
        <w:t>Close</w:t>
      </w:r>
      <w:proofErr w:type="spellEnd"/>
      <w:r w:rsidRPr="005F57FC">
        <w:rPr>
          <w:rFonts w:ascii="Consolas" w:eastAsia="Times New Roman" w:hAnsi="Consolas" w:cs="Times New Roman"/>
          <w:color w:val="7CA668"/>
          <w:sz w:val="12"/>
          <w:szCs w:val="12"/>
          <w:lang w:val="es-ES" w:eastAsia="es-ES"/>
        </w:rPr>
        <w:t xml:space="preserve"> </w:t>
      </w:r>
      <w:proofErr w:type="spellStart"/>
      <w:r w:rsidRPr="005F57FC">
        <w:rPr>
          <w:rFonts w:ascii="Consolas" w:eastAsia="Times New Roman" w:hAnsi="Consolas" w:cs="Times New Roman"/>
          <w:color w:val="7CA668"/>
          <w:sz w:val="12"/>
          <w:szCs w:val="12"/>
          <w:lang w:val="es-ES" w:eastAsia="es-ES"/>
        </w:rPr>
        <w:t>conection</w:t>
      </w:r>
      <w:proofErr w:type="spellEnd"/>
    </w:p>
    <w:p w14:paraId="2D11428B" w14:textId="77777777" w:rsidR="00CA31A2" w:rsidRPr="005F57FC" w:rsidRDefault="00CA31A2" w:rsidP="00CA31A2">
      <w:pPr>
        <w:pStyle w:val="Prrafodelista"/>
        <w:numPr>
          <w:ilvl w:val="0"/>
          <w:numId w:val="12"/>
        </w:numPr>
        <w:shd w:val="clear" w:color="auto" w:fill="000000"/>
        <w:spacing w:after="0" w:line="285" w:lineRule="atLeast"/>
        <w:rPr>
          <w:rFonts w:ascii="Consolas" w:eastAsia="Times New Roman" w:hAnsi="Consolas" w:cs="Times New Roman"/>
          <w:color w:val="FFFFFF"/>
          <w:sz w:val="12"/>
          <w:szCs w:val="12"/>
          <w:lang w:val="es-ES" w:eastAsia="es-ES"/>
        </w:rPr>
      </w:pPr>
      <w:r w:rsidRPr="005F57FC">
        <w:rPr>
          <w:rFonts w:ascii="Consolas" w:eastAsia="Times New Roman" w:hAnsi="Consolas" w:cs="Times New Roman"/>
          <w:color w:val="FFFFFF"/>
          <w:sz w:val="12"/>
          <w:szCs w:val="12"/>
          <w:lang w:val="es-ES" w:eastAsia="es-ES"/>
        </w:rPr>
        <w:t xml:space="preserve">        </w:t>
      </w:r>
      <w:proofErr w:type="spellStart"/>
      <w:proofErr w:type="gramStart"/>
      <w:r w:rsidRPr="005F57FC">
        <w:rPr>
          <w:rFonts w:ascii="Consolas" w:eastAsia="Times New Roman" w:hAnsi="Consolas" w:cs="Times New Roman"/>
          <w:color w:val="9CDCFE"/>
          <w:sz w:val="12"/>
          <w:szCs w:val="12"/>
          <w:lang w:val="es-ES" w:eastAsia="es-ES"/>
        </w:rPr>
        <w:t>cnx</w:t>
      </w:r>
      <w:r w:rsidRPr="005F57FC">
        <w:rPr>
          <w:rFonts w:ascii="Consolas" w:eastAsia="Times New Roman" w:hAnsi="Consolas" w:cs="Times New Roman"/>
          <w:color w:val="FFFFFF"/>
          <w:sz w:val="12"/>
          <w:szCs w:val="12"/>
          <w:lang w:val="es-ES" w:eastAsia="es-ES"/>
        </w:rPr>
        <w:t>.</w:t>
      </w:r>
      <w:r w:rsidRPr="005F57FC">
        <w:rPr>
          <w:rFonts w:ascii="Consolas" w:eastAsia="Times New Roman" w:hAnsi="Consolas" w:cs="Times New Roman"/>
          <w:color w:val="DCDCAA"/>
          <w:sz w:val="12"/>
          <w:szCs w:val="12"/>
          <w:lang w:val="es-ES" w:eastAsia="es-ES"/>
        </w:rPr>
        <w:t>close</w:t>
      </w:r>
      <w:proofErr w:type="spellEnd"/>
      <w:proofErr w:type="gramEnd"/>
      <w:r w:rsidRPr="005F57FC">
        <w:rPr>
          <w:rFonts w:ascii="Consolas" w:eastAsia="Times New Roman" w:hAnsi="Consolas" w:cs="Times New Roman"/>
          <w:color w:val="FFFFFF"/>
          <w:sz w:val="12"/>
          <w:szCs w:val="12"/>
          <w:lang w:val="es-ES" w:eastAsia="es-ES"/>
        </w:rPr>
        <w:t>()</w:t>
      </w:r>
    </w:p>
    <w:p w14:paraId="0A3286B2" w14:textId="77777777" w:rsidR="00CA31A2" w:rsidRPr="005F57FC" w:rsidRDefault="00CA31A2" w:rsidP="00CA31A2">
      <w:pPr>
        <w:pStyle w:val="Prrafodelista"/>
        <w:numPr>
          <w:ilvl w:val="0"/>
          <w:numId w:val="12"/>
        </w:numPr>
        <w:shd w:val="clear" w:color="auto" w:fill="000000"/>
        <w:spacing w:after="0" w:line="285" w:lineRule="atLeast"/>
        <w:rPr>
          <w:rFonts w:ascii="Consolas" w:eastAsia="Times New Roman" w:hAnsi="Consolas" w:cs="Times New Roman"/>
          <w:color w:val="FFFFFF"/>
          <w:sz w:val="12"/>
          <w:szCs w:val="12"/>
          <w:lang w:val="es-ES" w:eastAsia="es-ES"/>
        </w:rPr>
      </w:pPr>
    </w:p>
    <w:p w14:paraId="4F6616FB" w14:textId="77777777" w:rsidR="00CA31A2" w:rsidRPr="005F57FC" w:rsidRDefault="00CA31A2" w:rsidP="00CA31A2">
      <w:pPr>
        <w:pStyle w:val="Prrafodelista"/>
        <w:numPr>
          <w:ilvl w:val="0"/>
          <w:numId w:val="12"/>
        </w:numPr>
        <w:shd w:val="clear" w:color="auto" w:fill="000000"/>
        <w:spacing w:after="0" w:line="285" w:lineRule="atLeast"/>
        <w:rPr>
          <w:rFonts w:ascii="Consolas" w:eastAsia="Times New Roman" w:hAnsi="Consolas" w:cs="Times New Roman"/>
          <w:color w:val="FFFFFF"/>
          <w:sz w:val="12"/>
          <w:szCs w:val="12"/>
          <w:lang w:val="es-ES" w:eastAsia="es-ES"/>
        </w:rPr>
      </w:pPr>
      <w:r w:rsidRPr="005F57FC">
        <w:rPr>
          <w:rFonts w:ascii="Consolas" w:eastAsia="Times New Roman" w:hAnsi="Consolas" w:cs="Times New Roman"/>
          <w:color w:val="FFFFFF"/>
          <w:sz w:val="12"/>
          <w:szCs w:val="12"/>
          <w:lang w:val="es-ES" w:eastAsia="es-ES"/>
        </w:rPr>
        <w:t xml:space="preserve">        </w:t>
      </w:r>
      <w:r w:rsidRPr="005F57FC">
        <w:rPr>
          <w:rFonts w:ascii="Consolas" w:eastAsia="Times New Roman" w:hAnsi="Consolas" w:cs="Times New Roman"/>
          <w:color w:val="7CA668"/>
          <w:sz w:val="12"/>
          <w:szCs w:val="12"/>
          <w:lang w:val="es-ES" w:eastAsia="es-ES"/>
        </w:rPr>
        <w:t># -------------------------------- SEND SEQUENCER (MQTT) ------------------------------</w:t>
      </w:r>
    </w:p>
    <w:p w14:paraId="1A8C7D7E" w14:textId="77777777" w:rsidR="00CA31A2" w:rsidRPr="005F57FC" w:rsidRDefault="00CA31A2" w:rsidP="00CA31A2">
      <w:pPr>
        <w:pStyle w:val="Prrafodelista"/>
        <w:numPr>
          <w:ilvl w:val="0"/>
          <w:numId w:val="12"/>
        </w:numPr>
        <w:shd w:val="clear" w:color="auto" w:fill="000000"/>
        <w:spacing w:after="0" w:line="285" w:lineRule="atLeast"/>
        <w:rPr>
          <w:rFonts w:ascii="Consolas" w:eastAsia="Times New Roman" w:hAnsi="Consolas" w:cs="Times New Roman"/>
          <w:color w:val="FFFFFF"/>
          <w:sz w:val="12"/>
          <w:szCs w:val="12"/>
          <w:lang w:val="es-ES" w:eastAsia="es-ES"/>
        </w:rPr>
      </w:pPr>
    </w:p>
    <w:p w14:paraId="1AB70A3E" w14:textId="77777777" w:rsidR="00CA31A2" w:rsidRPr="005F57FC" w:rsidRDefault="00CA31A2" w:rsidP="00CA31A2">
      <w:pPr>
        <w:pStyle w:val="Prrafodelista"/>
        <w:numPr>
          <w:ilvl w:val="0"/>
          <w:numId w:val="12"/>
        </w:numPr>
        <w:shd w:val="clear" w:color="auto" w:fill="000000"/>
        <w:spacing w:after="0" w:line="285" w:lineRule="atLeast"/>
        <w:rPr>
          <w:rFonts w:ascii="Consolas" w:eastAsia="Times New Roman" w:hAnsi="Consolas" w:cs="Times New Roman"/>
          <w:color w:val="FFFFFF"/>
          <w:sz w:val="12"/>
          <w:szCs w:val="12"/>
          <w:lang w:val="es-ES" w:eastAsia="es-ES"/>
        </w:rPr>
      </w:pPr>
      <w:r w:rsidRPr="005F57FC">
        <w:rPr>
          <w:rFonts w:ascii="Consolas" w:eastAsia="Times New Roman" w:hAnsi="Consolas" w:cs="Times New Roman"/>
          <w:color w:val="FFFFFF"/>
          <w:sz w:val="12"/>
          <w:szCs w:val="12"/>
          <w:lang w:val="es-ES" w:eastAsia="es-ES"/>
        </w:rPr>
        <w:t xml:space="preserve">        </w:t>
      </w:r>
      <w:r w:rsidRPr="005F57FC">
        <w:rPr>
          <w:rFonts w:ascii="Consolas" w:eastAsia="Times New Roman" w:hAnsi="Consolas" w:cs="Times New Roman"/>
          <w:color w:val="7CA668"/>
          <w:sz w:val="12"/>
          <w:szCs w:val="12"/>
          <w:lang w:val="es-ES" w:eastAsia="es-ES"/>
        </w:rPr>
        <w:t># -------------- INITIAL MESSAGE -----------------</w:t>
      </w:r>
    </w:p>
    <w:p w14:paraId="7B109A3A" w14:textId="77777777" w:rsidR="00CA31A2" w:rsidRPr="005F57FC" w:rsidRDefault="00CA31A2" w:rsidP="00CA31A2">
      <w:pPr>
        <w:pStyle w:val="Prrafodelista"/>
        <w:numPr>
          <w:ilvl w:val="0"/>
          <w:numId w:val="12"/>
        </w:numPr>
        <w:shd w:val="clear" w:color="auto" w:fill="000000"/>
        <w:spacing w:after="0" w:line="285" w:lineRule="atLeast"/>
        <w:rPr>
          <w:rFonts w:ascii="Consolas" w:eastAsia="Times New Roman" w:hAnsi="Consolas" w:cs="Times New Roman"/>
          <w:color w:val="FFFFFF"/>
          <w:sz w:val="12"/>
          <w:szCs w:val="12"/>
          <w:lang w:val="es-ES" w:eastAsia="es-ES"/>
        </w:rPr>
      </w:pPr>
      <w:r w:rsidRPr="005F57FC">
        <w:rPr>
          <w:rFonts w:ascii="Consolas" w:eastAsia="Times New Roman" w:hAnsi="Consolas" w:cs="Times New Roman"/>
          <w:color w:val="FFFFFF"/>
          <w:sz w:val="12"/>
          <w:szCs w:val="12"/>
          <w:lang w:val="es-ES" w:eastAsia="es-ES"/>
        </w:rPr>
        <w:t xml:space="preserve">        </w:t>
      </w:r>
      <w:proofErr w:type="spellStart"/>
      <w:r w:rsidRPr="005F57FC">
        <w:rPr>
          <w:rFonts w:ascii="Consolas" w:eastAsia="Times New Roman" w:hAnsi="Consolas" w:cs="Times New Roman"/>
          <w:color w:val="9CDCFE"/>
          <w:sz w:val="12"/>
          <w:szCs w:val="12"/>
          <w:lang w:val="es-ES" w:eastAsia="es-ES"/>
        </w:rPr>
        <w:t>msg</w:t>
      </w:r>
      <w:proofErr w:type="spellEnd"/>
      <w:r w:rsidRPr="005F57FC">
        <w:rPr>
          <w:rFonts w:ascii="Consolas" w:eastAsia="Times New Roman" w:hAnsi="Consolas" w:cs="Times New Roman"/>
          <w:color w:val="FFFFFF"/>
          <w:sz w:val="12"/>
          <w:szCs w:val="12"/>
          <w:lang w:val="es-ES" w:eastAsia="es-ES"/>
        </w:rPr>
        <w:t xml:space="preserve"> </w:t>
      </w:r>
      <w:r w:rsidRPr="005F57FC">
        <w:rPr>
          <w:rFonts w:ascii="Consolas" w:eastAsia="Times New Roman" w:hAnsi="Consolas" w:cs="Times New Roman"/>
          <w:color w:val="D4D4D4"/>
          <w:sz w:val="12"/>
          <w:szCs w:val="12"/>
          <w:lang w:val="es-ES" w:eastAsia="es-ES"/>
        </w:rPr>
        <w:t>=</w:t>
      </w:r>
      <w:r w:rsidRPr="005F57FC">
        <w:rPr>
          <w:rFonts w:ascii="Consolas" w:eastAsia="Times New Roman" w:hAnsi="Consolas" w:cs="Times New Roman"/>
          <w:color w:val="FFFFFF"/>
          <w:sz w:val="12"/>
          <w:szCs w:val="12"/>
          <w:lang w:val="es-ES" w:eastAsia="es-ES"/>
        </w:rPr>
        <w:t xml:space="preserve"> {}</w:t>
      </w:r>
    </w:p>
    <w:p w14:paraId="46F99BA1" w14:textId="77777777" w:rsidR="00CA31A2" w:rsidRPr="005F57FC" w:rsidRDefault="00CA31A2" w:rsidP="00CA31A2">
      <w:pPr>
        <w:pStyle w:val="Prrafodelista"/>
        <w:numPr>
          <w:ilvl w:val="0"/>
          <w:numId w:val="12"/>
        </w:numPr>
        <w:shd w:val="clear" w:color="auto" w:fill="000000"/>
        <w:spacing w:after="0" w:line="285" w:lineRule="atLeast"/>
        <w:rPr>
          <w:rFonts w:ascii="Consolas" w:eastAsia="Times New Roman" w:hAnsi="Consolas" w:cs="Times New Roman"/>
          <w:color w:val="FFFFFF"/>
          <w:sz w:val="12"/>
          <w:szCs w:val="12"/>
          <w:lang w:val="es-ES" w:eastAsia="es-ES"/>
        </w:rPr>
      </w:pPr>
      <w:r w:rsidRPr="005F57FC">
        <w:rPr>
          <w:rFonts w:ascii="Consolas" w:eastAsia="Times New Roman" w:hAnsi="Consolas" w:cs="Times New Roman"/>
          <w:color w:val="FFFFFF"/>
          <w:sz w:val="12"/>
          <w:szCs w:val="12"/>
          <w:lang w:val="es-ES" w:eastAsia="es-ES"/>
        </w:rPr>
        <w:t xml:space="preserve">        </w:t>
      </w:r>
      <w:proofErr w:type="spellStart"/>
      <w:r w:rsidRPr="005F57FC">
        <w:rPr>
          <w:rFonts w:ascii="Consolas" w:eastAsia="Times New Roman" w:hAnsi="Consolas" w:cs="Times New Roman"/>
          <w:color w:val="9CDCFE"/>
          <w:sz w:val="12"/>
          <w:szCs w:val="12"/>
          <w:lang w:val="es-ES" w:eastAsia="es-ES"/>
        </w:rPr>
        <w:t>msg</w:t>
      </w:r>
      <w:proofErr w:type="spellEnd"/>
      <w:r w:rsidRPr="005F57FC">
        <w:rPr>
          <w:rFonts w:ascii="Consolas" w:eastAsia="Times New Roman" w:hAnsi="Consolas" w:cs="Times New Roman"/>
          <w:color w:val="FFFFFF"/>
          <w:sz w:val="12"/>
          <w:szCs w:val="12"/>
          <w:lang w:val="es-ES" w:eastAsia="es-ES"/>
        </w:rPr>
        <w:t>[</w:t>
      </w:r>
      <w:r w:rsidRPr="005F57FC">
        <w:rPr>
          <w:rFonts w:ascii="Consolas" w:eastAsia="Times New Roman" w:hAnsi="Consolas" w:cs="Times New Roman"/>
          <w:color w:val="CE9178"/>
          <w:sz w:val="12"/>
          <w:szCs w:val="12"/>
          <w:lang w:val="es-ES" w:eastAsia="es-ES"/>
        </w:rPr>
        <w:t>'</w:t>
      </w:r>
      <w:proofErr w:type="spellStart"/>
      <w:r w:rsidRPr="005F57FC">
        <w:rPr>
          <w:rFonts w:ascii="Consolas" w:eastAsia="Times New Roman" w:hAnsi="Consolas" w:cs="Times New Roman"/>
          <w:color w:val="CE9178"/>
          <w:sz w:val="12"/>
          <w:szCs w:val="12"/>
          <w:lang w:val="es-ES" w:eastAsia="es-ES"/>
        </w:rPr>
        <w:t>Info</w:t>
      </w:r>
      <w:proofErr w:type="spellEnd"/>
      <w:r w:rsidRPr="005F57FC">
        <w:rPr>
          <w:rFonts w:ascii="Consolas" w:eastAsia="Times New Roman" w:hAnsi="Consolas" w:cs="Times New Roman"/>
          <w:color w:val="CE9178"/>
          <w:sz w:val="12"/>
          <w:szCs w:val="12"/>
          <w:lang w:val="es-ES" w:eastAsia="es-ES"/>
        </w:rPr>
        <w:t>'</w:t>
      </w:r>
      <w:r w:rsidRPr="005F57FC">
        <w:rPr>
          <w:rFonts w:ascii="Consolas" w:eastAsia="Times New Roman" w:hAnsi="Consolas" w:cs="Times New Roman"/>
          <w:color w:val="FFFFFF"/>
          <w:sz w:val="12"/>
          <w:szCs w:val="12"/>
          <w:lang w:val="es-ES" w:eastAsia="es-ES"/>
        </w:rPr>
        <w:t xml:space="preserve">] </w:t>
      </w:r>
      <w:r w:rsidRPr="005F57FC">
        <w:rPr>
          <w:rFonts w:ascii="Consolas" w:eastAsia="Times New Roman" w:hAnsi="Consolas" w:cs="Times New Roman"/>
          <w:color w:val="D4D4D4"/>
          <w:sz w:val="12"/>
          <w:szCs w:val="12"/>
          <w:lang w:val="es-ES" w:eastAsia="es-ES"/>
        </w:rPr>
        <w:t>=</w:t>
      </w:r>
      <w:r w:rsidRPr="005F57FC">
        <w:rPr>
          <w:rFonts w:ascii="Consolas" w:eastAsia="Times New Roman" w:hAnsi="Consolas" w:cs="Times New Roman"/>
          <w:color w:val="FFFFFF"/>
          <w:sz w:val="12"/>
          <w:szCs w:val="12"/>
          <w:lang w:val="es-ES" w:eastAsia="es-ES"/>
        </w:rPr>
        <w:t xml:space="preserve"> </w:t>
      </w:r>
      <w:r w:rsidRPr="005F57FC">
        <w:rPr>
          <w:rFonts w:ascii="Consolas" w:eastAsia="Times New Roman" w:hAnsi="Consolas" w:cs="Times New Roman"/>
          <w:color w:val="CE9178"/>
          <w:sz w:val="12"/>
          <w:szCs w:val="12"/>
          <w:lang w:val="es-ES" w:eastAsia="es-ES"/>
        </w:rPr>
        <w:t>"</w:t>
      </w:r>
      <w:proofErr w:type="spellStart"/>
      <w:r w:rsidRPr="005F57FC">
        <w:rPr>
          <w:rFonts w:ascii="Consolas" w:eastAsia="Times New Roman" w:hAnsi="Consolas" w:cs="Times New Roman"/>
          <w:color w:val="CE9178"/>
          <w:sz w:val="12"/>
          <w:szCs w:val="12"/>
          <w:lang w:val="es-ES" w:eastAsia="es-ES"/>
        </w:rPr>
        <w:t>Sending</w:t>
      </w:r>
      <w:proofErr w:type="spellEnd"/>
      <w:r w:rsidRPr="005F57FC">
        <w:rPr>
          <w:rFonts w:ascii="Consolas" w:eastAsia="Times New Roman" w:hAnsi="Consolas" w:cs="Times New Roman"/>
          <w:color w:val="CE9178"/>
          <w:sz w:val="12"/>
          <w:szCs w:val="12"/>
          <w:lang w:val="es-ES" w:eastAsia="es-ES"/>
        </w:rPr>
        <w:t>"</w:t>
      </w:r>
    </w:p>
    <w:p w14:paraId="70D4535D" w14:textId="77777777" w:rsidR="00CA31A2" w:rsidRPr="005F57FC" w:rsidRDefault="00CA31A2" w:rsidP="00CA31A2">
      <w:pPr>
        <w:pStyle w:val="Prrafodelista"/>
        <w:numPr>
          <w:ilvl w:val="0"/>
          <w:numId w:val="12"/>
        </w:numPr>
        <w:shd w:val="clear" w:color="auto" w:fill="000000"/>
        <w:spacing w:after="0" w:line="285" w:lineRule="atLeast"/>
        <w:rPr>
          <w:rFonts w:ascii="Consolas" w:eastAsia="Times New Roman" w:hAnsi="Consolas" w:cs="Times New Roman"/>
          <w:color w:val="FFFFFF"/>
          <w:sz w:val="12"/>
          <w:szCs w:val="12"/>
          <w:lang w:val="es-ES" w:eastAsia="es-ES"/>
        </w:rPr>
      </w:pPr>
      <w:r w:rsidRPr="005F57FC">
        <w:rPr>
          <w:rFonts w:ascii="Consolas" w:eastAsia="Times New Roman" w:hAnsi="Consolas" w:cs="Times New Roman"/>
          <w:color w:val="FFFFFF"/>
          <w:sz w:val="12"/>
          <w:szCs w:val="12"/>
          <w:lang w:val="es-ES" w:eastAsia="es-ES"/>
        </w:rPr>
        <w:t xml:space="preserve">        </w:t>
      </w:r>
    </w:p>
    <w:p w14:paraId="1C8F1BDC" w14:textId="77777777" w:rsidR="00CA31A2" w:rsidRPr="005F57FC" w:rsidRDefault="00CA31A2" w:rsidP="00CA31A2">
      <w:pPr>
        <w:pStyle w:val="Prrafodelista"/>
        <w:numPr>
          <w:ilvl w:val="0"/>
          <w:numId w:val="12"/>
        </w:numPr>
        <w:shd w:val="clear" w:color="auto" w:fill="000000"/>
        <w:spacing w:after="0" w:line="285" w:lineRule="atLeast"/>
        <w:rPr>
          <w:rFonts w:ascii="Consolas" w:eastAsia="Times New Roman" w:hAnsi="Consolas" w:cs="Times New Roman"/>
          <w:color w:val="FFFFFF"/>
          <w:sz w:val="12"/>
          <w:szCs w:val="12"/>
          <w:lang w:val="es-ES" w:eastAsia="es-ES"/>
        </w:rPr>
      </w:pPr>
      <w:r w:rsidRPr="005F57FC">
        <w:rPr>
          <w:rFonts w:ascii="Consolas" w:eastAsia="Times New Roman" w:hAnsi="Consolas" w:cs="Times New Roman"/>
          <w:color w:val="FFFFFF"/>
          <w:sz w:val="12"/>
          <w:szCs w:val="12"/>
          <w:lang w:val="es-ES" w:eastAsia="es-ES"/>
        </w:rPr>
        <w:t xml:space="preserve">        </w:t>
      </w:r>
      <w:r w:rsidRPr="005F57FC">
        <w:rPr>
          <w:rFonts w:ascii="Consolas" w:eastAsia="Times New Roman" w:hAnsi="Consolas" w:cs="Times New Roman"/>
          <w:color w:val="7CA668"/>
          <w:sz w:val="12"/>
          <w:szCs w:val="12"/>
          <w:lang w:val="es-ES" w:eastAsia="es-ES"/>
        </w:rPr>
        <w:t xml:space="preserve"># </w:t>
      </w:r>
      <w:proofErr w:type="spellStart"/>
      <w:r w:rsidRPr="005F57FC">
        <w:rPr>
          <w:rFonts w:ascii="Consolas" w:eastAsia="Times New Roman" w:hAnsi="Consolas" w:cs="Times New Roman"/>
          <w:color w:val="7CA668"/>
          <w:sz w:val="12"/>
          <w:szCs w:val="12"/>
          <w:lang w:val="es-ES" w:eastAsia="es-ES"/>
        </w:rPr>
        <w:t>Serialize</w:t>
      </w:r>
      <w:proofErr w:type="spellEnd"/>
      <w:r w:rsidRPr="005F57FC">
        <w:rPr>
          <w:rFonts w:ascii="Consolas" w:eastAsia="Times New Roman" w:hAnsi="Consolas" w:cs="Times New Roman"/>
          <w:color w:val="7CA668"/>
          <w:sz w:val="12"/>
          <w:szCs w:val="12"/>
          <w:lang w:val="es-ES" w:eastAsia="es-ES"/>
        </w:rPr>
        <w:t xml:space="preserve"> </w:t>
      </w:r>
      <w:proofErr w:type="spellStart"/>
      <w:r w:rsidRPr="005F57FC">
        <w:rPr>
          <w:rFonts w:ascii="Consolas" w:eastAsia="Times New Roman" w:hAnsi="Consolas" w:cs="Times New Roman"/>
          <w:color w:val="7CA668"/>
          <w:sz w:val="12"/>
          <w:szCs w:val="12"/>
          <w:lang w:val="es-ES" w:eastAsia="es-ES"/>
        </w:rPr>
        <w:t>json</w:t>
      </w:r>
      <w:proofErr w:type="spellEnd"/>
    </w:p>
    <w:p w14:paraId="392C912D" w14:textId="77777777" w:rsidR="00CA31A2" w:rsidRPr="005F57FC" w:rsidRDefault="00CA31A2" w:rsidP="00CA31A2">
      <w:pPr>
        <w:pStyle w:val="Prrafodelista"/>
        <w:numPr>
          <w:ilvl w:val="0"/>
          <w:numId w:val="12"/>
        </w:numPr>
        <w:shd w:val="clear" w:color="auto" w:fill="000000"/>
        <w:spacing w:after="0" w:line="285" w:lineRule="atLeast"/>
        <w:rPr>
          <w:rFonts w:ascii="Consolas" w:eastAsia="Times New Roman" w:hAnsi="Consolas" w:cs="Times New Roman"/>
          <w:color w:val="FFFFFF"/>
          <w:sz w:val="12"/>
          <w:szCs w:val="12"/>
          <w:lang w:val="es-ES" w:eastAsia="es-ES"/>
        </w:rPr>
      </w:pPr>
      <w:r w:rsidRPr="005F57FC">
        <w:rPr>
          <w:rFonts w:ascii="Consolas" w:eastAsia="Times New Roman" w:hAnsi="Consolas" w:cs="Times New Roman"/>
          <w:color w:val="FFFFFF"/>
          <w:sz w:val="12"/>
          <w:szCs w:val="12"/>
          <w:lang w:val="es-ES" w:eastAsia="es-ES"/>
        </w:rPr>
        <w:t xml:space="preserve">        </w:t>
      </w:r>
      <w:proofErr w:type="spellStart"/>
      <w:r w:rsidRPr="005F57FC">
        <w:rPr>
          <w:rFonts w:ascii="Consolas" w:eastAsia="Times New Roman" w:hAnsi="Consolas" w:cs="Times New Roman"/>
          <w:color w:val="9CDCFE"/>
          <w:sz w:val="12"/>
          <w:szCs w:val="12"/>
          <w:lang w:val="es-ES" w:eastAsia="es-ES"/>
        </w:rPr>
        <w:t>msg</w:t>
      </w:r>
      <w:proofErr w:type="spellEnd"/>
      <w:r w:rsidRPr="005F57FC">
        <w:rPr>
          <w:rFonts w:ascii="Consolas" w:eastAsia="Times New Roman" w:hAnsi="Consolas" w:cs="Times New Roman"/>
          <w:color w:val="FFFFFF"/>
          <w:sz w:val="12"/>
          <w:szCs w:val="12"/>
          <w:lang w:val="es-ES" w:eastAsia="es-ES"/>
        </w:rPr>
        <w:t xml:space="preserve"> </w:t>
      </w:r>
      <w:r w:rsidRPr="005F57FC">
        <w:rPr>
          <w:rFonts w:ascii="Consolas" w:eastAsia="Times New Roman" w:hAnsi="Consolas" w:cs="Times New Roman"/>
          <w:color w:val="D4D4D4"/>
          <w:sz w:val="12"/>
          <w:szCs w:val="12"/>
          <w:lang w:val="es-ES" w:eastAsia="es-ES"/>
        </w:rPr>
        <w:t>=</w:t>
      </w:r>
      <w:r w:rsidRPr="005F57FC">
        <w:rPr>
          <w:rFonts w:ascii="Consolas" w:eastAsia="Times New Roman" w:hAnsi="Consolas" w:cs="Times New Roman"/>
          <w:color w:val="FFFFFF"/>
          <w:sz w:val="12"/>
          <w:szCs w:val="12"/>
          <w:lang w:val="es-ES" w:eastAsia="es-ES"/>
        </w:rPr>
        <w:t xml:space="preserve"> </w:t>
      </w:r>
      <w:proofErr w:type="spellStart"/>
      <w:proofErr w:type="gramStart"/>
      <w:r w:rsidRPr="005F57FC">
        <w:rPr>
          <w:rFonts w:ascii="Consolas" w:eastAsia="Times New Roman" w:hAnsi="Consolas" w:cs="Times New Roman"/>
          <w:color w:val="4EC9B0"/>
          <w:sz w:val="12"/>
          <w:szCs w:val="12"/>
          <w:lang w:val="es-ES" w:eastAsia="es-ES"/>
        </w:rPr>
        <w:t>js</w:t>
      </w:r>
      <w:r w:rsidRPr="005F57FC">
        <w:rPr>
          <w:rFonts w:ascii="Consolas" w:eastAsia="Times New Roman" w:hAnsi="Consolas" w:cs="Times New Roman"/>
          <w:color w:val="FFFFFF"/>
          <w:sz w:val="12"/>
          <w:szCs w:val="12"/>
          <w:lang w:val="es-ES" w:eastAsia="es-ES"/>
        </w:rPr>
        <w:t>.</w:t>
      </w:r>
      <w:r w:rsidRPr="005F57FC">
        <w:rPr>
          <w:rFonts w:ascii="Consolas" w:eastAsia="Times New Roman" w:hAnsi="Consolas" w:cs="Times New Roman"/>
          <w:color w:val="DCDCAA"/>
          <w:sz w:val="12"/>
          <w:szCs w:val="12"/>
          <w:lang w:val="es-ES" w:eastAsia="es-ES"/>
        </w:rPr>
        <w:t>dumps</w:t>
      </w:r>
      <w:proofErr w:type="spellEnd"/>
      <w:proofErr w:type="gramEnd"/>
      <w:r w:rsidRPr="005F57FC">
        <w:rPr>
          <w:rFonts w:ascii="Consolas" w:eastAsia="Times New Roman" w:hAnsi="Consolas" w:cs="Times New Roman"/>
          <w:color w:val="FFFFFF"/>
          <w:sz w:val="12"/>
          <w:szCs w:val="12"/>
          <w:lang w:val="es-ES" w:eastAsia="es-ES"/>
        </w:rPr>
        <w:t>(</w:t>
      </w:r>
      <w:proofErr w:type="spellStart"/>
      <w:r w:rsidRPr="005F57FC">
        <w:rPr>
          <w:rFonts w:ascii="Consolas" w:eastAsia="Times New Roman" w:hAnsi="Consolas" w:cs="Times New Roman"/>
          <w:color w:val="9CDCFE"/>
          <w:sz w:val="12"/>
          <w:szCs w:val="12"/>
          <w:lang w:val="es-ES" w:eastAsia="es-ES"/>
        </w:rPr>
        <w:t>msg</w:t>
      </w:r>
      <w:proofErr w:type="spellEnd"/>
      <w:r w:rsidRPr="005F57FC">
        <w:rPr>
          <w:rFonts w:ascii="Consolas" w:eastAsia="Times New Roman" w:hAnsi="Consolas" w:cs="Times New Roman"/>
          <w:color w:val="FFFFFF"/>
          <w:sz w:val="12"/>
          <w:szCs w:val="12"/>
          <w:lang w:val="es-ES" w:eastAsia="es-ES"/>
        </w:rPr>
        <w:t>)</w:t>
      </w:r>
    </w:p>
    <w:p w14:paraId="7DCA4568" w14:textId="77777777" w:rsidR="00CA31A2" w:rsidRPr="005F57FC" w:rsidRDefault="00CA31A2" w:rsidP="00CA31A2">
      <w:pPr>
        <w:pStyle w:val="Prrafodelista"/>
        <w:numPr>
          <w:ilvl w:val="0"/>
          <w:numId w:val="12"/>
        </w:numPr>
        <w:shd w:val="clear" w:color="auto" w:fill="000000"/>
        <w:spacing w:after="0" w:line="285" w:lineRule="atLeast"/>
        <w:rPr>
          <w:rFonts w:ascii="Consolas" w:eastAsia="Times New Roman" w:hAnsi="Consolas" w:cs="Times New Roman"/>
          <w:color w:val="FFFFFF"/>
          <w:sz w:val="12"/>
          <w:szCs w:val="12"/>
          <w:lang w:val="es-ES" w:eastAsia="es-ES"/>
        </w:rPr>
      </w:pPr>
    </w:p>
    <w:p w14:paraId="53D5B3B8" w14:textId="77777777" w:rsidR="00CA31A2" w:rsidRPr="005F57FC" w:rsidRDefault="00CA31A2" w:rsidP="00CA31A2">
      <w:pPr>
        <w:pStyle w:val="Prrafodelista"/>
        <w:numPr>
          <w:ilvl w:val="0"/>
          <w:numId w:val="12"/>
        </w:numPr>
        <w:shd w:val="clear" w:color="auto" w:fill="000000"/>
        <w:spacing w:after="0" w:line="285" w:lineRule="atLeast"/>
        <w:rPr>
          <w:rFonts w:ascii="Consolas" w:eastAsia="Times New Roman" w:hAnsi="Consolas" w:cs="Times New Roman"/>
          <w:color w:val="FFFFFF"/>
          <w:sz w:val="12"/>
          <w:szCs w:val="12"/>
          <w:lang w:val="es-ES" w:eastAsia="es-ES"/>
        </w:rPr>
      </w:pPr>
      <w:r w:rsidRPr="005F57FC">
        <w:rPr>
          <w:rFonts w:ascii="Consolas" w:eastAsia="Times New Roman" w:hAnsi="Consolas" w:cs="Times New Roman"/>
          <w:color w:val="FFFFFF"/>
          <w:sz w:val="12"/>
          <w:szCs w:val="12"/>
          <w:lang w:val="es-ES" w:eastAsia="es-ES"/>
        </w:rPr>
        <w:t xml:space="preserve">        </w:t>
      </w:r>
      <w:r w:rsidRPr="005F57FC">
        <w:rPr>
          <w:rFonts w:ascii="Consolas" w:eastAsia="Times New Roman" w:hAnsi="Consolas" w:cs="Times New Roman"/>
          <w:color w:val="7CA668"/>
          <w:sz w:val="12"/>
          <w:szCs w:val="12"/>
          <w:lang w:val="es-ES" w:eastAsia="es-ES"/>
        </w:rPr>
        <w:t xml:space="preserve"># </w:t>
      </w:r>
      <w:proofErr w:type="spellStart"/>
      <w:r w:rsidRPr="005F57FC">
        <w:rPr>
          <w:rFonts w:ascii="Consolas" w:eastAsia="Times New Roman" w:hAnsi="Consolas" w:cs="Times New Roman"/>
          <w:color w:val="7CA668"/>
          <w:sz w:val="12"/>
          <w:szCs w:val="12"/>
          <w:lang w:val="es-ES" w:eastAsia="es-ES"/>
        </w:rPr>
        <w:t>Publish</w:t>
      </w:r>
      <w:proofErr w:type="spellEnd"/>
    </w:p>
    <w:p w14:paraId="485C8D4F" w14:textId="77777777" w:rsidR="00CA31A2" w:rsidRPr="00C17551" w:rsidRDefault="00CA31A2" w:rsidP="00CA31A2">
      <w:pPr>
        <w:pStyle w:val="Prrafodelista"/>
        <w:numPr>
          <w:ilvl w:val="0"/>
          <w:numId w:val="12"/>
        </w:numPr>
        <w:shd w:val="clear" w:color="auto" w:fill="000000"/>
        <w:spacing w:after="0" w:line="285" w:lineRule="atLeast"/>
        <w:rPr>
          <w:rFonts w:ascii="Consolas" w:eastAsia="Times New Roman" w:hAnsi="Consolas" w:cs="Times New Roman"/>
          <w:color w:val="FFFFFF"/>
          <w:sz w:val="12"/>
          <w:szCs w:val="12"/>
          <w:lang w:eastAsia="es-ES"/>
        </w:rPr>
      </w:pPr>
      <w:r w:rsidRPr="00C17551">
        <w:rPr>
          <w:rFonts w:ascii="Consolas" w:eastAsia="Times New Roman" w:hAnsi="Consolas" w:cs="Times New Roman"/>
          <w:color w:val="FFFFFF"/>
          <w:sz w:val="12"/>
          <w:szCs w:val="12"/>
          <w:lang w:eastAsia="es-ES"/>
        </w:rPr>
        <w:t xml:space="preserve">        </w:t>
      </w:r>
      <w:proofErr w:type="spellStart"/>
      <w:proofErr w:type="gramStart"/>
      <w:r w:rsidRPr="00C17551">
        <w:rPr>
          <w:rFonts w:ascii="Consolas" w:eastAsia="Times New Roman" w:hAnsi="Consolas" w:cs="Times New Roman"/>
          <w:color w:val="9CDCFE"/>
          <w:sz w:val="12"/>
          <w:szCs w:val="12"/>
          <w:lang w:eastAsia="es-ES"/>
        </w:rPr>
        <w:t>self</w:t>
      </w:r>
      <w:r w:rsidRPr="00C17551">
        <w:rPr>
          <w:rFonts w:ascii="Consolas" w:eastAsia="Times New Roman" w:hAnsi="Consolas" w:cs="Times New Roman"/>
          <w:color w:val="FFFFFF"/>
          <w:sz w:val="12"/>
          <w:szCs w:val="12"/>
          <w:lang w:eastAsia="es-ES"/>
        </w:rPr>
        <w:t>.</w:t>
      </w:r>
      <w:r w:rsidRPr="00C17551">
        <w:rPr>
          <w:rFonts w:ascii="Consolas" w:eastAsia="Times New Roman" w:hAnsi="Consolas" w:cs="Times New Roman"/>
          <w:color w:val="9CDCFE"/>
          <w:sz w:val="12"/>
          <w:szCs w:val="12"/>
          <w:lang w:eastAsia="es-ES"/>
        </w:rPr>
        <w:t>Mqtt</w:t>
      </w:r>
      <w:r w:rsidRPr="00C17551">
        <w:rPr>
          <w:rFonts w:ascii="Consolas" w:eastAsia="Times New Roman" w:hAnsi="Consolas" w:cs="Times New Roman"/>
          <w:color w:val="FFFFFF"/>
          <w:sz w:val="12"/>
          <w:szCs w:val="12"/>
          <w:lang w:eastAsia="es-ES"/>
        </w:rPr>
        <w:t>.</w:t>
      </w:r>
      <w:r w:rsidRPr="00C17551">
        <w:rPr>
          <w:rFonts w:ascii="Consolas" w:eastAsia="Times New Roman" w:hAnsi="Consolas" w:cs="Times New Roman"/>
          <w:color w:val="DCDCAA"/>
          <w:sz w:val="12"/>
          <w:szCs w:val="12"/>
          <w:lang w:eastAsia="es-ES"/>
        </w:rPr>
        <w:t>publish</w:t>
      </w:r>
      <w:proofErr w:type="spellEnd"/>
      <w:proofErr w:type="gramEnd"/>
      <w:r w:rsidRPr="00C17551">
        <w:rPr>
          <w:rFonts w:ascii="Consolas" w:eastAsia="Times New Roman" w:hAnsi="Consolas" w:cs="Times New Roman"/>
          <w:color w:val="FFFFFF"/>
          <w:sz w:val="12"/>
          <w:szCs w:val="12"/>
          <w:lang w:eastAsia="es-ES"/>
        </w:rPr>
        <w:t>(</w:t>
      </w:r>
      <w:proofErr w:type="spellStart"/>
      <w:r w:rsidRPr="00C17551">
        <w:rPr>
          <w:rFonts w:ascii="Consolas" w:eastAsia="Times New Roman" w:hAnsi="Consolas" w:cs="Times New Roman"/>
          <w:color w:val="9CDCFE"/>
          <w:sz w:val="12"/>
          <w:szCs w:val="12"/>
          <w:lang w:eastAsia="es-ES"/>
        </w:rPr>
        <w:t>client</w:t>
      </w:r>
      <w:r w:rsidRPr="00C17551">
        <w:rPr>
          <w:rFonts w:ascii="Consolas" w:eastAsia="Times New Roman" w:hAnsi="Consolas" w:cs="Times New Roman"/>
          <w:color w:val="FFFFFF"/>
          <w:sz w:val="12"/>
          <w:szCs w:val="12"/>
          <w:lang w:eastAsia="es-ES"/>
        </w:rPr>
        <w:t>,</w:t>
      </w:r>
      <w:r w:rsidRPr="00C17551">
        <w:rPr>
          <w:rFonts w:ascii="Consolas" w:eastAsia="Times New Roman" w:hAnsi="Consolas" w:cs="Times New Roman"/>
          <w:color w:val="9CDCFE"/>
          <w:sz w:val="12"/>
          <w:szCs w:val="12"/>
          <w:lang w:eastAsia="es-ES"/>
        </w:rPr>
        <w:t>cmdtopic</w:t>
      </w:r>
      <w:r w:rsidRPr="00C17551">
        <w:rPr>
          <w:rFonts w:ascii="Consolas" w:eastAsia="Times New Roman" w:hAnsi="Consolas" w:cs="Times New Roman"/>
          <w:color w:val="FFFFFF"/>
          <w:sz w:val="12"/>
          <w:szCs w:val="12"/>
          <w:lang w:eastAsia="es-ES"/>
        </w:rPr>
        <w:t>,</w:t>
      </w:r>
      <w:r w:rsidRPr="00C17551">
        <w:rPr>
          <w:rFonts w:ascii="Consolas" w:eastAsia="Times New Roman" w:hAnsi="Consolas" w:cs="Times New Roman"/>
          <w:color w:val="9CDCFE"/>
          <w:sz w:val="12"/>
          <w:szCs w:val="12"/>
          <w:lang w:eastAsia="es-ES"/>
        </w:rPr>
        <w:t>msg</w:t>
      </w:r>
      <w:proofErr w:type="spellEnd"/>
      <w:r w:rsidRPr="00C17551">
        <w:rPr>
          <w:rFonts w:ascii="Consolas" w:eastAsia="Times New Roman" w:hAnsi="Consolas" w:cs="Times New Roman"/>
          <w:color w:val="FFFFFF"/>
          <w:sz w:val="12"/>
          <w:szCs w:val="12"/>
          <w:lang w:eastAsia="es-ES"/>
        </w:rPr>
        <w:t>)</w:t>
      </w:r>
    </w:p>
    <w:p w14:paraId="21A5E605" w14:textId="77777777" w:rsidR="00CA31A2" w:rsidRPr="00C17551" w:rsidRDefault="00CA31A2" w:rsidP="00CA31A2">
      <w:pPr>
        <w:pStyle w:val="Prrafodelista"/>
        <w:numPr>
          <w:ilvl w:val="0"/>
          <w:numId w:val="12"/>
        </w:numPr>
        <w:shd w:val="clear" w:color="auto" w:fill="000000"/>
        <w:spacing w:after="0" w:line="285" w:lineRule="atLeast"/>
        <w:rPr>
          <w:rFonts w:ascii="Consolas" w:eastAsia="Times New Roman" w:hAnsi="Consolas" w:cs="Times New Roman"/>
          <w:color w:val="FFFFFF"/>
          <w:sz w:val="12"/>
          <w:szCs w:val="12"/>
          <w:lang w:eastAsia="es-ES"/>
        </w:rPr>
      </w:pPr>
    </w:p>
    <w:p w14:paraId="74760AE1" w14:textId="77777777" w:rsidR="00CA31A2" w:rsidRPr="00C17551" w:rsidRDefault="00CA31A2" w:rsidP="00CA31A2">
      <w:pPr>
        <w:pStyle w:val="Prrafodelista"/>
        <w:numPr>
          <w:ilvl w:val="0"/>
          <w:numId w:val="12"/>
        </w:numPr>
        <w:shd w:val="clear" w:color="auto" w:fill="000000"/>
        <w:spacing w:after="0" w:line="285" w:lineRule="atLeast"/>
        <w:rPr>
          <w:rFonts w:ascii="Consolas" w:eastAsia="Times New Roman" w:hAnsi="Consolas" w:cs="Times New Roman"/>
          <w:color w:val="FFFFFF"/>
          <w:sz w:val="12"/>
          <w:szCs w:val="12"/>
          <w:lang w:eastAsia="es-ES"/>
        </w:rPr>
      </w:pPr>
      <w:r w:rsidRPr="00C17551">
        <w:rPr>
          <w:rFonts w:ascii="Consolas" w:eastAsia="Times New Roman" w:hAnsi="Consolas" w:cs="Times New Roman"/>
          <w:color w:val="FFFFFF"/>
          <w:sz w:val="12"/>
          <w:szCs w:val="12"/>
          <w:lang w:eastAsia="es-ES"/>
        </w:rPr>
        <w:t xml:space="preserve">        </w:t>
      </w:r>
    </w:p>
    <w:p w14:paraId="6F8C5B5D" w14:textId="77777777" w:rsidR="00CA31A2" w:rsidRPr="005F57FC" w:rsidRDefault="00CA31A2" w:rsidP="00CA31A2">
      <w:pPr>
        <w:pStyle w:val="Prrafodelista"/>
        <w:numPr>
          <w:ilvl w:val="0"/>
          <w:numId w:val="12"/>
        </w:numPr>
        <w:shd w:val="clear" w:color="auto" w:fill="000000"/>
        <w:spacing w:after="0" w:line="285" w:lineRule="atLeast"/>
        <w:rPr>
          <w:rFonts w:ascii="Consolas" w:eastAsia="Times New Roman" w:hAnsi="Consolas" w:cs="Times New Roman"/>
          <w:color w:val="FFFFFF"/>
          <w:sz w:val="12"/>
          <w:szCs w:val="12"/>
          <w:lang w:val="es-ES" w:eastAsia="es-ES"/>
        </w:rPr>
      </w:pPr>
      <w:r w:rsidRPr="00C17551">
        <w:rPr>
          <w:rFonts w:ascii="Consolas" w:eastAsia="Times New Roman" w:hAnsi="Consolas" w:cs="Times New Roman"/>
          <w:color w:val="FFFFFF"/>
          <w:sz w:val="12"/>
          <w:szCs w:val="12"/>
          <w:lang w:eastAsia="es-ES"/>
        </w:rPr>
        <w:t xml:space="preserve">        </w:t>
      </w:r>
      <w:r w:rsidRPr="005F57FC">
        <w:rPr>
          <w:rFonts w:ascii="Consolas" w:eastAsia="Times New Roman" w:hAnsi="Consolas" w:cs="Times New Roman"/>
          <w:color w:val="7CA668"/>
          <w:sz w:val="12"/>
          <w:szCs w:val="12"/>
          <w:lang w:val="es-ES" w:eastAsia="es-ES"/>
        </w:rPr>
        <w:t># -------------- SEND SEQUENCER -------------------</w:t>
      </w:r>
    </w:p>
    <w:p w14:paraId="7699E1EA" w14:textId="77777777" w:rsidR="00CA31A2" w:rsidRPr="005F57FC" w:rsidRDefault="00CA31A2" w:rsidP="00CA31A2">
      <w:pPr>
        <w:pStyle w:val="Prrafodelista"/>
        <w:numPr>
          <w:ilvl w:val="0"/>
          <w:numId w:val="12"/>
        </w:numPr>
        <w:shd w:val="clear" w:color="auto" w:fill="000000"/>
        <w:spacing w:after="0" w:line="285" w:lineRule="atLeast"/>
        <w:rPr>
          <w:rFonts w:ascii="Consolas" w:eastAsia="Times New Roman" w:hAnsi="Consolas" w:cs="Times New Roman"/>
          <w:color w:val="FFFFFF"/>
          <w:sz w:val="12"/>
          <w:szCs w:val="12"/>
          <w:lang w:val="es-ES" w:eastAsia="es-ES"/>
        </w:rPr>
      </w:pPr>
    </w:p>
    <w:p w14:paraId="087CB3D7" w14:textId="77777777" w:rsidR="00CA31A2" w:rsidRPr="00C17551" w:rsidRDefault="00CA31A2" w:rsidP="00CA31A2">
      <w:pPr>
        <w:pStyle w:val="Prrafodelista"/>
        <w:numPr>
          <w:ilvl w:val="0"/>
          <w:numId w:val="12"/>
        </w:numPr>
        <w:shd w:val="clear" w:color="auto" w:fill="000000"/>
        <w:spacing w:after="0" w:line="285" w:lineRule="atLeast"/>
        <w:rPr>
          <w:rFonts w:ascii="Consolas" w:eastAsia="Times New Roman" w:hAnsi="Consolas" w:cs="Times New Roman"/>
          <w:color w:val="FFFFFF"/>
          <w:sz w:val="12"/>
          <w:szCs w:val="12"/>
          <w:lang w:eastAsia="es-ES"/>
        </w:rPr>
      </w:pPr>
      <w:r w:rsidRPr="00C17551">
        <w:rPr>
          <w:rFonts w:ascii="Consolas" w:eastAsia="Times New Roman" w:hAnsi="Consolas" w:cs="Times New Roman"/>
          <w:color w:val="FFFFFF"/>
          <w:sz w:val="12"/>
          <w:szCs w:val="12"/>
          <w:lang w:eastAsia="es-ES"/>
        </w:rPr>
        <w:t xml:space="preserve">        </w:t>
      </w:r>
      <w:r w:rsidRPr="00C17551">
        <w:rPr>
          <w:rFonts w:ascii="Consolas" w:eastAsia="Times New Roman" w:hAnsi="Consolas" w:cs="Times New Roman"/>
          <w:color w:val="7CA668"/>
          <w:sz w:val="12"/>
          <w:szCs w:val="12"/>
          <w:lang w:eastAsia="es-ES"/>
        </w:rPr>
        <w:t xml:space="preserve"># List for saving Sequencer in </w:t>
      </w:r>
      <w:proofErr w:type="spellStart"/>
      <w:r w:rsidRPr="00C17551">
        <w:rPr>
          <w:rFonts w:ascii="Consolas" w:eastAsia="Times New Roman" w:hAnsi="Consolas" w:cs="Times New Roman"/>
          <w:color w:val="7CA668"/>
          <w:sz w:val="12"/>
          <w:szCs w:val="12"/>
          <w:lang w:eastAsia="es-ES"/>
        </w:rPr>
        <w:t>json</w:t>
      </w:r>
      <w:proofErr w:type="spellEnd"/>
    </w:p>
    <w:p w14:paraId="330BECE3" w14:textId="77777777" w:rsidR="00CA31A2" w:rsidRPr="005F57FC" w:rsidRDefault="00CA31A2" w:rsidP="00CA31A2">
      <w:pPr>
        <w:pStyle w:val="Prrafodelista"/>
        <w:numPr>
          <w:ilvl w:val="0"/>
          <w:numId w:val="12"/>
        </w:numPr>
        <w:shd w:val="clear" w:color="auto" w:fill="000000"/>
        <w:spacing w:after="0" w:line="285" w:lineRule="atLeast"/>
        <w:rPr>
          <w:rFonts w:ascii="Consolas" w:eastAsia="Times New Roman" w:hAnsi="Consolas" w:cs="Times New Roman"/>
          <w:color w:val="FFFFFF"/>
          <w:sz w:val="12"/>
          <w:szCs w:val="12"/>
          <w:lang w:val="es-ES" w:eastAsia="es-ES"/>
        </w:rPr>
      </w:pPr>
      <w:r w:rsidRPr="00C17551">
        <w:rPr>
          <w:rFonts w:ascii="Consolas" w:eastAsia="Times New Roman" w:hAnsi="Consolas" w:cs="Times New Roman"/>
          <w:color w:val="FFFFFF"/>
          <w:sz w:val="12"/>
          <w:szCs w:val="12"/>
          <w:lang w:eastAsia="es-ES"/>
        </w:rPr>
        <w:t xml:space="preserve">        </w:t>
      </w:r>
      <w:r w:rsidRPr="005F57FC">
        <w:rPr>
          <w:rFonts w:ascii="Consolas" w:eastAsia="Times New Roman" w:hAnsi="Consolas" w:cs="Times New Roman"/>
          <w:color w:val="9CDCFE"/>
          <w:sz w:val="12"/>
          <w:szCs w:val="12"/>
          <w:lang w:val="es-ES" w:eastAsia="es-ES"/>
        </w:rPr>
        <w:t>data</w:t>
      </w:r>
      <w:r w:rsidRPr="005F57FC">
        <w:rPr>
          <w:rFonts w:ascii="Consolas" w:eastAsia="Times New Roman" w:hAnsi="Consolas" w:cs="Times New Roman"/>
          <w:color w:val="FFFFFF"/>
          <w:sz w:val="12"/>
          <w:szCs w:val="12"/>
          <w:lang w:val="es-ES" w:eastAsia="es-ES"/>
        </w:rPr>
        <w:t xml:space="preserve"> </w:t>
      </w:r>
      <w:r w:rsidRPr="005F57FC">
        <w:rPr>
          <w:rFonts w:ascii="Consolas" w:eastAsia="Times New Roman" w:hAnsi="Consolas" w:cs="Times New Roman"/>
          <w:color w:val="D4D4D4"/>
          <w:sz w:val="12"/>
          <w:szCs w:val="12"/>
          <w:lang w:val="es-ES" w:eastAsia="es-ES"/>
        </w:rPr>
        <w:t>=</w:t>
      </w:r>
      <w:r w:rsidRPr="005F57FC">
        <w:rPr>
          <w:rFonts w:ascii="Consolas" w:eastAsia="Times New Roman" w:hAnsi="Consolas" w:cs="Times New Roman"/>
          <w:color w:val="FFFFFF"/>
          <w:sz w:val="12"/>
          <w:szCs w:val="12"/>
          <w:lang w:val="es-ES" w:eastAsia="es-ES"/>
        </w:rPr>
        <w:t xml:space="preserve"> []</w:t>
      </w:r>
    </w:p>
    <w:p w14:paraId="6B8B99A1" w14:textId="77777777" w:rsidR="00CA31A2" w:rsidRPr="005F57FC" w:rsidRDefault="00CA31A2" w:rsidP="00CA31A2">
      <w:pPr>
        <w:pStyle w:val="Prrafodelista"/>
        <w:numPr>
          <w:ilvl w:val="0"/>
          <w:numId w:val="12"/>
        </w:numPr>
        <w:shd w:val="clear" w:color="auto" w:fill="000000"/>
        <w:spacing w:after="0" w:line="285" w:lineRule="atLeast"/>
        <w:rPr>
          <w:rFonts w:ascii="Consolas" w:eastAsia="Times New Roman" w:hAnsi="Consolas" w:cs="Times New Roman"/>
          <w:color w:val="FFFFFF"/>
          <w:sz w:val="12"/>
          <w:szCs w:val="12"/>
          <w:lang w:val="es-ES" w:eastAsia="es-ES"/>
        </w:rPr>
      </w:pPr>
    </w:p>
    <w:p w14:paraId="6591952B" w14:textId="77777777" w:rsidR="00CA31A2" w:rsidRPr="005F57FC" w:rsidRDefault="00CA31A2" w:rsidP="00CA31A2">
      <w:pPr>
        <w:pStyle w:val="Prrafodelista"/>
        <w:numPr>
          <w:ilvl w:val="0"/>
          <w:numId w:val="12"/>
        </w:numPr>
        <w:shd w:val="clear" w:color="auto" w:fill="000000"/>
        <w:spacing w:after="0" w:line="285" w:lineRule="atLeast"/>
        <w:rPr>
          <w:rFonts w:ascii="Consolas" w:eastAsia="Times New Roman" w:hAnsi="Consolas" w:cs="Times New Roman"/>
          <w:color w:val="FFFFFF"/>
          <w:sz w:val="12"/>
          <w:szCs w:val="12"/>
          <w:lang w:val="es-ES" w:eastAsia="es-ES"/>
        </w:rPr>
      </w:pPr>
      <w:r w:rsidRPr="005F57FC">
        <w:rPr>
          <w:rFonts w:ascii="Consolas" w:eastAsia="Times New Roman" w:hAnsi="Consolas" w:cs="Times New Roman"/>
          <w:color w:val="FFFFFF"/>
          <w:sz w:val="12"/>
          <w:szCs w:val="12"/>
          <w:lang w:val="es-ES" w:eastAsia="es-ES"/>
        </w:rPr>
        <w:t xml:space="preserve">        </w:t>
      </w:r>
      <w:r w:rsidRPr="005F57FC">
        <w:rPr>
          <w:rFonts w:ascii="Consolas" w:eastAsia="Times New Roman" w:hAnsi="Consolas" w:cs="Times New Roman"/>
          <w:color w:val="7CA668"/>
          <w:sz w:val="12"/>
          <w:szCs w:val="12"/>
          <w:lang w:val="es-ES" w:eastAsia="es-ES"/>
        </w:rPr>
        <w:t xml:space="preserve"># </w:t>
      </w:r>
      <w:proofErr w:type="spellStart"/>
      <w:r w:rsidRPr="005F57FC">
        <w:rPr>
          <w:rFonts w:ascii="Consolas" w:eastAsia="Times New Roman" w:hAnsi="Consolas" w:cs="Times New Roman"/>
          <w:color w:val="7CA668"/>
          <w:sz w:val="12"/>
          <w:szCs w:val="12"/>
          <w:lang w:val="es-ES" w:eastAsia="es-ES"/>
        </w:rPr>
        <w:t>Transform</w:t>
      </w:r>
      <w:proofErr w:type="spellEnd"/>
      <w:r w:rsidRPr="005F57FC">
        <w:rPr>
          <w:rFonts w:ascii="Consolas" w:eastAsia="Times New Roman" w:hAnsi="Consolas" w:cs="Times New Roman"/>
          <w:color w:val="7CA668"/>
          <w:sz w:val="12"/>
          <w:szCs w:val="12"/>
          <w:lang w:val="es-ES" w:eastAsia="es-ES"/>
        </w:rPr>
        <w:t xml:space="preserve"> </w:t>
      </w:r>
      <w:proofErr w:type="spellStart"/>
      <w:r w:rsidRPr="005F57FC">
        <w:rPr>
          <w:rFonts w:ascii="Consolas" w:eastAsia="Times New Roman" w:hAnsi="Consolas" w:cs="Times New Roman"/>
          <w:color w:val="7CA668"/>
          <w:sz w:val="12"/>
          <w:szCs w:val="12"/>
          <w:lang w:val="es-ES" w:eastAsia="es-ES"/>
        </w:rPr>
        <w:t>list</w:t>
      </w:r>
      <w:proofErr w:type="spellEnd"/>
      <w:r w:rsidRPr="005F57FC">
        <w:rPr>
          <w:rFonts w:ascii="Consolas" w:eastAsia="Times New Roman" w:hAnsi="Consolas" w:cs="Times New Roman"/>
          <w:color w:val="7CA668"/>
          <w:sz w:val="12"/>
          <w:szCs w:val="12"/>
          <w:lang w:val="es-ES" w:eastAsia="es-ES"/>
        </w:rPr>
        <w:t xml:space="preserve"> </w:t>
      </w:r>
      <w:proofErr w:type="spellStart"/>
      <w:r w:rsidRPr="005F57FC">
        <w:rPr>
          <w:rFonts w:ascii="Consolas" w:eastAsia="Times New Roman" w:hAnsi="Consolas" w:cs="Times New Roman"/>
          <w:color w:val="7CA668"/>
          <w:sz w:val="12"/>
          <w:szCs w:val="12"/>
          <w:lang w:val="es-ES" w:eastAsia="es-ES"/>
        </w:rPr>
        <w:t>to</w:t>
      </w:r>
      <w:proofErr w:type="spellEnd"/>
      <w:r w:rsidRPr="005F57FC">
        <w:rPr>
          <w:rFonts w:ascii="Consolas" w:eastAsia="Times New Roman" w:hAnsi="Consolas" w:cs="Times New Roman"/>
          <w:color w:val="7CA668"/>
          <w:sz w:val="12"/>
          <w:szCs w:val="12"/>
          <w:lang w:val="es-ES" w:eastAsia="es-ES"/>
        </w:rPr>
        <w:t xml:space="preserve"> </w:t>
      </w:r>
      <w:proofErr w:type="spellStart"/>
      <w:r w:rsidRPr="005F57FC">
        <w:rPr>
          <w:rFonts w:ascii="Consolas" w:eastAsia="Times New Roman" w:hAnsi="Consolas" w:cs="Times New Roman"/>
          <w:color w:val="7CA668"/>
          <w:sz w:val="12"/>
          <w:szCs w:val="12"/>
          <w:lang w:val="es-ES" w:eastAsia="es-ES"/>
        </w:rPr>
        <w:t>dictionary</w:t>
      </w:r>
      <w:proofErr w:type="spellEnd"/>
    </w:p>
    <w:p w14:paraId="1D14912D" w14:textId="77777777" w:rsidR="00CA31A2" w:rsidRPr="00C17551" w:rsidRDefault="00CA31A2" w:rsidP="00CA31A2">
      <w:pPr>
        <w:pStyle w:val="Prrafodelista"/>
        <w:numPr>
          <w:ilvl w:val="0"/>
          <w:numId w:val="12"/>
        </w:numPr>
        <w:shd w:val="clear" w:color="auto" w:fill="000000"/>
        <w:spacing w:after="0" w:line="285" w:lineRule="atLeast"/>
        <w:rPr>
          <w:rFonts w:ascii="Consolas" w:eastAsia="Times New Roman" w:hAnsi="Consolas" w:cs="Times New Roman"/>
          <w:color w:val="FFFFFF"/>
          <w:sz w:val="12"/>
          <w:szCs w:val="12"/>
          <w:lang w:eastAsia="es-ES"/>
        </w:rPr>
      </w:pPr>
      <w:r w:rsidRPr="00C17551">
        <w:rPr>
          <w:rFonts w:ascii="Consolas" w:eastAsia="Times New Roman" w:hAnsi="Consolas" w:cs="Times New Roman"/>
          <w:color w:val="FFFFFF"/>
          <w:sz w:val="12"/>
          <w:szCs w:val="12"/>
          <w:lang w:eastAsia="es-ES"/>
        </w:rPr>
        <w:t xml:space="preserve">        </w:t>
      </w:r>
      <w:proofErr w:type="spellStart"/>
      <w:r w:rsidRPr="00C17551">
        <w:rPr>
          <w:rFonts w:ascii="Consolas" w:eastAsia="Times New Roman" w:hAnsi="Consolas" w:cs="Times New Roman"/>
          <w:color w:val="C586C0"/>
          <w:sz w:val="12"/>
          <w:szCs w:val="12"/>
          <w:lang w:eastAsia="es-ES"/>
        </w:rPr>
        <w:t>for</w:t>
      </w:r>
      <w:r w:rsidRPr="00C17551">
        <w:rPr>
          <w:rFonts w:ascii="Consolas" w:eastAsia="Times New Roman" w:hAnsi="Consolas" w:cs="Times New Roman"/>
          <w:color w:val="FFFFFF"/>
          <w:sz w:val="12"/>
          <w:szCs w:val="12"/>
          <w:lang w:eastAsia="es-ES"/>
        </w:rPr>
        <w:t xml:space="preserve"> </w:t>
      </w:r>
      <w:r w:rsidRPr="00C17551">
        <w:rPr>
          <w:rFonts w:ascii="Consolas" w:eastAsia="Times New Roman" w:hAnsi="Consolas" w:cs="Times New Roman"/>
          <w:color w:val="9CDCFE"/>
          <w:sz w:val="12"/>
          <w:szCs w:val="12"/>
          <w:lang w:eastAsia="es-ES"/>
        </w:rPr>
        <w:t>d</w:t>
      </w:r>
      <w:proofErr w:type="spellEnd"/>
      <w:r w:rsidRPr="00C17551">
        <w:rPr>
          <w:rFonts w:ascii="Consolas" w:eastAsia="Times New Roman" w:hAnsi="Consolas" w:cs="Times New Roman"/>
          <w:color w:val="FFFFFF"/>
          <w:sz w:val="12"/>
          <w:szCs w:val="12"/>
          <w:lang w:eastAsia="es-ES"/>
        </w:rPr>
        <w:t xml:space="preserve"> </w:t>
      </w:r>
      <w:r w:rsidRPr="00C17551">
        <w:rPr>
          <w:rFonts w:ascii="Consolas" w:eastAsia="Times New Roman" w:hAnsi="Consolas" w:cs="Times New Roman"/>
          <w:color w:val="C586C0"/>
          <w:sz w:val="12"/>
          <w:szCs w:val="12"/>
          <w:lang w:eastAsia="es-ES"/>
        </w:rPr>
        <w:t>in</w:t>
      </w:r>
      <w:r w:rsidRPr="00C17551">
        <w:rPr>
          <w:rFonts w:ascii="Consolas" w:eastAsia="Times New Roman" w:hAnsi="Consolas" w:cs="Times New Roman"/>
          <w:color w:val="FFFFFF"/>
          <w:sz w:val="12"/>
          <w:szCs w:val="12"/>
          <w:lang w:eastAsia="es-ES"/>
        </w:rPr>
        <w:t xml:space="preserve"> </w:t>
      </w:r>
      <w:proofErr w:type="spellStart"/>
      <w:proofErr w:type="gramStart"/>
      <w:r w:rsidRPr="00C17551">
        <w:rPr>
          <w:rFonts w:ascii="Consolas" w:eastAsia="Times New Roman" w:hAnsi="Consolas" w:cs="Times New Roman"/>
          <w:color w:val="9CDCFE"/>
          <w:sz w:val="12"/>
          <w:szCs w:val="12"/>
          <w:lang w:eastAsia="es-ES"/>
        </w:rPr>
        <w:t>self</w:t>
      </w:r>
      <w:r w:rsidRPr="00C17551">
        <w:rPr>
          <w:rFonts w:ascii="Consolas" w:eastAsia="Times New Roman" w:hAnsi="Consolas" w:cs="Times New Roman"/>
          <w:color w:val="FFFFFF"/>
          <w:sz w:val="12"/>
          <w:szCs w:val="12"/>
          <w:lang w:eastAsia="es-ES"/>
        </w:rPr>
        <w:t>.</w:t>
      </w:r>
      <w:r w:rsidRPr="00C17551">
        <w:rPr>
          <w:rFonts w:ascii="Consolas" w:eastAsia="Times New Roman" w:hAnsi="Consolas" w:cs="Times New Roman"/>
          <w:color w:val="9CDCFE"/>
          <w:sz w:val="12"/>
          <w:szCs w:val="12"/>
          <w:lang w:eastAsia="es-ES"/>
        </w:rPr>
        <w:t>Sequencer</w:t>
      </w:r>
      <w:proofErr w:type="spellEnd"/>
      <w:proofErr w:type="gramEnd"/>
      <w:r w:rsidRPr="00C17551">
        <w:rPr>
          <w:rFonts w:ascii="Consolas" w:eastAsia="Times New Roman" w:hAnsi="Consolas" w:cs="Times New Roman"/>
          <w:color w:val="FFFFFF"/>
          <w:sz w:val="12"/>
          <w:szCs w:val="12"/>
          <w:lang w:eastAsia="es-ES"/>
        </w:rPr>
        <w:t>:</w:t>
      </w:r>
    </w:p>
    <w:p w14:paraId="39123D2C" w14:textId="77777777" w:rsidR="00CA31A2" w:rsidRPr="00C17551" w:rsidRDefault="00CA31A2" w:rsidP="00CA31A2">
      <w:pPr>
        <w:pStyle w:val="Prrafodelista"/>
        <w:numPr>
          <w:ilvl w:val="0"/>
          <w:numId w:val="12"/>
        </w:numPr>
        <w:shd w:val="clear" w:color="auto" w:fill="000000"/>
        <w:spacing w:after="0" w:line="285" w:lineRule="atLeast"/>
        <w:rPr>
          <w:rFonts w:ascii="Consolas" w:eastAsia="Times New Roman" w:hAnsi="Consolas" w:cs="Times New Roman"/>
          <w:color w:val="FFFFFF"/>
          <w:sz w:val="12"/>
          <w:szCs w:val="12"/>
          <w:lang w:eastAsia="es-ES"/>
        </w:rPr>
      </w:pPr>
      <w:r w:rsidRPr="00C17551">
        <w:rPr>
          <w:rFonts w:ascii="Consolas" w:eastAsia="Times New Roman" w:hAnsi="Consolas" w:cs="Times New Roman"/>
          <w:color w:val="FFFFFF"/>
          <w:sz w:val="12"/>
          <w:szCs w:val="12"/>
          <w:lang w:eastAsia="es-ES"/>
        </w:rPr>
        <w:t xml:space="preserve">            </w:t>
      </w:r>
      <w:r w:rsidRPr="00C17551">
        <w:rPr>
          <w:rFonts w:ascii="Consolas" w:eastAsia="Times New Roman" w:hAnsi="Consolas" w:cs="Times New Roman"/>
          <w:color w:val="9CDCFE"/>
          <w:sz w:val="12"/>
          <w:szCs w:val="12"/>
          <w:lang w:eastAsia="es-ES"/>
        </w:rPr>
        <w:t>seq</w:t>
      </w:r>
      <w:r w:rsidRPr="00C17551">
        <w:rPr>
          <w:rFonts w:ascii="Consolas" w:eastAsia="Times New Roman" w:hAnsi="Consolas" w:cs="Times New Roman"/>
          <w:color w:val="FFFFFF"/>
          <w:sz w:val="12"/>
          <w:szCs w:val="12"/>
          <w:lang w:eastAsia="es-ES"/>
        </w:rPr>
        <w:t xml:space="preserve"> </w:t>
      </w:r>
      <w:r w:rsidRPr="00C17551">
        <w:rPr>
          <w:rFonts w:ascii="Consolas" w:eastAsia="Times New Roman" w:hAnsi="Consolas" w:cs="Times New Roman"/>
          <w:color w:val="D4D4D4"/>
          <w:sz w:val="12"/>
          <w:szCs w:val="12"/>
          <w:lang w:eastAsia="es-ES"/>
        </w:rPr>
        <w:t>=</w:t>
      </w:r>
      <w:r w:rsidRPr="00C17551">
        <w:rPr>
          <w:rFonts w:ascii="Consolas" w:eastAsia="Times New Roman" w:hAnsi="Consolas" w:cs="Times New Roman"/>
          <w:color w:val="FFFFFF"/>
          <w:sz w:val="12"/>
          <w:szCs w:val="12"/>
          <w:lang w:eastAsia="es-ES"/>
        </w:rPr>
        <w:t xml:space="preserve"> </w:t>
      </w:r>
      <w:proofErr w:type="spellStart"/>
      <w:proofErr w:type="gramStart"/>
      <w:r w:rsidRPr="00C17551">
        <w:rPr>
          <w:rFonts w:ascii="Consolas" w:eastAsia="Times New Roman" w:hAnsi="Consolas" w:cs="Times New Roman"/>
          <w:color w:val="4EC9B0"/>
          <w:sz w:val="12"/>
          <w:szCs w:val="12"/>
          <w:lang w:eastAsia="es-ES"/>
        </w:rPr>
        <w:t>dict</w:t>
      </w:r>
      <w:proofErr w:type="spellEnd"/>
      <w:r w:rsidRPr="00C17551">
        <w:rPr>
          <w:rFonts w:ascii="Consolas" w:eastAsia="Times New Roman" w:hAnsi="Consolas" w:cs="Times New Roman"/>
          <w:color w:val="FFFFFF"/>
          <w:sz w:val="12"/>
          <w:szCs w:val="12"/>
          <w:lang w:eastAsia="es-ES"/>
        </w:rPr>
        <w:t>(</w:t>
      </w:r>
      <w:proofErr w:type="gramEnd"/>
      <w:r w:rsidRPr="00C17551">
        <w:rPr>
          <w:rFonts w:ascii="Consolas" w:eastAsia="Times New Roman" w:hAnsi="Consolas" w:cs="Times New Roman"/>
          <w:color w:val="4EC9B0"/>
          <w:sz w:val="12"/>
          <w:szCs w:val="12"/>
          <w:lang w:eastAsia="es-ES"/>
        </w:rPr>
        <w:t>zip</w:t>
      </w:r>
      <w:r w:rsidRPr="00C17551">
        <w:rPr>
          <w:rFonts w:ascii="Consolas" w:eastAsia="Times New Roman" w:hAnsi="Consolas" w:cs="Times New Roman"/>
          <w:color w:val="FFFFFF"/>
          <w:sz w:val="12"/>
          <w:szCs w:val="12"/>
          <w:lang w:eastAsia="es-ES"/>
        </w:rPr>
        <w:t>([</w:t>
      </w:r>
      <w:r w:rsidRPr="00C17551">
        <w:rPr>
          <w:rFonts w:ascii="Consolas" w:eastAsia="Times New Roman" w:hAnsi="Consolas" w:cs="Times New Roman"/>
          <w:color w:val="CE9178"/>
          <w:sz w:val="12"/>
          <w:szCs w:val="12"/>
          <w:lang w:eastAsia="es-ES"/>
        </w:rPr>
        <w:t>"Priority"</w:t>
      </w:r>
      <w:r w:rsidRPr="00C17551">
        <w:rPr>
          <w:rFonts w:ascii="Consolas" w:eastAsia="Times New Roman" w:hAnsi="Consolas" w:cs="Times New Roman"/>
          <w:color w:val="FFFFFF"/>
          <w:sz w:val="12"/>
          <w:szCs w:val="12"/>
          <w:lang w:eastAsia="es-ES"/>
        </w:rPr>
        <w:t xml:space="preserve">, </w:t>
      </w:r>
      <w:r w:rsidRPr="00C17551">
        <w:rPr>
          <w:rFonts w:ascii="Consolas" w:eastAsia="Times New Roman" w:hAnsi="Consolas" w:cs="Times New Roman"/>
          <w:color w:val="CE9178"/>
          <w:sz w:val="12"/>
          <w:szCs w:val="12"/>
          <w:lang w:eastAsia="es-ES"/>
        </w:rPr>
        <w:t>"Latitude"</w:t>
      </w:r>
      <w:r w:rsidRPr="00C17551">
        <w:rPr>
          <w:rFonts w:ascii="Consolas" w:eastAsia="Times New Roman" w:hAnsi="Consolas" w:cs="Times New Roman"/>
          <w:color w:val="FFFFFF"/>
          <w:sz w:val="12"/>
          <w:szCs w:val="12"/>
          <w:lang w:eastAsia="es-ES"/>
        </w:rPr>
        <w:t xml:space="preserve">, </w:t>
      </w:r>
      <w:r w:rsidRPr="00C17551">
        <w:rPr>
          <w:rFonts w:ascii="Consolas" w:eastAsia="Times New Roman" w:hAnsi="Consolas" w:cs="Times New Roman"/>
          <w:color w:val="CE9178"/>
          <w:sz w:val="12"/>
          <w:szCs w:val="12"/>
          <w:lang w:eastAsia="es-ES"/>
        </w:rPr>
        <w:t>"Longitude"</w:t>
      </w:r>
      <w:r w:rsidRPr="00C17551">
        <w:rPr>
          <w:rFonts w:ascii="Consolas" w:eastAsia="Times New Roman" w:hAnsi="Consolas" w:cs="Times New Roman"/>
          <w:color w:val="FFFFFF"/>
          <w:sz w:val="12"/>
          <w:szCs w:val="12"/>
          <w:lang w:eastAsia="es-ES"/>
        </w:rPr>
        <w:t xml:space="preserve">, </w:t>
      </w:r>
      <w:r w:rsidRPr="00C17551">
        <w:rPr>
          <w:rFonts w:ascii="Consolas" w:eastAsia="Times New Roman" w:hAnsi="Consolas" w:cs="Times New Roman"/>
          <w:color w:val="CE9178"/>
          <w:sz w:val="12"/>
          <w:szCs w:val="12"/>
          <w:lang w:eastAsia="es-ES"/>
        </w:rPr>
        <w:t>"</w:t>
      </w:r>
      <w:proofErr w:type="spellStart"/>
      <w:r w:rsidRPr="00C17551">
        <w:rPr>
          <w:rFonts w:ascii="Consolas" w:eastAsia="Times New Roman" w:hAnsi="Consolas" w:cs="Times New Roman"/>
          <w:color w:val="CE9178"/>
          <w:sz w:val="12"/>
          <w:szCs w:val="12"/>
          <w:lang w:eastAsia="es-ES"/>
        </w:rPr>
        <w:t>RoverId</w:t>
      </w:r>
      <w:proofErr w:type="spellEnd"/>
      <w:r w:rsidRPr="00C17551">
        <w:rPr>
          <w:rFonts w:ascii="Consolas" w:eastAsia="Times New Roman" w:hAnsi="Consolas" w:cs="Times New Roman"/>
          <w:color w:val="CE9178"/>
          <w:sz w:val="12"/>
          <w:szCs w:val="12"/>
          <w:lang w:eastAsia="es-ES"/>
        </w:rPr>
        <w:t>"</w:t>
      </w:r>
      <w:r w:rsidRPr="00C17551">
        <w:rPr>
          <w:rFonts w:ascii="Consolas" w:eastAsia="Times New Roman" w:hAnsi="Consolas" w:cs="Times New Roman"/>
          <w:color w:val="FFFFFF"/>
          <w:sz w:val="12"/>
          <w:szCs w:val="12"/>
          <w:lang w:eastAsia="es-ES"/>
        </w:rPr>
        <w:t xml:space="preserve">, </w:t>
      </w:r>
      <w:r w:rsidRPr="00C17551">
        <w:rPr>
          <w:rFonts w:ascii="Consolas" w:eastAsia="Times New Roman" w:hAnsi="Consolas" w:cs="Times New Roman"/>
          <w:color w:val="CE9178"/>
          <w:sz w:val="12"/>
          <w:szCs w:val="12"/>
          <w:lang w:eastAsia="es-ES"/>
        </w:rPr>
        <w:t>"Sender"</w:t>
      </w:r>
      <w:r w:rsidRPr="00C17551">
        <w:rPr>
          <w:rFonts w:ascii="Consolas" w:eastAsia="Times New Roman" w:hAnsi="Consolas" w:cs="Times New Roman"/>
          <w:color w:val="FFFFFF"/>
          <w:sz w:val="12"/>
          <w:szCs w:val="12"/>
          <w:lang w:eastAsia="es-ES"/>
        </w:rPr>
        <w:t xml:space="preserve">, </w:t>
      </w:r>
      <w:r w:rsidRPr="00C17551">
        <w:rPr>
          <w:rFonts w:ascii="Consolas" w:eastAsia="Times New Roman" w:hAnsi="Consolas" w:cs="Times New Roman"/>
          <w:color w:val="CE9178"/>
          <w:sz w:val="12"/>
          <w:szCs w:val="12"/>
          <w:lang w:eastAsia="es-ES"/>
        </w:rPr>
        <w:t>"Timeout"</w:t>
      </w:r>
      <w:r w:rsidRPr="00C17551">
        <w:rPr>
          <w:rFonts w:ascii="Consolas" w:eastAsia="Times New Roman" w:hAnsi="Consolas" w:cs="Times New Roman"/>
          <w:color w:val="FFFFFF"/>
          <w:sz w:val="12"/>
          <w:szCs w:val="12"/>
          <w:lang w:eastAsia="es-ES"/>
        </w:rPr>
        <w:t xml:space="preserve">, </w:t>
      </w:r>
      <w:r w:rsidRPr="00C17551">
        <w:rPr>
          <w:rFonts w:ascii="Consolas" w:eastAsia="Times New Roman" w:hAnsi="Consolas" w:cs="Times New Roman"/>
          <w:color w:val="CE9178"/>
          <w:sz w:val="12"/>
          <w:szCs w:val="12"/>
          <w:lang w:eastAsia="es-ES"/>
        </w:rPr>
        <w:t>"Timestamp"</w:t>
      </w:r>
      <w:r w:rsidRPr="00C17551">
        <w:rPr>
          <w:rFonts w:ascii="Consolas" w:eastAsia="Times New Roman" w:hAnsi="Consolas" w:cs="Times New Roman"/>
          <w:color w:val="FFFFFF"/>
          <w:sz w:val="12"/>
          <w:szCs w:val="12"/>
          <w:lang w:eastAsia="es-ES"/>
        </w:rPr>
        <w:t>], [</w:t>
      </w:r>
      <w:r w:rsidRPr="00C17551">
        <w:rPr>
          <w:rFonts w:ascii="Consolas" w:eastAsia="Times New Roman" w:hAnsi="Consolas" w:cs="Times New Roman"/>
          <w:color w:val="9CDCFE"/>
          <w:sz w:val="12"/>
          <w:szCs w:val="12"/>
          <w:lang w:eastAsia="es-ES"/>
        </w:rPr>
        <w:t>d</w:t>
      </w:r>
      <w:r w:rsidRPr="00C17551">
        <w:rPr>
          <w:rFonts w:ascii="Consolas" w:eastAsia="Times New Roman" w:hAnsi="Consolas" w:cs="Times New Roman"/>
          <w:color w:val="FFFFFF"/>
          <w:sz w:val="12"/>
          <w:szCs w:val="12"/>
          <w:lang w:eastAsia="es-ES"/>
        </w:rPr>
        <w:t>[</w:t>
      </w:r>
      <w:r w:rsidRPr="00C17551">
        <w:rPr>
          <w:rFonts w:ascii="Consolas" w:eastAsia="Times New Roman" w:hAnsi="Consolas" w:cs="Times New Roman"/>
          <w:color w:val="B5CEA8"/>
          <w:sz w:val="12"/>
          <w:szCs w:val="12"/>
          <w:lang w:eastAsia="es-ES"/>
        </w:rPr>
        <w:t>1</w:t>
      </w:r>
      <w:r w:rsidRPr="00C17551">
        <w:rPr>
          <w:rFonts w:ascii="Consolas" w:eastAsia="Times New Roman" w:hAnsi="Consolas" w:cs="Times New Roman"/>
          <w:color w:val="FFFFFF"/>
          <w:sz w:val="12"/>
          <w:szCs w:val="12"/>
          <w:lang w:eastAsia="es-ES"/>
        </w:rPr>
        <w:t xml:space="preserve">], </w:t>
      </w:r>
      <w:r w:rsidRPr="00C17551">
        <w:rPr>
          <w:rFonts w:ascii="Consolas" w:eastAsia="Times New Roman" w:hAnsi="Consolas" w:cs="Times New Roman"/>
          <w:color w:val="9CDCFE"/>
          <w:sz w:val="12"/>
          <w:szCs w:val="12"/>
          <w:lang w:eastAsia="es-ES"/>
        </w:rPr>
        <w:t>d</w:t>
      </w:r>
      <w:r w:rsidRPr="00C17551">
        <w:rPr>
          <w:rFonts w:ascii="Consolas" w:eastAsia="Times New Roman" w:hAnsi="Consolas" w:cs="Times New Roman"/>
          <w:color w:val="FFFFFF"/>
          <w:sz w:val="12"/>
          <w:szCs w:val="12"/>
          <w:lang w:eastAsia="es-ES"/>
        </w:rPr>
        <w:t>[</w:t>
      </w:r>
      <w:r w:rsidRPr="00C17551">
        <w:rPr>
          <w:rFonts w:ascii="Consolas" w:eastAsia="Times New Roman" w:hAnsi="Consolas" w:cs="Times New Roman"/>
          <w:color w:val="B5CEA8"/>
          <w:sz w:val="12"/>
          <w:szCs w:val="12"/>
          <w:lang w:eastAsia="es-ES"/>
        </w:rPr>
        <w:t>2</w:t>
      </w:r>
      <w:r w:rsidRPr="00C17551">
        <w:rPr>
          <w:rFonts w:ascii="Consolas" w:eastAsia="Times New Roman" w:hAnsi="Consolas" w:cs="Times New Roman"/>
          <w:color w:val="FFFFFF"/>
          <w:sz w:val="12"/>
          <w:szCs w:val="12"/>
          <w:lang w:eastAsia="es-ES"/>
        </w:rPr>
        <w:t xml:space="preserve">], </w:t>
      </w:r>
      <w:r w:rsidRPr="00C17551">
        <w:rPr>
          <w:rFonts w:ascii="Consolas" w:eastAsia="Times New Roman" w:hAnsi="Consolas" w:cs="Times New Roman"/>
          <w:color w:val="9CDCFE"/>
          <w:sz w:val="12"/>
          <w:szCs w:val="12"/>
          <w:lang w:eastAsia="es-ES"/>
        </w:rPr>
        <w:t>d</w:t>
      </w:r>
      <w:r w:rsidRPr="00C17551">
        <w:rPr>
          <w:rFonts w:ascii="Consolas" w:eastAsia="Times New Roman" w:hAnsi="Consolas" w:cs="Times New Roman"/>
          <w:color w:val="FFFFFF"/>
          <w:sz w:val="12"/>
          <w:szCs w:val="12"/>
          <w:lang w:eastAsia="es-ES"/>
        </w:rPr>
        <w:t>[</w:t>
      </w:r>
      <w:r w:rsidRPr="00C17551">
        <w:rPr>
          <w:rFonts w:ascii="Consolas" w:eastAsia="Times New Roman" w:hAnsi="Consolas" w:cs="Times New Roman"/>
          <w:color w:val="B5CEA8"/>
          <w:sz w:val="12"/>
          <w:szCs w:val="12"/>
          <w:lang w:eastAsia="es-ES"/>
        </w:rPr>
        <w:t>3</w:t>
      </w:r>
      <w:r w:rsidRPr="00C17551">
        <w:rPr>
          <w:rFonts w:ascii="Consolas" w:eastAsia="Times New Roman" w:hAnsi="Consolas" w:cs="Times New Roman"/>
          <w:color w:val="FFFFFF"/>
          <w:sz w:val="12"/>
          <w:szCs w:val="12"/>
          <w:lang w:eastAsia="es-ES"/>
        </w:rPr>
        <w:t xml:space="preserve">], </w:t>
      </w:r>
      <w:r w:rsidRPr="00C17551">
        <w:rPr>
          <w:rFonts w:ascii="Consolas" w:eastAsia="Times New Roman" w:hAnsi="Consolas" w:cs="Times New Roman"/>
          <w:color w:val="9CDCFE"/>
          <w:sz w:val="12"/>
          <w:szCs w:val="12"/>
          <w:lang w:eastAsia="es-ES"/>
        </w:rPr>
        <w:t>d</w:t>
      </w:r>
      <w:r w:rsidRPr="00C17551">
        <w:rPr>
          <w:rFonts w:ascii="Consolas" w:eastAsia="Times New Roman" w:hAnsi="Consolas" w:cs="Times New Roman"/>
          <w:color w:val="FFFFFF"/>
          <w:sz w:val="12"/>
          <w:szCs w:val="12"/>
          <w:lang w:eastAsia="es-ES"/>
        </w:rPr>
        <w:t>[</w:t>
      </w:r>
      <w:r w:rsidRPr="00C17551">
        <w:rPr>
          <w:rFonts w:ascii="Consolas" w:eastAsia="Times New Roman" w:hAnsi="Consolas" w:cs="Times New Roman"/>
          <w:color w:val="B5CEA8"/>
          <w:sz w:val="12"/>
          <w:szCs w:val="12"/>
          <w:lang w:eastAsia="es-ES"/>
        </w:rPr>
        <w:t>4</w:t>
      </w:r>
      <w:r w:rsidRPr="00C17551">
        <w:rPr>
          <w:rFonts w:ascii="Consolas" w:eastAsia="Times New Roman" w:hAnsi="Consolas" w:cs="Times New Roman"/>
          <w:color w:val="FFFFFF"/>
          <w:sz w:val="12"/>
          <w:szCs w:val="12"/>
          <w:lang w:eastAsia="es-ES"/>
        </w:rPr>
        <w:t xml:space="preserve">], </w:t>
      </w:r>
      <w:r w:rsidRPr="00C17551">
        <w:rPr>
          <w:rFonts w:ascii="Consolas" w:eastAsia="Times New Roman" w:hAnsi="Consolas" w:cs="Times New Roman"/>
          <w:color w:val="9CDCFE"/>
          <w:sz w:val="12"/>
          <w:szCs w:val="12"/>
          <w:lang w:eastAsia="es-ES"/>
        </w:rPr>
        <w:t>d</w:t>
      </w:r>
      <w:r w:rsidRPr="00C17551">
        <w:rPr>
          <w:rFonts w:ascii="Consolas" w:eastAsia="Times New Roman" w:hAnsi="Consolas" w:cs="Times New Roman"/>
          <w:color w:val="FFFFFF"/>
          <w:sz w:val="12"/>
          <w:szCs w:val="12"/>
          <w:lang w:eastAsia="es-ES"/>
        </w:rPr>
        <w:t>[</w:t>
      </w:r>
      <w:r w:rsidRPr="00C17551">
        <w:rPr>
          <w:rFonts w:ascii="Consolas" w:eastAsia="Times New Roman" w:hAnsi="Consolas" w:cs="Times New Roman"/>
          <w:color w:val="B5CEA8"/>
          <w:sz w:val="12"/>
          <w:szCs w:val="12"/>
          <w:lang w:eastAsia="es-ES"/>
        </w:rPr>
        <w:t>5</w:t>
      </w:r>
      <w:r w:rsidRPr="00C17551">
        <w:rPr>
          <w:rFonts w:ascii="Consolas" w:eastAsia="Times New Roman" w:hAnsi="Consolas" w:cs="Times New Roman"/>
          <w:color w:val="FFFFFF"/>
          <w:sz w:val="12"/>
          <w:szCs w:val="12"/>
          <w:lang w:eastAsia="es-ES"/>
        </w:rPr>
        <w:t xml:space="preserve">], </w:t>
      </w:r>
      <w:r w:rsidRPr="00C17551">
        <w:rPr>
          <w:rFonts w:ascii="Consolas" w:eastAsia="Times New Roman" w:hAnsi="Consolas" w:cs="Times New Roman"/>
          <w:color w:val="9CDCFE"/>
          <w:sz w:val="12"/>
          <w:szCs w:val="12"/>
          <w:lang w:eastAsia="es-ES"/>
        </w:rPr>
        <w:t>d</w:t>
      </w:r>
      <w:r w:rsidRPr="00C17551">
        <w:rPr>
          <w:rFonts w:ascii="Consolas" w:eastAsia="Times New Roman" w:hAnsi="Consolas" w:cs="Times New Roman"/>
          <w:color w:val="FFFFFF"/>
          <w:sz w:val="12"/>
          <w:szCs w:val="12"/>
          <w:lang w:eastAsia="es-ES"/>
        </w:rPr>
        <w:t>[</w:t>
      </w:r>
      <w:r w:rsidRPr="00C17551">
        <w:rPr>
          <w:rFonts w:ascii="Consolas" w:eastAsia="Times New Roman" w:hAnsi="Consolas" w:cs="Times New Roman"/>
          <w:color w:val="B5CEA8"/>
          <w:sz w:val="12"/>
          <w:szCs w:val="12"/>
          <w:lang w:eastAsia="es-ES"/>
        </w:rPr>
        <w:t>6</w:t>
      </w:r>
      <w:r w:rsidRPr="00C17551">
        <w:rPr>
          <w:rFonts w:ascii="Consolas" w:eastAsia="Times New Roman" w:hAnsi="Consolas" w:cs="Times New Roman"/>
          <w:color w:val="FFFFFF"/>
          <w:sz w:val="12"/>
          <w:szCs w:val="12"/>
          <w:lang w:eastAsia="es-ES"/>
        </w:rPr>
        <w:t xml:space="preserve">], </w:t>
      </w:r>
      <w:r w:rsidRPr="00C17551">
        <w:rPr>
          <w:rFonts w:ascii="Consolas" w:eastAsia="Times New Roman" w:hAnsi="Consolas" w:cs="Times New Roman"/>
          <w:color w:val="9CDCFE"/>
          <w:sz w:val="12"/>
          <w:szCs w:val="12"/>
          <w:lang w:eastAsia="es-ES"/>
        </w:rPr>
        <w:t>d</w:t>
      </w:r>
      <w:r w:rsidRPr="00C17551">
        <w:rPr>
          <w:rFonts w:ascii="Consolas" w:eastAsia="Times New Roman" w:hAnsi="Consolas" w:cs="Times New Roman"/>
          <w:color w:val="FFFFFF"/>
          <w:sz w:val="12"/>
          <w:szCs w:val="12"/>
          <w:lang w:eastAsia="es-ES"/>
        </w:rPr>
        <w:t>[</w:t>
      </w:r>
      <w:r w:rsidRPr="00C17551">
        <w:rPr>
          <w:rFonts w:ascii="Consolas" w:eastAsia="Times New Roman" w:hAnsi="Consolas" w:cs="Times New Roman"/>
          <w:color w:val="B5CEA8"/>
          <w:sz w:val="12"/>
          <w:szCs w:val="12"/>
          <w:lang w:eastAsia="es-ES"/>
        </w:rPr>
        <w:t>7</w:t>
      </w:r>
      <w:r w:rsidRPr="00C17551">
        <w:rPr>
          <w:rFonts w:ascii="Consolas" w:eastAsia="Times New Roman" w:hAnsi="Consolas" w:cs="Times New Roman"/>
          <w:color w:val="FFFFFF"/>
          <w:sz w:val="12"/>
          <w:szCs w:val="12"/>
          <w:lang w:eastAsia="es-ES"/>
        </w:rPr>
        <w:t>]]))</w:t>
      </w:r>
    </w:p>
    <w:p w14:paraId="0BC181F3" w14:textId="77777777" w:rsidR="00CA31A2" w:rsidRPr="005F57FC" w:rsidRDefault="00CA31A2" w:rsidP="00CA31A2">
      <w:pPr>
        <w:pStyle w:val="Prrafodelista"/>
        <w:numPr>
          <w:ilvl w:val="0"/>
          <w:numId w:val="12"/>
        </w:numPr>
        <w:shd w:val="clear" w:color="auto" w:fill="000000"/>
        <w:spacing w:after="0" w:line="285" w:lineRule="atLeast"/>
        <w:rPr>
          <w:rFonts w:ascii="Consolas" w:eastAsia="Times New Roman" w:hAnsi="Consolas" w:cs="Times New Roman"/>
          <w:color w:val="FFFFFF"/>
          <w:sz w:val="12"/>
          <w:szCs w:val="12"/>
          <w:lang w:val="es-ES" w:eastAsia="es-ES"/>
        </w:rPr>
      </w:pPr>
      <w:r w:rsidRPr="00C17551">
        <w:rPr>
          <w:rFonts w:ascii="Consolas" w:eastAsia="Times New Roman" w:hAnsi="Consolas" w:cs="Times New Roman"/>
          <w:color w:val="FFFFFF"/>
          <w:sz w:val="12"/>
          <w:szCs w:val="12"/>
          <w:lang w:eastAsia="es-ES"/>
        </w:rPr>
        <w:t xml:space="preserve">            </w:t>
      </w:r>
      <w:proofErr w:type="spellStart"/>
      <w:proofErr w:type="gramStart"/>
      <w:r w:rsidRPr="005F57FC">
        <w:rPr>
          <w:rFonts w:ascii="Consolas" w:eastAsia="Times New Roman" w:hAnsi="Consolas" w:cs="Times New Roman"/>
          <w:color w:val="9CDCFE"/>
          <w:sz w:val="12"/>
          <w:szCs w:val="12"/>
          <w:lang w:val="es-ES" w:eastAsia="es-ES"/>
        </w:rPr>
        <w:t>data</w:t>
      </w:r>
      <w:r w:rsidRPr="005F57FC">
        <w:rPr>
          <w:rFonts w:ascii="Consolas" w:eastAsia="Times New Roman" w:hAnsi="Consolas" w:cs="Times New Roman"/>
          <w:color w:val="FFFFFF"/>
          <w:sz w:val="12"/>
          <w:szCs w:val="12"/>
          <w:lang w:val="es-ES" w:eastAsia="es-ES"/>
        </w:rPr>
        <w:t>.</w:t>
      </w:r>
      <w:r w:rsidRPr="005F57FC">
        <w:rPr>
          <w:rFonts w:ascii="Consolas" w:eastAsia="Times New Roman" w:hAnsi="Consolas" w:cs="Times New Roman"/>
          <w:color w:val="DCDCAA"/>
          <w:sz w:val="12"/>
          <w:szCs w:val="12"/>
          <w:lang w:val="es-ES" w:eastAsia="es-ES"/>
        </w:rPr>
        <w:t>append</w:t>
      </w:r>
      <w:proofErr w:type="spellEnd"/>
      <w:proofErr w:type="gramEnd"/>
      <w:r w:rsidRPr="005F57FC">
        <w:rPr>
          <w:rFonts w:ascii="Consolas" w:eastAsia="Times New Roman" w:hAnsi="Consolas" w:cs="Times New Roman"/>
          <w:color w:val="FFFFFF"/>
          <w:sz w:val="12"/>
          <w:szCs w:val="12"/>
          <w:lang w:val="es-ES" w:eastAsia="es-ES"/>
        </w:rPr>
        <w:t>(</w:t>
      </w:r>
      <w:proofErr w:type="spellStart"/>
      <w:r w:rsidRPr="005F57FC">
        <w:rPr>
          <w:rFonts w:ascii="Consolas" w:eastAsia="Times New Roman" w:hAnsi="Consolas" w:cs="Times New Roman"/>
          <w:color w:val="9CDCFE"/>
          <w:sz w:val="12"/>
          <w:szCs w:val="12"/>
          <w:lang w:val="es-ES" w:eastAsia="es-ES"/>
        </w:rPr>
        <w:t>seq</w:t>
      </w:r>
      <w:proofErr w:type="spellEnd"/>
      <w:r w:rsidRPr="005F57FC">
        <w:rPr>
          <w:rFonts w:ascii="Consolas" w:eastAsia="Times New Roman" w:hAnsi="Consolas" w:cs="Times New Roman"/>
          <w:color w:val="FFFFFF"/>
          <w:sz w:val="12"/>
          <w:szCs w:val="12"/>
          <w:lang w:val="es-ES" w:eastAsia="es-ES"/>
        </w:rPr>
        <w:t>)</w:t>
      </w:r>
    </w:p>
    <w:p w14:paraId="19A30D43" w14:textId="77777777" w:rsidR="00CA31A2" w:rsidRPr="005F57FC" w:rsidRDefault="00CA31A2" w:rsidP="00CA31A2">
      <w:pPr>
        <w:pStyle w:val="Prrafodelista"/>
        <w:numPr>
          <w:ilvl w:val="0"/>
          <w:numId w:val="12"/>
        </w:numPr>
        <w:shd w:val="clear" w:color="auto" w:fill="000000"/>
        <w:spacing w:after="0" w:line="285" w:lineRule="atLeast"/>
        <w:rPr>
          <w:rFonts w:ascii="Consolas" w:eastAsia="Times New Roman" w:hAnsi="Consolas" w:cs="Times New Roman"/>
          <w:color w:val="FFFFFF"/>
          <w:sz w:val="12"/>
          <w:szCs w:val="12"/>
          <w:lang w:val="es-ES" w:eastAsia="es-ES"/>
        </w:rPr>
      </w:pPr>
    </w:p>
    <w:p w14:paraId="1F408FD8" w14:textId="77777777" w:rsidR="00CA31A2" w:rsidRPr="005F57FC" w:rsidRDefault="00CA31A2" w:rsidP="00CA31A2">
      <w:pPr>
        <w:pStyle w:val="Prrafodelista"/>
        <w:numPr>
          <w:ilvl w:val="0"/>
          <w:numId w:val="12"/>
        </w:numPr>
        <w:shd w:val="clear" w:color="auto" w:fill="000000"/>
        <w:spacing w:after="0" w:line="285" w:lineRule="atLeast"/>
        <w:rPr>
          <w:rFonts w:ascii="Consolas" w:eastAsia="Times New Roman" w:hAnsi="Consolas" w:cs="Times New Roman"/>
          <w:color w:val="FFFFFF"/>
          <w:sz w:val="12"/>
          <w:szCs w:val="12"/>
          <w:lang w:val="es-ES" w:eastAsia="es-ES"/>
        </w:rPr>
      </w:pPr>
      <w:r w:rsidRPr="005F57FC">
        <w:rPr>
          <w:rFonts w:ascii="Consolas" w:eastAsia="Times New Roman" w:hAnsi="Consolas" w:cs="Times New Roman"/>
          <w:color w:val="FFFFFF"/>
          <w:sz w:val="12"/>
          <w:szCs w:val="12"/>
          <w:lang w:val="es-ES" w:eastAsia="es-ES"/>
        </w:rPr>
        <w:t xml:space="preserve">        </w:t>
      </w:r>
      <w:r w:rsidRPr="005F57FC">
        <w:rPr>
          <w:rFonts w:ascii="Consolas" w:eastAsia="Times New Roman" w:hAnsi="Consolas" w:cs="Times New Roman"/>
          <w:color w:val="7CA668"/>
          <w:sz w:val="12"/>
          <w:szCs w:val="12"/>
          <w:lang w:val="es-ES" w:eastAsia="es-ES"/>
        </w:rPr>
        <w:t xml:space="preserve"># </w:t>
      </w:r>
      <w:proofErr w:type="spellStart"/>
      <w:r w:rsidRPr="005F57FC">
        <w:rPr>
          <w:rFonts w:ascii="Consolas" w:eastAsia="Times New Roman" w:hAnsi="Consolas" w:cs="Times New Roman"/>
          <w:color w:val="7CA668"/>
          <w:sz w:val="12"/>
          <w:szCs w:val="12"/>
          <w:lang w:val="es-ES" w:eastAsia="es-ES"/>
        </w:rPr>
        <w:t>Mesage</w:t>
      </w:r>
      <w:proofErr w:type="spellEnd"/>
      <w:r w:rsidRPr="005F57FC">
        <w:rPr>
          <w:rFonts w:ascii="Consolas" w:eastAsia="Times New Roman" w:hAnsi="Consolas" w:cs="Times New Roman"/>
          <w:color w:val="7CA668"/>
          <w:sz w:val="12"/>
          <w:szCs w:val="12"/>
          <w:lang w:val="es-ES" w:eastAsia="es-ES"/>
        </w:rPr>
        <w:t xml:space="preserve"> </w:t>
      </w:r>
      <w:proofErr w:type="spellStart"/>
      <w:r w:rsidRPr="005F57FC">
        <w:rPr>
          <w:rFonts w:ascii="Consolas" w:eastAsia="Times New Roman" w:hAnsi="Consolas" w:cs="Times New Roman"/>
          <w:color w:val="7CA668"/>
          <w:sz w:val="12"/>
          <w:szCs w:val="12"/>
          <w:lang w:val="es-ES" w:eastAsia="es-ES"/>
        </w:rPr>
        <w:t>structure</w:t>
      </w:r>
      <w:proofErr w:type="spellEnd"/>
      <w:r w:rsidRPr="005F57FC">
        <w:rPr>
          <w:rFonts w:ascii="Consolas" w:eastAsia="Times New Roman" w:hAnsi="Consolas" w:cs="Times New Roman"/>
          <w:color w:val="7CA668"/>
          <w:sz w:val="12"/>
          <w:szCs w:val="12"/>
          <w:lang w:val="es-ES" w:eastAsia="es-ES"/>
        </w:rPr>
        <w:t xml:space="preserve"> </w:t>
      </w:r>
      <w:proofErr w:type="spellStart"/>
      <w:r w:rsidRPr="005F57FC">
        <w:rPr>
          <w:rFonts w:ascii="Consolas" w:eastAsia="Times New Roman" w:hAnsi="Consolas" w:cs="Times New Roman"/>
          <w:color w:val="7CA668"/>
          <w:sz w:val="12"/>
          <w:szCs w:val="12"/>
          <w:lang w:val="es-ES" w:eastAsia="es-ES"/>
        </w:rPr>
        <w:t>for</w:t>
      </w:r>
      <w:proofErr w:type="spellEnd"/>
      <w:r w:rsidRPr="005F57FC">
        <w:rPr>
          <w:rFonts w:ascii="Consolas" w:eastAsia="Times New Roman" w:hAnsi="Consolas" w:cs="Times New Roman"/>
          <w:color w:val="7CA668"/>
          <w:sz w:val="12"/>
          <w:szCs w:val="12"/>
          <w:lang w:val="es-ES" w:eastAsia="es-ES"/>
        </w:rPr>
        <w:t xml:space="preserve"> </w:t>
      </w:r>
      <w:proofErr w:type="spellStart"/>
      <w:r w:rsidRPr="005F57FC">
        <w:rPr>
          <w:rFonts w:ascii="Consolas" w:eastAsia="Times New Roman" w:hAnsi="Consolas" w:cs="Times New Roman"/>
          <w:color w:val="7CA668"/>
          <w:sz w:val="12"/>
          <w:szCs w:val="12"/>
          <w:lang w:val="es-ES" w:eastAsia="es-ES"/>
        </w:rPr>
        <w:t>Sequencer</w:t>
      </w:r>
      <w:proofErr w:type="spellEnd"/>
    </w:p>
    <w:p w14:paraId="0ADB1668" w14:textId="77777777" w:rsidR="00CA31A2" w:rsidRPr="005F57FC" w:rsidRDefault="00CA31A2" w:rsidP="00CA31A2">
      <w:pPr>
        <w:pStyle w:val="Prrafodelista"/>
        <w:numPr>
          <w:ilvl w:val="0"/>
          <w:numId w:val="12"/>
        </w:numPr>
        <w:shd w:val="clear" w:color="auto" w:fill="000000"/>
        <w:spacing w:after="0" w:line="285" w:lineRule="atLeast"/>
        <w:rPr>
          <w:rFonts w:ascii="Consolas" w:eastAsia="Times New Roman" w:hAnsi="Consolas" w:cs="Times New Roman"/>
          <w:color w:val="FFFFFF"/>
          <w:sz w:val="12"/>
          <w:szCs w:val="12"/>
          <w:lang w:val="es-ES" w:eastAsia="es-ES"/>
        </w:rPr>
      </w:pPr>
      <w:r w:rsidRPr="005F57FC">
        <w:rPr>
          <w:rFonts w:ascii="Consolas" w:eastAsia="Times New Roman" w:hAnsi="Consolas" w:cs="Times New Roman"/>
          <w:color w:val="FFFFFF"/>
          <w:sz w:val="12"/>
          <w:szCs w:val="12"/>
          <w:lang w:val="es-ES" w:eastAsia="es-ES"/>
        </w:rPr>
        <w:t xml:space="preserve">        </w:t>
      </w:r>
      <w:proofErr w:type="spellStart"/>
      <w:r w:rsidRPr="005F57FC">
        <w:rPr>
          <w:rFonts w:ascii="Consolas" w:eastAsia="Times New Roman" w:hAnsi="Consolas" w:cs="Times New Roman"/>
          <w:color w:val="9CDCFE"/>
          <w:sz w:val="12"/>
          <w:szCs w:val="12"/>
          <w:lang w:val="es-ES" w:eastAsia="es-ES"/>
        </w:rPr>
        <w:t>msg</w:t>
      </w:r>
      <w:proofErr w:type="spellEnd"/>
      <w:r w:rsidRPr="005F57FC">
        <w:rPr>
          <w:rFonts w:ascii="Consolas" w:eastAsia="Times New Roman" w:hAnsi="Consolas" w:cs="Times New Roman"/>
          <w:color w:val="FFFFFF"/>
          <w:sz w:val="12"/>
          <w:szCs w:val="12"/>
          <w:lang w:val="es-ES" w:eastAsia="es-ES"/>
        </w:rPr>
        <w:t xml:space="preserve"> </w:t>
      </w:r>
      <w:r w:rsidRPr="005F57FC">
        <w:rPr>
          <w:rFonts w:ascii="Consolas" w:eastAsia="Times New Roman" w:hAnsi="Consolas" w:cs="Times New Roman"/>
          <w:color w:val="D4D4D4"/>
          <w:sz w:val="12"/>
          <w:szCs w:val="12"/>
          <w:lang w:val="es-ES" w:eastAsia="es-ES"/>
        </w:rPr>
        <w:t>=</w:t>
      </w:r>
      <w:r w:rsidRPr="005F57FC">
        <w:rPr>
          <w:rFonts w:ascii="Consolas" w:eastAsia="Times New Roman" w:hAnsi="Consolas" w:cs="Times New Roman"/>
          <w:color w:val="FFFFFF"/>
          <w:sz w:val="12"/>
          <w:szCs w:val="12"/>
          <w:lang w:val="es-ES" w:eastAsia="es-ES"/>
        </w:rPr>
        <w:t xml:space="preserve"> {}</w:t>
      </w:r>
    </w:p>
    <w:p w14:paraId="11F74B75" w14:textId="77777777" w:rsidR="00CA31A2" w:rsidRPr="005F57FC" w:rsidRDefault="00CA31A2" w:rsidP="00CA31A2">
      <w:pPr>
        <w:pStyle w:val="Prrafodelista"/>
        <w:numPr>
          <w:ilvl w:val="0"/>
          <w:numId w:val="12"/>
        </w:numPr>
        <w:shd w:val="clear" w:color="auto" w:fill="000000"/>
        <w:spacing w:after="0" w:line="285" w:lineRule="atLeast"/>
        <w:rPr>
          <w:rFonts w:ascii="Consolas" w:eastAsia="Times New Roman" w:hAnsi="Consolas" w:cs="Times New Roman"/>
          <w:color w:val="FFFFFF"/>
          <w:sz w:val="12"/>
          <w:szCs w:val="12"/>
          <w:lang w:val="es-ES" w:eastAsia="es-ES"/>
        </w:rPr>
      </w:pPr>
      <w:r w:rsidRPr="005F57FC">
        <w:rPr>
          <w:rFonts w:ascii="Consolas" w:eastAsia="Times New Roman" w:hAnsi="Consolas" w:cs="Times New Roman"/>
          <w:color w:val="FFFFFF"/>
          <w:sz w:val="12"/>
          <w:szCs w:val="12"/>
          <w:lang w:val="es-ES" w:eastAsia="es-ES"/>
        </w:rPr>
        <w:t xml:space="preserve">        </w:t>
      </w:r>
      <w:proofErr w:type="spellStart"/>
      <w:r w:rsidRPr="005F57FC">
        <w:rPr>
          <w:rFonts w:ascii="Consolas" w:eastAsia="Times New Roman" w:hAnsi="Consolas" w:cs="Times New Roman"/>
          <w:color w:val="9CDCFE"/>
          <w:sz w:val="12"/>
          <w:szCs w:val="12"/>
          <w:lang w:val="es-ES" w:eastAsia="es-ES"/>
        </w:rPr>
        <w:t>msg</w:t>
      </w:r>
      <w:proofErr w:type="spellEnd"/>
      <w:r w:rsidRPr="005F57FC">
        <w:rPr>
          <w:rFonts w:ascii="Consolas" w:eastAsia="Times New Roman" w:hAnsi="Consolas" w:cs="Times New Roman"/>
          <w:color w:val="FFFFFF"/>
          <w:sz w:val="12"/>
          <w:szCs w:val="12"/>
          <w:lang w:val="es-ES" w:eastAsia="es-ES"/>
        </w:rPr>
        <w:t>[</w:t>
      </w:r>
      <w:r w:rsidRPr="005F57FC">
        <w:rPr>
          <w:rFonts w:ascii="Consolas" w:eastAsia="Times New Roman" w:hAnsi="Consolas" w:cs="Times New Roman"/>
          <w:color w:val="CE9178"/>
          <w:sz w:val="12"/>
          <w:szCs w:val="12"/>
          <w:lang w:val="es-ES" w:eastAsia="es-ES"/>
        </w:rPr>
        <w:t>'</w:t>
      </w:r>
      <w:proofErr w:type="spellStart"/>
      <w:r w:rsidRPr="005F57FC">
        <w:rPr>
          <w:rFonts w:ascii="Consolas" w:eastAsia="Times New Roman" w:hAnsi="Consolas" w:cs="Times New Roman"/>
          <w:color w:val="CE9178"/>
          <w:sz w:val="12"/>
          <w:szCs w:val="12"/>
          <w:lang w:val="es-ES" w:eastAsia="es-ES"/>
        </w:rPr>
        <w:t>documents</w:t>
      </w:r>
      <w:proofErr w:type="spellEnd"/>
      <w:r w:rsidRPr="005F57FC">
        <w:rPr>
          <w:rFonts w:ascii="Consolas" w:eastAsia="Times New Roman" w:hAnsi="Consolas" w:cs="Times New Roman"/>
          <w:color w:val="CE9178"/>
          <w:sz w:val="12"/>
          <w:szCs w:val="12"/>
          <w:lang w:val="es-ES" w:eastAsia="es-ES"/>
        </w:rPr>
        <w:t>'</w:t>
      </w:r>
      <w:r w:rsidRPr="005F57FC">
        <w:rPr>
          <w:rFonts w:ascii="Consolas" w:eastAsia="Times New Roman" w:hAnsi="Consolas" w:cs="Times New Roman"/>
          <w:color w:val="FFFFFF"/>
          <w:sz w:val="12"/>
          <w:szCs w:val="12"/>
          <w:lang w:val="es-ES" w:eastAsia="es-ES"/>
        </w:rPr>
        <w:t xml:space="preserve">] </w:t>
      </w:r>
      <w:r w:rsidRPr="005F57FC">
        <w:rPr>
          <w:rFonts w:ascii="Consolas" w:eastAsia="Times New Roman" w:hAnsi="Consolas" w:cs="Times New Roman"/>
          <w:color w:val="D4D4D4"/>
          <w:sz w:val="12"/>
          <w:szCs w:val="12"/>
          <w:lang w:val="es-ES" w:eastAsia="es-ES"/>
        </w:rPr>
        <w:t>=</w:t>
      </w:r>
      <w:r w:rsidRPr="005F57FC">
        <w:rPr>
          <w:rFonts w:ascii="Consolas" w:eastAsia="Times New Roman" w:hAnsi="Consolas" w:cs="Times New Roman"/>
          <w:color w:val="FFFFFF"/>
          <w:sz w:val="12"/>
          <w:szCs w:val="12"/>
          <w:lang w:val="es-ES" w:eastAsia="es-ES"/>
        </w:rPr>
        <w:t xml:space="preserve"> </w:t>
      </w:r>
      <w:r w:rsidRPr="005F57FC">
        <w:rPr>
          <w:rFonts w:ascii="Consolas" w:eastAsia="Times New Roman" w:hAnsi="Consolas" w:cs="Times New Roman"/>
          <w:color w:val="9CDCFE"/>
          <w:sz w:val="12"/>
          <w:szCs w:val="12"/>
          <w:lang w:val="es-ES" w:eastAsia="es-ES"/>
        </w:rPr>
        <w:t>data</w:t>
      </w:r>
    </w:p>
    <w:p w14:paraId="57167968" w14:textId="77777777" w:rsidR="00CA31A2" w:rsidRPr="005F57FC" w:rsidRDefault="00CA31A2" w:rsidP="00CA31A2">
      <w:pPr>
        <w:pStyle w:val="Prrafodelista"/>
        <w:numPr>
          <w:ilvl w:val="0"/>
          <w:numId w:val="12"/>
        </w:numPr>
        <w:shd w:val="clear" w:color="auto" w:fill="000000"/>
        <w:spacing w:after="0" w:line="285" w:lineRule="atLeast"/>
        <w:rPr>
          <w:rFonts w:ascii="Consolas" w:eastAsia="Times New Roman" w:hAnsi="Consolas" w:cs="Times New Roman"/>
          <w:color w:val="FFFFFF"/>
          <w:sz w:val="12"/>
          <w:szCs w:val="12"/>
          <w:lang w:val="es-ES" w:eastAsia="es-ES"/>
        </w:rPr>
      </w:pPr>
    </w:p>
    <w:p w14:paraId="143C6393" w14:textId="77777777" w:rsidR="00CA31A2" w:rsidRPr="005F57FC" w:rsidRDefault="00CA31A2" w:rsidP="00CA31A2">
      <w:pPr>
        <w:pStyle w:val="Prrafodelista"/>
        <w:numPr>
          <w:ilvl w:val="0"/>
          <w:numId w:val="12"/>
        </w:numPr>
        <w:shd w:val="clear" w:color="auto" w:fill="000000"/>
        <w:spacing w:after="0" w:line="285" w:lineRule="atLeast"/>
        <w:rPr>
          <w:rFonts w:ascii="Consolas" w:eastAsia="Times New Roman" w:hAnsi="Consolas" w:cs="Times New Roman"/>
          <w:color w:val="FFFFFF"/>
          <w:sz w:val="12"/>
          <w:szCs w:val="12"/>
          <w:lang w:val="es-ES" w:eastAsia="es-ES"/>
        </w:rPr>
      </w:pPr>
      <w:r w:rsidRPr="005F57FC">
        <w:rPr>
          <w:rFonts w:ascii="Consolas" w:eastAsia="Times New Roman" w:hAnsi="Consolas" w:cs="Times New Roman"/>
          <w:color w:val="FFFFFF"/>
          <w:sz w:val="12"/>
          <w:szCs w:val="12"/>
          <w:lang w:val="es-ES" w:eastAsia="es-ES"/>
        </w:rPr>
        <w:t xml:space="preserve">        </w:t>
      </w:r>
      <w:r w:rsidRPr="005F57FC">
        <w:rPr>
          <w:rFonts w:ascii="Consolas" w:eastAsia="Times New Roman" w:hAnsi="Consolas" w:cs="Times New Roman"/>
          <w:color w:val="7CA668"/>
          <w:sz w:val="12"/>
          <w:szCs w:val="12"/>
          <w:lang w:val="es-ES" w:eastAsia="es-ES"/>
        </w:rPr>
        <w:t xml:space="preserve"># </w:t>
      </w:r>
      <w:proofErr w:type="spellStart"/>
      <w:r w:rsidRPr="005F57FC">
        <w:rPr>
          <w:rFonts w:ascii="Consolas" w:eastAsia="Times New Roman" w:hAnsi="Consolas" w:cs="Times New Roman"/>
          <w:color w:val="7CA668"/>
          <w:sz w:val="12"/>
          <w:szCs w:val="12"/>
          <w:lang w:val="es-ES" w:eastAsia="es-ES"/>
        </w:rPr>
        <w:t>Serialize</w:t>
      </w:r>
      <w:proofErr w:type="spellEnd"/>
      <w:r w:rsidRPr="005F57FC">
        <w:rPr>
          <w:rFonts w:ascii="Consolas" w:eastAsia="Times New Roman" w:hAnsi="Consolas" w:cs="Times New Roman"/>
          <w:color w:val="7CA668"/>
          <w:sz w:val="12"/>
          <w:szCs w:val="12"/>
          <w:lang w:val="es-ES" w:eastAsia="es-ES"/>
        </w:rPr>
        <w:t xml:space="preserve"> </w:t>
      </w:r>
      <w:proofErr w:type="spellStart"/>
      <w:r w:rsidRPr="005F57FC">
        <w:rPr>
          <w:rFonts w:ascii="Consolas" w:eastAsia="Times New Roman" w:hAnsi="Consolas" w:cs="Times New Roman"/>
          <w:color w:val="7CA668"/>
          <w:sz w:val="12"/>
          <w:szCs w:val="12"/>
          <w:lang w:val="es-ES" w:eastAsia="es-ES"/>
        </w:rPr>
        <w:t>json</w:t>
      </w:r>
      <w:proofErr w:type="spellEnd"/>
    </w:p>
    <w:p w14:paraId="6BC4BB3E" w14:textId="77777777" w:rsidR="00CA31A2" w:rsidRPr="005F57FC" w:rsidRDefault="00CA31A2" w:rsidP="00CA31A2">
      <w:pPr>
        <w:pStyle w:val="Prrafodelista"/>
        <w:numPr>
          <w:ilvl w:val="0"/>
          <w:numId w:val="12"/>
        </w:numPr>
        <w:shd w:val="clear" w:color="auto" w:fill="000000"/>
        <w:spacing w:after="0" w:line="285" w:lineRule="atLeast"/>
        <w:rPr>
          <w:rFonts w:ascii="Consolas" w:eastAsia="Times New Roman" w:hAnsi="Consolas" w:cs="Times New Roman"/>
          <w:color w:val="FFFFFF"/>
          <w:sz w:val="12"/>
          <w:szCs w:val="12"/>
          <w:lang w:val="es-ES" w:eastAsia="es-ES"/>
        </w:rPr>
      </w:pPr>
      <w:r w:rsidRPr="005F57FC">
        <w:rPr>
          <w:rFonts w:ascii="Consolas" w:eastAsia="Times New Roman" w:hAnsi="Consolas" w:cs="Times New Roman"/>
          <w:color w:val="FFFFFF"/>
          <w:sz w:val="12"/>
          <w:szCs w:val="12"/>
          <w:lang w:val="es-ES" w:eastAsia="es-ES"/>
        </w:rPr>
        <w:t xml:space="preserve">        </w:t>
      </w:r>
      <w:proofErr w:type="spellStart"/>
      <w:r w:rsidRPr="005F57FC">
        <w:rPr>
          <w:rFonts w:ascii="Consolas" w:eastAsia="Times New Roman" w:hAnsi="Consolas" w:cs="Times New Roman"/>
          <w:color w:val="9CDCFE"/>
          <w:sz w:val="12"/>
          <w:szCs w:val="12"/>
          <w:lang w:val="es-ES" w:eastAsia="es-ES"/>
        </w:rPr>
        <w:t>json</w:t>
      </w:r>
      <w:proofErr w:type="spellEnd"/>
      <w:r w:rsidRPr="005F57FC">
        <w:rPr>
          <w:rFonts w:ascii="Consolas" w:eastAsia="Times New Roman" w:hAnsi="Consolas" w:cs="Times New Roman"/>
          <w:color w:val="FFFFFF"/>
          <w:sz w:val="12"/>
          <w:szCs w:val="12"/>
          <w:lang w:val="es-ES" w:eastAsia="es-ES"/>
        </w:rPr>
        <w:t xml:space="preserve"> </w:t>
      </w:r>
      <w:r w:rsidRPr="005F57FC">
        <w:rPr>
          <w:rFonts w:ascii="Consolas" w:eastAsia="Times New Roman" w:hAnsi="Consolas" w:cs="Times New Roman"/>
          <w:color w:val="D4D4D4"/>
          <w:sz w:val="12"/>
          <w:szCs w:val="12"/>
          <w:lang w:val="es-ES" w:eastAsia="es-ES"/>
        </w:rPr>
        <w:t>=</w:t>
      </w:r>
      <w:r w:rsidRPr="005F57FC">
        <w:rPr>
          <w:rFonts w:ascii="Consolas" w:eastAsia="Times New Roman" w:hAnsi="Consolas" w:cs="Times New Roman"/>
          <w:color w:val="FFFFFF"/>
          <w:sz w:val="12"/>
          <w:szCs w:val="12"/>
          <w:lang w:val="es-ES" w:eastAsia="es-ES"/>
        </w:rPr>
        <w:t xml:space="preserve"> </w:t>
      </w:r>
      <w:proofErr w:type="spellStart"/>
      <w:proofErr w:type="gramStart"/>
      <w:r w:rsidRPr="005F57FC">
        <w:rPr>
          <w:rFonts w:ascii="Consolas" w:eastAsia="Times New Roman" w:hAnsi="Consolas" w:cs="Times New Roman"/>
          <w:color w:val="4EC9B0"/>
          <w:sz w:val="12"/>
          <w:szCs w:val="12"/>
          <w:lang w:val="es-ES" w:eastAsia="es-ES"/>
        </w:rPr>
        <w:t>js</w:t>
      </w:r>
      <w:r w:rsidRPr="005F57FC">
        <w:rPr>
          <w:rFonts w:ascii="Consolas" w:eastAsia="Times New Roman" w:hAnsi="Consolas" w:cs="Times New Roman"/>
          <w:color w:val="FFFFFF"/>
          <w:sz w:val="12"/>
          <w:szCs w:val="12"/>
          <w:lang w:val="es-ES" w:eastAsia="es-ES"/>
        </w:rPr>
        <w:t>.</w:t>
      </w:r>
      <w:r w:rsidRPr="005F57FC">
        <w:rPr>
          <w:rFonts w:ascii="Consolas" w:eastAsia="Times New Roman" w:hAnsi="Consolas" w:cs="Times New Roman"/>
          <w:color w:val="DCDCAA"/>
          <w:sz w:val="12"/>
          <w:szCs w:val="12"/>
          <w:lang w:val="es-ES" w:eastAsia="es-ES"/>
        </w:rPr>
        <w:t>dumps</w:t>
      </w:r>
      <w:proofErr w:type="spellEnd"/>
      <w:proofErr w:type="gramEnd"/>
      <w:r w:rsidRPr="005F57FC">
        <w:rPr>
          <w:rFonts w:ascii="Consolas" w:eastAsia="Times New Roman" w:hAnsi="Consolas" w:cs="Times New Roman"/>
          <w:color w:val="FFFFFF"/>
          <w:sz w:val="12"/>
          <w:szCs w:val="12"/>
          <w:lang w:val="es-ES" w:eastAsia="es-ES"/>
        </w:rPr>
        <w:t>(</w:t>
      </w:r>
      <w:proofErr w:type="spellStart"/>
      <w:r w:rsidRPr="005F57FC">
        <w:rPr>
          <w:rFonts w:ascii="Consolas" w:eastAsia="Times New Roman" w:hAnsi="Consolas" w:cs="Times New Roman"/>
          <w:color w:val="9CDCFE"/>
          <w:sz w:val="12"/>
          <w:szCs w:val="12"/>
          <w:lang w:val="es-ES" w:eastAsia="es-ES"/>
        </w:rPr>
        <w:t>msg</w:t>
      </w:r>
      <w:proofErr w:type="spellEnd"/>
      <w:r w:rsidRPr="005F57FC">
        <w:rPr>
          <w:rFonts w:ascii="Consolas" w:eastAsia="Times New Roman" w:hAnsi="Consolas" w:cs="Times New Roman"/>
          <w:color w:val="FFFFFF"/>
          <w:sz w:val="12"/>
          <w:szCs w:val="12"/>
          <w:lang w:val="es-ES" w:eastAsia="es-ES"/>
        </w:rPr>
        <w:t>)</w:t>
      </w:r>
    </w:p>
    <w:p w14:paraId="7550263E" w14:textId="77777777" w:rsidR="00CA31A2" w:rsidRPr="005F57FC" w:rsidRDefault="00CA31A2" w:rsidP="00CA31A2">
      <w:pPr>
        <w:pStyle w:val="Prrafodelista"/>
        <w:numPr>
          <w:ilvl w:val="0"/>
          <w:numId w:val="12"/>
        </w:numPr>
        <w:shd w:val="clear" w:color="auto" w:fill="000000"/>
        <w:spacing w:after="0" w:line="285" w:lineRule="atLeast"/>
        <w:rPr>
          <w:rFonts w:ascii="Consolas" w:eastAsia="Times New Roman" w:hAnsi="Consolas" w:cs="Times New Roman"/>
          <w:color w:val="FFFFFF"/>
          <w:sz w:val="12"/>
          <w:szCs w:val="12"/>
          <w:lang w:val="es-ES" w:eastAsia="es-ES"/>
        </w:rPr>
      </w:pPr>
      <w:r w:rsidRPr="005F57FC">
        <w:rPr>
          <w:rFonts w:ascii="Consolas" w:eastAsia="Times New Roman" w:hAnsi="Consolas" w:cs="Times New Roman"/>
          <w:color w:val="FFFFFF"/>
          <w:sz w:val="12"/>
          <w:szCs w:val="12"/>
          <w:lang w:val="es-ES" w:eastAsia="es-ES"/>
        </w:rPr>
        <w:t xml:space="preserve">        </w:t>
      </w:r>
    </w:p>
    <w:p w14:paraId="1ED807F2" w14:textId="77777777" w:rsidR="00CA31A2" w:rsidRPr="005F57FC" w:rsidRDefault="00CA31A2" w:rsidP="00CA31A2">
      <w:pPr>
        <w:pStyle w:val="Prrafodelista"/>
        <w:numPr>
          <w:ilvl w:val="0"/>
          <w:numId w:val="12"/>
        </w:numPr>
        <w:shd w:val="clear" w:color="auto" w:fill="000000"/>
        <w:spacing w:after="0" w:line="285" w:lineRule="atLeast"/>
        <w:rPr>
          <w:rFonts w:ascii="Consolas" w:eastAsia="Times New Roman" w:hAnsi="Consolas" w:cs="Times New Roman"/>
          <w:color w:val="FFFFFF"/>
          <w:sz w:val="12"/>
          <w:szCs w:val="12"/>
          <w:lang w:val="es-ES" w:eastAsia="es-ES"/>
        </w:rPr>
      </w:pPr>
      <w:r w:rsidRPr="005F57FC">
        <w:rPr>
          <w:rFonts w:ascii="Consolas" w:eastAsia="Times New Roman" w:hAnsi="Consolas" w:cs="Times New Roman"/>
          <w:color w:val="FFFFFF"/>
          <w:sz w:val="12"/>
          <w:szCs w:val="12"/>
          <w:lang w:val="es-ES" w:eastAsia="es-ES"/>
        </w:rPr>
        <w:t xml:space="preserve">        </w:t>
      </w:r>
      <w:r w:rsidRPr="005F57FC">
        <w:rPr>
          <w:rFonts w:ascii="Consolas" w:eastAsia="Times New Roman" w:hAnsi="Consolas" w:cs="Times New Roman"/>
          <w:color w:val="7CA668"/>
          <w:sz w:val="12"/>
          <w:szCs w:val="12"/>
          <w:lang w:val="es-ES" w:eastAsia="es-ES"/>
        </w:rPr>
        <w:t xml:space="preserve"># </w:t>
      </w:r>
      <w:proofErr w:type="spellStart"/>
      <w:r w:rsidRPr="005F57FC">
        <w:rPr>
          <w:rFonts w:ascii="Consolas" w:eastAsia="Times New Roman" w:hAnsi="Consolas" w:cs="Times New Roman"/>
          <w:color w:val="7CA668"/>
          <w:sz w:val="12"/>
          <w:szCs w:val="12"/>
          <w:lang w:val="es-ES" w:eastAsia="es-ES"/>
        </w:rPr>
        <w:t>Publish</w:t>
      </w:r>
      <w:proofErr w:type="spellEnd"/>
    </w:p>
    <w:p w14:paraId="60B58649" w14:textId="77777777" w:rsidR="00CA31A2" w:rsidRPr="00C17551" w:rsidRDefault="00CA31A2" w:rsidP="00CA31A2">
      <w:pPr>
        <w:pStyle w:val="Prrafodelista"/>
        <w:numPr>
          <w:ilvl w:val="0"/>
          <w:numId w:val="12"/>
        </w:numPr>
        <w:shd w:val="clear" w:color="auto" w:fill="000000"/>
        <w:spacing w:after="0" w:line="285" w:lineRule="atLeast"/>
        <w:rPr>
          <w:rFonts w:ascii="Consolas" w:eastAsia="Times New Roman" w:hAnsi="Consolas" w:cs="Times New Roman"/>
          <w:color w:val="FFFFFF"/>
          <w:sz w:val="12"/>
          <w:szCs w:val="12"/>
          <w:lang w:eastAsia="es-ES"/>
        </w:rPr>
      </w:pPr>
      <w:r w:rsidRPr="00C17551">
        <w:rPr>
          <w:rFonts w:ascii="Consolas" w:eastAsia="Times New Roman" w:hAnsi="Consolas" w:cs="Times New Roman"/>
          <w:color w:val="FFFFFF"/>
          <w:sz w:val="12"/>
          <w:szCs w:val="12"/>
          <w:lang w:eastAsia="es-ES"/>
        </w:rPr>
        <w:t xml:space="preserve">        </w:t>
      </w:r>
      <w:proofErr w:type="spellStart"/>
      <w:proofErr w:type="gramStart"/>
      <w:r w:rsidRPr="00C17551">
        <w:rPr>
          <w:rFonts w:ascii="Consolas" w:eastAsia="Times New Roman" w:hAnsi="Consolas" w:cs="Times New Roman"/>
          <w:color w:val="9CDCFE"/>
          <w:sz w:val="12"/>
          <w:szCs w:val="12"/>
          <w:lang w:eastAsia="es-ES"/>
        </w:rPr>
        <w:t>self</w:t>
      </w:r>
      <w:r w:rsidRPr="00C17551">
        <w:rPr>
          <w:rFonts w:ascii="Consolas" w:eastAsia="Times New Roman" w:hAnsi="Consolas" w:cs="Times New Roman"/>
          <w:color w:val="FFFFFF"/>
          <w:sz w:val="12"/>
          <w:szCs w:val="12"/>
          <w:lang w:eastAsia="es-ES"/>
        </w:rPr>
        <w:t>.</w:t>
      </w:r>
      <w:r w:rsidRPr="00C17551">
        <w:rPr>
          <w:rFonts w:ascii="Consolas" w:eastAsia="Times New Roman" w:hAnsi="Consolas" w:cs="Times New Roman"/>
          <w:color w:val="9CDCFE"/>
          <w:sz w:val="12"/>
          <w:szCs w:val="12"/>
          <w:lang w:eastAsia="es-ES"/>
        </w:rPr>
        <w:t>Mqtt</w:t>
      </w:r>
      <w:r w:rsidRPr="00C17551">
        <w:rPr>
          <w:rFonts w:ascii="Consolas" w:eastAsia="Times New Roman" w:hAnsi="Consolas" w:cs="Times New Roman"/>
          <w:color w:val="FFFFFF"/>
          <w:sz w:val="12"/>
          <w:szCs w:val="12"/>
          <w:lang w:eastAsia="es-ES"/>
        </w:rPr>
        <w:t>.</w:t>
      </w:r>
      <w:r w:rsidRPr="00C17551">
        <w:rPr>
          <w:rFonts w:ascii="Consolas" w:eastAsia="Times New Roman" w:hAnsi="Consolas" w:cs="Times New Roman"/>
          <w:color w:val="DCDCAA"/>
          <w:sz w:val="12"/>
          <w:szCs w:val="12"/>
          <w:lang w:eastAsia="es-ES"/>
        </w:rPr>
        <w:t>publish</w:t>
      </w:r>
      <w:proofErr w:type="spellEnd"/>
      <w:proofErr w:type="gramEnd"/>
      <w:r w:rsidRPr="00C17551">
        <w:rPr>
          <w:rFonts w:ascii="Consolas" w:eastAsia="Times New Roman" w:hAnsi="Consolas" w:cs="Times New Roman"/>
          <w:color w:val="FFFFFF"/>
          <w:sz w:val="12"/>
          <w:szCs w:val="12"/>
          <w:lang w:eastAsia="es-ES"/>
        </w:rPr>
        <w:t>(</w:t>
      </w:r>
      <w:proofErr w:type="spellStart"/>
      <w:r w:rsidRPr="00C17551">
        <w:rPr>
          <w:rFonts w:ascii="Consolas" w:eastAsia="Times New Roman" w:hAnsi="Consolas" w:cs="Times New Roman"/>
          <w:color w:val="9CDCFE"/>
          <w:sz w:val="12"/>
          <w:szCs w:val="12"/>
          <w:lang w:eastAsia="es-ES"/>
        </w:rPr>
        <w:t>client</w:t>
      </w:r>
      <w:r w:rsidRPr="00C17551">
        <w:rPr>
          <w:rFonts w:ascii="Consolas" w:eastAsia="Times New Roman" w:hAnsi="Consolas" w:cs="Times New Roman"/>
          <w:color w:val="FFFFFF"/>
          <w:sz w:val="12"/>
          <w:szCs w:val="12"/>
          <w:lang w:eastAsia="es-ES"/>
        </w:rPr>
        <w:t>,</w:t>
      </w:r>
      <w:r w:rsidRPr="00C17551">
        <w:rPr>
          <w:rFonts w:ascii="Consolas" w:eastAsia="Times New Roman" w:hAnsi="Consolas" w:cs="Times New Roman"/>
          <w:color w:val="9CDCFE"/>
          <w:sz w:val="12"/>
          <w:szCs w:val="12"/>
          <w:lang w:eastAsia="es-ES"/>
        </w:rPr>
        <w:t>cmdtopic</w:t>
      </w:r>
      <w:r w:rsidRPr="00C17551">
        <w:rPr>
          <w:rFonts w:ascii="Consolas" w:eastAsia="Times New Roman" w:hAnsi="Consolas" w:cs="Times New Roman"/>
          <w:color w:val="FFFFFF"/>
          <w:sz w:val="12"/>
          <w:szCs w:val="12"/>
          <w:lang w:eastAsia="es-ES"/>
        </w:rPr>
        <w:t>,</w:t>
      </w:r>
      <w:r w:rsidRPr="00C17551">
        <w:rPr>
          <w:rFonts w:ascii="Consolas" w:eastAsia="Times New Roman" w:hAnsi="Consolas" w:cs="Times New Roman"/>
          <w:color w:val="9CDCFE"/>
          <w:sz w:val="12"/>
          <w:szCs w:val="12"/>
          <w:lang w:eastAsia="es-ES"/>
        </w:rPr>
        <w:t>json</w:t>
      </w:r>
      <w:proofErr w:type="spellEnd"/>
      <w:r w:rsidRPr="00C17551">
        <w:rPr>
          <w:rFonts w:ascii="Consolas" w:eastAsia="Times New Roman" w:hAnsi="Consolas" w:cs="Times New Roman"/>
          <w:color w:val="FFFFFF"/>
          <w:sz w:val="12"/>
          <w:szCs w:val="12"/>
          <w:lang w:eastAsia="es-ES"/>
        </w:rPr>
        <w:t>)</w:t>
      </w:r>
    </w:p>
    <w:p w14:paraId="2EED8147" w14:textId="77777777" w:rsidR="00CA31A2" w:rsidRPr="00C17551" w:rsidRDefault="00CA31A2" w:rsidP="00CA31A2">
      <w:pPr>
        <w:pStyle w:val="Prrafodelista"/>
        <w:numPr>
          <w:ilvl w:val="0"/>
          <w:numId w:val="12"/>
        </w:numPr>
        <w:shd w:val="clear" w:color="auto" w:fill="000000"/>
        <w:spacing w:after="240" w:line="285" w:lineRule="atLeast"/>
        <w:rPr>
          <w:rFonts w:ascii="Consolas" w:eastAsia="Times New Roman" w:hAnsi="Consolas" w:cs="Times New Roman"/>
          <w:color w:val="FFFFFF"/>
          <w:sz w:val="12"/>
          <w:szCs w:val="12"/>
          <w:lang w:eastAsia="es-ES"/>
        </w:rPr>
      </w:pPr>
    </w:p>
    <w:p w14:paraId="688543B4" w14:textId="77777777" w:rsidR="00CA31A2" w:rsidRPr="005F57FC" w:rsidRDefault="00CA31A2" w:rsidP="00CA31A2">
      <w:pPr>
        <w:pStyle w:val="Prrafodelista"/>
        <w:numPr>
          <w:ilvl w:val="0"/>
          <w:numId w:val="12"/>
        </w:numPr>
        <w:shd w:val="clear" w:color="auto" w:fill="000000"/>
        <w:spacing w:after="0" w:line="285" w:lineRule="atLeast"/>
        <w:rPr>
          <w:rFonts w:ascii="Consolas" w:eastAsia="Times New Roman" w:hAnsi="Consolas" w:cs="Times New Roman"/>
          <w:color w:val="FFFFFF"/>
          <w:sz w:val="12"/>
          <w:szCs w:val="12"/>
          <w:lang w:val="es-ES" w:eastAsia="es-ES"/>
        </w:rPr>
      </w:pPr>
      <w:r w:rsidRPr="00C17551">
        <w:rPr>
          <w:rFonts w:ascii="Consolas" w:eastAsia="Times New Roman" w:hAnsi="Consolas" w:cs="Times New Roman"/>
          <w:color w:val="FFFFFF"/>
          <w:sz w:val="12"/>
          <w:szCs w:val="12"/>
          <w:lang w:eastAsia="es-ES"/>
        </w:rPr>
        <w:t xml:space="preserve">        </w:t>
      </w:r>
      <w:r w:rsidRPr="005F57FC">
        <w:rPr>
          <w:rFonts w:ascii="Consolas" w:eastAsia="Times New Roman" w:hAnsi="Consolas" w:cs="Times New Roman"/>
          <w:color w:val="7CA668"/>
          <w:sz w:val="12"/>
          <w:szCs w:val="12"/>
          <w:lang w:val="es-ES" w:eastAsia="es-ES"/>
        </w:rPr>
        <w:t># ----------------------- SERIAL MESSAGES (TABLE FORMAT) -----------------------------</w:t>
      </w:r>
    </w:p>
    <w:p w14:paraId="5B833219" w14:textId="77777777" w:rsidR="00CA31A2" w:rsidRPr="005F57FC" w:rsidRDefault="00CA31A2" w:rsidP="00CA31A2">
      <w:pPr>
        <w:pStyle w:val="Prrafodelista"/>
        <w:numPr>
          <w:ilvl w:val="0"/>
          <w:numId w:val="12"/>
        </w:numPr>
        <w:shd w:val="clear" w:color="auto" w:fill="000000"/>
        <w:spacing w:after="0" w:line="285" w:lineRule="atLeast"/>
        <w:rPr>
          <w:rFonts w:ascii="Consolas" w:eastAsia="Times New Roman" w:hAnsi="Consolas" w:cs="Times New Roman"/>
          <w:color w:val="FFFFFF"/>
          <w:sz w:val="12"/>
          <w:szCs w:val="12"/>
          <w:lang w:val="es-ES" w:eastAsia="es-ES"/>
        </w:rPr>
      </w:pPr>
      <w:r w:rsidRPr="005F57FC">
        <w:rPr>
          <w:rFonts w:ascii="Consolas" w:eastAsia="Times New Roman" w:hAnsi="Consolas" w:cs="Times New Roman"/>
          <w:color w:val="FFFFFF"/>
          <w:sz w:val="12"/>
          <w:szCs w:val="12"/>
          <w:lang w:val="es-ES" w:eastAsia="es-ES"/>
        </w:rPr>
        <w:t xml:space="preserve">        </w:t>
      </w:r>
      <w:proofErr w:type="spellStart"/>
      <w:r w:rsidRPr="005F57FC">
        <w:rPr>
          <w:rFonts w:ascii="Consolas" w:eastAsia="Times New Roman" w:hAnsi="Consolas" w:cs="Times New Roman"/>
          <w:color w:val="DCDCAA"/>
          <w:sz w:val="12"/>
          <w:szCs w:val="12"/>
          <w:lang w:val="es-ES" w:eastAsia="es-ES"/>
        </w:rPr>
        <w:t>print</w:t>
      </w:r>
      <w:proofErr w:type="spellEnd"/>
      <w:r w:rsidRPr="005F57FC">
        <w:rPr>
          <w:rFonts w:ascii="Consolas" w:eastAsia="Times New Roman" w:hAnsi="Consolas" w:cs="Times New Roman"/>
          <w:color w:val="FFFFFF"/>
          <w:sz w:val="12"/>
          <w:szCs w:val="12"/>
          <w:lang w:val="es-ES" w:eastAsia="es-ES"/>
        </w:rPr>
        <w:t>(</w:t>
      </w:r>
      <w:r w:rsidRPr="005F57FC">
        <w:rPr>
          <w:rFonts w:ascii="Consolas" w:eastAsia="Times New Roman" w:hAnsi="Consolas" w:cs="Times New Roman"/>
          <w:color w:val="CE9178"/>
          <w:sz w:val="12"/>
          <w:szCs w:val="12"/>
          <w:lang w:val="es-ES" w:eastAsia="es-ES"/>
        </w:rPr>
        <w:t>"</w:t>
      </w:r>
      <w:r w:rsidRPr="005F57FC">
        <w:rPr>
          <w:rFonts w:ascii="Consolas" w:eastAsia="Times New Roman" w:hAnsi="Consolas" w:cs="Times New Roman"/>
          <w:color w:val="569CD6"/>
          <w:sz w:val="12"/>
          <w:szCs w:val="12"/>
          <w:lang w:val="es-ES" w:eastAsia="es-ES"/>
        </w:rPr>
        <w:t>\</w:t>
      </w:r>
      <w:proofErr w:type="spellStart"/>
      <w:r w:rsidRPr="005F57FC">
        <w:rPr>
          <w:rFonts w:ascii="Consolas" w:eastAsia="Times New Roman" w:hAnsi="Consolas" w:cs="Times New Roman"/>
          <w:color w:val="569CD6"/>
          <w:sz w:val="12"/>
          <w:szCs w:val="12"/>
          <w:lang w:val="es-ES" w:eastAsia="es-ES"/>
        </w:rPr>
        <w:t>n</w:t>
      </w:r>
      <w:r w:rsidRPr="005F57FC">
        <w:rPr>
          <w:rFonts w:ascii="Consolas" w:eastAsia="Times New Roman" w:hAnsi="Consolas" w:cs="Times New Roman"/>
          <w:color w:val="CE9178"/>
          <w:sz w:val="12"/>
          <w:szCs w:val="12"/>
          <w:lang w:val="es-ES" w:eastAsia="es-ES"/>
        </w:rPr>
        <w:t>SEQUENCER</w:t>
      </w:r>
      <w:proofErr w:type="spellEnd"/>
      <w:r w:rsidRPr="005F57FC">
        <w:rPr>
          <w:rFonts w:ascii="Consolas" w:eastAsia="Times New Roman" w:hAnsi="Consolas" w:cs="Times New Roman"/>
          <w:color w:val="CE9178"/>
          <w:sz w:val="12"/>
          <w:szCs w:val="12"/>
          <w:lang w:val="es-ES" w:eastAsia="es-ES"/>
        </w:rPr>
        <w:t>"</w:t>
      </w:r>
      <w:r w:rsidRPr="005F57FC">
        <w:rPr>
          <w:rFonts w:ascii="Consolas" w:eastAsia="Times New Roman" w:hAnsi="Consolas" w:cs="Times New Roman"/>
          <w:color w:val="FFFFFF"/>
          <w:sz w:val="12"/>
          <w:szCs w:val="12"/>
          <w:lang w:val="es-ES" w:eastAsia="es-ES"/>
        </w:rPr>
        <w:t>)</w:t>
      </w:r>
    </w:p>
    <w:p w14:paraId="5325BD86" w14:textId="77777777" w:rsidR="00CA31A2" w:rsidRPr="005F57FC" w:rsidRDefault="00CA31A2" w:rsidP="00CA31A2">
      <w:pPr>
        <w:pStyle w:val="Prrafodelista"/>
        <w:numPr>
          <w:ilvl w:val="0"/>
          <w:numId w:val="12"/>
        </w:numPr>
        <w:shd w:val="clear" w:color="auto" w:fill="000000"/>
        <w:spacing w:after="0" w:line="285" w:lineRule="atLeast"/>
        <w:rPr>
          <w:rFonts w:ascii="Consolas" w:eastAsia="Times New Roman" w:hAnsi="Consolas" w:cs="Times New Roman"/>
          <w:color w:val="FFFFFF"/>
          <w:sz w:val="12"/>
          <w:szCs w:val="12"/>
          <w:lang w:val="es-ES" w:eastAsia="es-ES"/>
        </w:rPr>
      </w:pPr>
      <w:r w:rsidRPr="005F57FC">
        <w:rPr>
          <w:rFonts w:ascii="Consolas" w:eastAsia="Times New Roman" w:hAnsi="Consolas" w:cs="Times New Roman"/>
          <w:color w:val="FFFFFF"/>
          <w:sz w:val="12"/>
          <w:szCs w:val="12"/>
          <w:lang w:val="es-ES" w:eastAsia="es-ES"/>
        </w:rPr>
        <w:t>       </w:t>
      </w:r>
    </w:p>
    <w:p w14:paraId="69E4B2B7" w14:textId="77777777" w:rsidR="00CA31A2" w:rsidRPr="005F57FC" w:rsidRDefault="00CA31A2" w:rsidP="00CA31A2">
      <w:pPr>
        <w:pStyle w:val="Prrafodelista"/>
        <w:numPr>
          <w:ilvl w:val="0"/>
          <w:numId w:val="12"/>
        </w:numPr>
        <w:shd w:val="clear" w:color="auto" w:fill="000000"/>
        <w:spacing w:after="0" w:line="285" w:lineRule="atLeast"/>
        <w:rPr>
          <w:rFonts w:ascii="Consolas" w:eastAsia="Times New Roman" w:hAnsi="Consolas" w:cs="Times New Roman"/>
          <w:color w:val="FFFFFF"/>
          <w:sz w:val="12"/>
          <w:szCs w:val="12"/>
          <w:lang w:val="es-ES" w:eastAsia="es-ES"/>
        </w:rPr>
      </w:pPr>
      <w:r w:rsidRPr="005F57FC">
        <w:rPr>
          <w:rFonts w:ascii="Consolas" w:eastAsia="Times New Roman" w:hAnsi="Consolas" w:cs="Times New Roman"/>
          <w:color w:val="FFFFFF"/>
          <w:sz w:val="12"/>
          <w:szCs w:val="12"/>
          <w:lang w:val="es-ES" w:eastAsia="es-ES"/>
        </w:rPr>
        <w:t xml:space="preserve">        </w:t>
      </w:r>
      <w:r w:rsidRPr="005F57FC">
        <w:rPr>
          <w:rFonts w:ascii="Consolas" w:eastAsia="Times New Roman" w:hAnsi="Consolas" w:cs="Times New Roman"/>
          <w:color w:val="7CA668"/>
          <w:sz w:val="12"/>
          <w:szCs w:val="12"/>
          <w:lang w:val="es-ES" w:eastAsia="es-ES"/>
        </w:rPr>
        <w:t xml:space="preserve"># </w:t>
      </w:r>
      <w:proofErr w:type="spellStart"/>
      <w:r w:rsidRPr="005F57FC">
        <w:rPr>
          <w:rFonts w:ascii="Consolas" w:eastAsia="Times New Roman" w:hAnsi="Consolas" w:cs="Times New Roman"/>
          <w:color w:val="7CA668"/>
          <w:sz w:val="12"/>
          <w:szCs w:val="12"/>
          <w:lang w:val="es-ES" w:eastAsia="es-ES"/>
        </w:rPr>
        <w:t>Sequencer</w:t>
      </w:r>
      <w:proofErr w:type="spellEnd"/>
      <w:r w:rsidRPr="005F57FC">
        <w:rPr>
          <w:rFonts w:ascii="Consolas" w:eastAsia="Times New Roman" w:hAnsi="Consolas" w:cs="Times New Roman"/>
          <w:color w:val="7CA668"/>
          <w:sz w:val="12"/>
          <w:szCs w:val="12"/>
          <w:lang w:val="es-ES" w:eastAsia="es-ES"/>
        </w:rPr>
        <w:t xml:space="preserve"> table</w:t>
      </w:r>
    </w:p>
    <w:p w14:paraId="05A90C0C" w14:textId="77777777" w:rsidR="00CA31A2" w:rsidRPr="00C17551" w:rsidRDefault="00CA31A2" w:rsidP="00CA31A2">
      <w:pPr>
        <w:pStyle w:val="Prrafodelista"/>
        <w:numPr>
          <w:ilvl w:val="0"/>
          <w:numId w:val="12"/>
        </w:numPr>
        <w:shd w:val="clear" w:color="auto" w:fill="000000"/>
        <w:spacing w:after="0" w:line="285" w:lineRule="atLeast"/>
        <w:rPr>
          <w:rFonts w:ascii="Consolas" w:eastAsia="Times New Roman" w:hAnsi="Consolas" w:cs="Times New Roman"/>
          <w:color w:val="FFFFFF"/>
          <w:sz w:val="12"/>
          <w:szCs w:val="12"/>
          <w:lang w:eastAsia="es-ES"/>
        </w:rPr>
      </w:pPr>
      <w:r w:rsidRPr="00C17551">
        <w:rPr>
          <w:rFonts w:ascii="Consolas" w:eastAsia="Times New Roman" w:hAnsi="Consolas" w:cs="Times New Roman"/>
          <w:color w:val="FFFFFF"/>
          <w:sz w:val="12"/>
          <w:szCs w:val="12"/>
          <w:lang w:eastAsia="es-ES"/>
        </w:rPr>
        <w:t xml:space="preserve">        </w:t>
      </w:r>
      <w:proofErr w:type="gramStart"/>
      <w:r w:rsidRPr="00C17551">
        <w:rPr>
          <w:rFonts w:ascii="Consolas" w:eastAsia="Times New Roman" w:hAnsi="Consolas" w:cs="Times New Roman"/>
          <w:color w:val="DCDCAA"/>
          <w:sz w:val="12"/>
          <w:szCs w:val="12"/>
          <w:lang w:eastAsia="es-ES"/>
        </w:rPr>
        <w:t>print</w:t>
      </w:r>
      <w:r w:rsidRPr="00C17551">
        <w:rPr>
          <w:rFonts w:ascii="Consolas" w:eastAsia="Times New Roman" w:hAnsi="Consolas" w:cs="Times New Roman"/>
          <w:color w:val="FFFFFF"/>
          <w:sz w:val="12"/>
          <w:szCs w:val="12"/>
          <w:lang w:eastAsia="es-ES"/>
        </w:rPr>
        <w:t>(</w:t>
      </w:r>
      <w:proofErr w:type="gramEnd"/>
      <w:r w:rsidRPr="00C17551">
        <w:rPr>
          <w:rFonts w:ascii="Consolas" w:eastAsia="Times New Roman" w:hAnsi="Consolas" w:cs="Times New Roman"/>
          <w:color w:val="CE9178"/>
          <w:sz w:val="12"/>
          <w:szCs w:val="12"/>
          <w:lang w:eastAsia="es-ES"/>
        </w:rPr>
        <w:t>'</w:t>
      </w:r>
      <w:r w:rsidRPr="00C17551">
        <w:rPr>
          <w:rFonts w:ascii="Consolas" w:eastAsia="Times New Roman" w:hAnsi="Consolas" w:cs="Times New Roman"/>
          <w:color w:val="569CD6"/>
          <w:sz w:val="12"/>
          <w:szCs w:val="12"/>
          <w:lang w:eastAsia="es-ES"/>
        </w:rPr>
        <w:t>\n</w:t>
      </w:r>
      <w:r w:rsidRPr="00C17551">
        <w:rPr>
          <w:rFonts w:ascii="Consolas" w:eastAsia="Times New Roman" w:hAnsi="Consolas" w:cs="Times New Roman"/>
          <w:color w:val="CE9178"/>
          <w:sz w:val="12"/>
          <w:szCs w:val="12"/>
          <w:lang w:eastAsia="es-ES"/>
        </w:rPr>
        <w:t>'</w:t>
      </w:r>
      <w:r w:rsidRPr="00C17551">
        <w:rPr>
          <w:rFonts w:ascii="Consolas" w:eastAsia="Times New Roman" w:hAnsi="Consolas" w:cs="Times New Roman"/>
          <w:color w:val="FFFFFF"/>
          <w:sz w:val="12"/>
          <w:szCs w:val="12"/>
          <w:lang w:eastAsia="es-ES"/>
        </w:rPr>
        <w:t xml:space="preserve"> </w:t>
      </w:r>
      <w:r w:rsidRPr="00C17551">
        <w:rPr>
          <w:rFonts w:ascii="Consolas" w:eastAsia="Times New Roman" w:hAnsi="Consolas" w:cs="Times New Roman"/>
          <w:color w:val="D4D4D4"/>
          <w:sz w:val="12"/>
          <w:szCs w:val="12"/>
          <w:lang w:eastAsia="es-ES"/>
        </w:rPr>
        <w:t>+</w:t>
      </w:r>
      <w:r w:rsidRPr="00C17551">
        <w:rPr>
          <w:rFonts w:ascii="Consolas" w:eastAsia="Times New Roman" w:hAnsi="Consolas" w:cs="Times New Roman"/>
          <w:color w:val="FFFFFF"/>
          <w:sz w:val="12"/>
          <w:szCs w:val="12"/>
          <w:lang w:eastAsia="es-ES"/>
        </w:rPr>
        <w:t xml:space="preserve"> </w:t>
      </w:r>
      <w:r w:rsidRPr="00C17551">
        <w:rPr>
          <w:rFonts w:ascii="Consolas" w:eastAsia="Times New Roman" w:hAnsi="Consolas" w:cs="Times New Roman"/>
          <w:color w:val="DCDCAA"/>
          <w:sz w:val="12"/>
          <w:szCs w:val="12"/>
          <w:lang w:eastAsia="es-ES"/>
        </w:rPr>
        <w:t>tabulate</w:t>
      </w:r>
      <w:r w:rsidRPr="00C17551">
        <w:rPr>
          <w:rFonts w:ascii="Consolas" w:eastAsia="Times New Roman" w:hAnsi="Consolas" w:cs="Times New Roman"/>
          <w:color w:val="FFFFFF"/>
          <w:sz w:val="12"/>
          <w:szCs w:val="12"/>
          <w:lang w:eastAsia="es-ES"/>
        </w:rPr>
        <w:t>(</w:t>
      </w:r>
      <w:proofErr w:type="spellStart"/>
      <w:r w:rsidRPr="00C17551">
        <w:rPr>
          <w:rFonts w:ascii="Consolas" w:eastAsia="Times New Roman" w:hAnsi="Consolas" w:cs="Times New Roman"/>
          <w:color w:val="9CDCFE"/>
          <w:sz w:val="12"/>
          <w:szCs w:val="12"/>
          <w:lang w:eastAsia="es-ES"/>
        </w:rPr>
        <w:t>self</w:t>
      </w:r>
      <w:r w:rsidRPr="00C17551">
        <w:rPr>
          <w:rFonts w:ascii="Consolas" w:eastAsia="Times New Roman" w:hAnsi="Consolas" w:cs="Times New Roman"/>
          <w:color w:val="FFFFFF"/>
          <w:sz w:val="12"/>
          <w:szCs w:val="12"/>
          <w:lang w:eastAsia="es-ES"/>
        </w:rPr>
        <w:t>.</w:t>
      </w:r>
      <w:r w:rsidRPr="00C17551">
        <w:rPr>
          <w:rFonts w:ascii="Consolas" w:eastAsia="Times New Roman" w:hAnsi="Consolas" w:cs="Times New Roman"/>
          <w:color w:val="9CDCFE"/>
          <w:sz w:val="12"/>
          <w:szCs w:val="12"/>
          <w:lang w:eastAsia="es-ES"/>
        </w:rPr>
        <w:t>Sequencer</w:t>
      </w:r>
      <w:proofErr w:type="spellEnd"/>
      <w:r w:rsidRPr="00C17551">
        <w:rPr>
          <w:rFonts w:ascii="Consolas" w:eastAsia="Times New Roman" w:hAnsi="Consolas" w:cs="Times New Roman"/>
          <w:color w:val="FFFFFF"/>
          <w:sz w:val="12"/>
          <w:szCs w:val="12"/>
          <w:lang w:eastAsia="es-ES"/>
        </w:rPr>
        <w:t xml:space="preserve">, </w:t>
      </w:r>
      <w:r w:rsidRPr="00C17551">
        <w:rPr>
          <w:rFonts w:ascii="Consolas" w:eastAsia="Times New Roman" w:hAnsi="Consolas" w:cs="Times New Roman"/>
          <w:color w:val="9CDCFE"/>
          <w:sz w:val="12"/>
          <w:szCs w:val="12"/>
          <w:lang w:eastAsia="es-ES"/>
        </w:rPr>
        <w:t>headers</w:t>
      </w:r>
      <w:r w:rsidRPr="00C17551">
        <w:rPr>
          <w:rFonts w:ascii="Consolas" w:eastAsia="Times New Roman" w:hAnsi="Consolas" w:cs="Times New Roman"/>
          <w:color w:val="D4D4D4"/>
          <w:sz w:val="12"/>
          <w:szCs w:val="12"/>
          <w:lang w:eastAsia="es-ES"/>
        </w:rPr>
        <w:t>=</w:t>
      </w:r>
      <w:r w:rsidRPr="00C17551">
        <w:rPr>
          <w:rFonts w:ascii="Consolas" w:eastAsia="Times New Roman" w:hAnsi="Consolas" w:cs="Times New Roman"/>
          <w:color w:val="FFFFFF"/>
          <w:sz w:val="12"/>
          <w:szCs w:val="12"/>
          <w:lang w:eastAsia="es-ES"/>
        </w:rPr>
        <w:t>[</w:t>
      </w:r>
      <w:r w:rsidRPr="00C17551">
        <w:rPr>
          <w:rFonts w:ascii="Consolas" w:eastAsia="Times New Roman" w:hAnsi="Consolas" w:cs="Times New Roman"/>
          <w:color w:val="CE9178"/>
          <w:sz w:val="12"/>
          <w:szCs w:val="12"/>
          <w:lang w:eastAsia="es-ES"/>
        </w:rPr>
        <w:t>"ID"</w:t>
      </w:r>
      <w:r w:rsidRPr="00C17551">
        <w:rPr>
          <w:rFonts w:ascii="Consolas" w:eastAsia="Times New Roman" w:hAnsi="Consolas" w:cs="Times New Roman"/>
          <w:color w:val="FFFFFF"/>
          <w:sz w:val="12"/>
          <w:szCs w:val="12"/>
          <w:lang w:eastAsia="es-ES"/>
        </w:rPr>
        <w:t xml:space="preserve">, </w:t>
      </w:r>
      <w:r w:rsidRPr="00C17551">
        <w:rPr>
          <w:rFonts w:ascii="Consolas" w:eastAsia="Times New Roman" w:hAnsi="Consolas" w:cs="Times New Roman"/>
          <w:color w:val="CE9178"/>
          <w:sz w:val="12"/>
          <w:szCs w:val="12"/>
          <w:lang w:eastAsia="es-ES"/>
        </w:rPr>
        <w:t>"Priority"</w:t>
      </w:r>
      <w:r w:rsidRPr="00C17551">
        <w:rPr>
          <w:rFonts w:ascii="Consolas" w:eastAsia="Times New Roman" w:hAnsi="Consolas" w:cs="Times New Roman"/>
          <w:color w:val="FFFFFF"/>
          <w:sz w:val="12"/>
          <w:szCs w:val="12"/>
          <w:lang w:eastAsia="es-ES"/>
        </w:rPr>
        <w:t xml:space="preserve">, </w:t>
      </w:r>
      <w:r w:rsidRPr="00C17551">
        <w:rPr>
          <w:rFonts w:ascii="Consolas" w:eastAsia="Times New Roman" w:hAnsi="Consolas" w:cs="Times New Roman"/>
          <w:color w:val="CE9178"/>
          <w:sz w:val="12"/>
          <w:szCs w:val="12"/>
          <w:lang w:eastAsia="es-ES"/>
        </w:rPr>
        <w:t>"Lat"</w:t>
      </w:r>
      <w:r w:rsidRPr="00C17551">
        <w:rPr>
          <w:rFonts w:ascii="Consolas" w:eastAsia="Times New Roman" w:hAnsi="Consolas" w:cs="Times New Roman"/>
          <w:color w:val="FFFFFF"/>
          <w:sz w:val="12"/>
          <w:szCs w:val="12"/>
          <w:lang w:eastAsia="es-ES"/>
        </w:rPr>
        <w:t xml:space="preserve">, </w:t>
      </w:r>
      <w:r w:rsidRPr="00C17551">
        <w:rPr>
          <w:rFonts w:ascii="Consolas" w:eastAsia="Times New Roman" w:hAnsi="Consolas" w:cs="Times New Roman"/>
          <w:color w:val="CE9178"/>
          <w:sz w:val="12"/>
          <w:szCs w:val="12"/>
          <w:lang w:eastAsia="es-ES"/>
        </w:rPr>
        <w:t>"Long"</w:t>
      </w:r>
      <w:r w:rsidRPr="00C17551">
        <w:rPr>
          <w:rFonts w:ascii="Consolas" w:eastAsia="Times New Roman" w:hAnsi="Consolas" w:cs="Times New Roman"/>
          <w:color w:val="FFFFFF"/>
          <w:sz w:val="12"/>
          <w:szCs w:val="12"/>
          <w:lang w:eastAsia="es-ES"/>
        </w:rPr>
        <w:t xml:space="preserve">, </w:t>
      </w:r>
      <w:r w:rsidRPr="00C17551">
        <w:rPr>
          <w:rFonts w:ascii="Consolas" w:eastAsia="Times New Roman" w:hAnsi="Consolas" w:cs="Times New Roman"/>
          <w:color w:val="CE9178"/>
          <w:sz w:val="12"/>
          <w:szCs w:val="12"/>
          <w:lang w:eastAsia="es-ES"/>
        </w:rPr>
        <w:t>"</w:t>
      </w:r>
      <w:proofErr w:type="spellStart"/>
      <w:r w:rsidRPr="00C17551">
        <w:rPr>
          <w:rFonts w:ascii="Consolas" w:eastAsia="Times New Roman" w:hAnsi="Consolas" w:cs="Times New Roman"/>
          <w:color w:val="CE9178"/>
          <w:sz w:val="12"/>
          <w:szCs w:val="12"/>
          <w:lang w:eastAsia="es-ES"/>
        </w:rPr>
        <w:t>RoverID</w:t>
      </w:r>
      <w:proofErr w:type="spellEnd"/>
      <w:r w:rsidRPr="00C17551">
        <w:rPr>
          <w:rFonts w:ascii="Consolas" w:eastAsia="Times New Roman" w:hAnsi="Consolas" w:cs="Times New Roman"/>
          <w:color w:val="CE9178"/>
          <w:sz w:val="12"/>
          <w:szCs w:val="12"/>
          <w:lang w:eastAsia="es-ES"/>
        </w:rPr>
        <w:t>"</w:t>
      </w:r>
      <w:r w:rsidRPr="00C17551">
        <w:rPr>
          <w:rFonts w:ascii="Consolas" w:eastAsia="Times New Roman" w:hAnsi="Consolas" w:cs="Times New Roman"/>
          <w:color w:val="FFFFFF"/>
          <w:sz w:val="12"/>
          <w:szCs w:val="12"/>
          <w:lang w:eastAsia="es-ES"/>
        </w:rPr>
        <w:t xml:space="preserve">, </w:t>
      </w:r>
      <w:r w:rsidRPr="00C17551">
        <w:rPr>
          <w:rFonts w:ascii="Consolas" w:eastAsia="Times New Roman" w:hAnsi="Consolas" w:cs="Times New Roman"/>
          <w:color w:val="CE9178"/>
          <w:sz w:val="12"/>
          <w:szCs w:val="12"/>
          <w:lang w:eastAsia="es-ES"/>
        </w:rPr>
        <w:t>"Sender"</w:t>
      </w:r>
      <w:r w:rsidRPr="00C17551">
        <w:rPr>
          <w:rFonts w:ascii="Consolas" w:eastAsia="Times New Roman" w:hAnsi="Consolas" w:cs="Times New Roman"/>
          <w:color w:val="FFFFFF"/>
          <w:sz w:val="12"/>
          <w:szCs w:val="12"/>
          <w:lang w:eastAsia="es-ES"/>
        </w:rPr>
        <w:t xml:space="preserve">, </w:t>
      </w:r>
      <w:r w:rsidRPr="00C17551">
        <w:rPr>
          <w:rFonts w:ascii="Consolas" w:eastAsia="Times New Roman" w:hAnsi="Consolas" w:cs="Times New Roman"/>
          <w:color w:val="CE9178"/>
          <w:sz w:val="12"/>
          <w:szCs w:val="12"/>
          <w:lang w:eastAsia="es-ES"/>
        </w:rPr>
        <w:t>"Timeout"</w:t>
      </w:r>
      <w:r w:rsidRPr="00C17551">
        <w:rPr>
          <w:rFonts w:ascii="Consolas" w:eastAsia="Times New Roman" w:hAnsi="Consolas" w:cs="Times New Roman"/>
          <w:color w:val="FFFFFF"/>
          <w:sz w:val="12"/>
          <w:szCs w:val="12"/>
          <w:lang w:eastAsia="es-ES"/>
        </w:rPr>
        <w:t xml:space="preserve">, </w:t>
      </w:r>
      <w:r w:rsidRPr="00C17551">
        <w:rPr>
          <w:rFonts w:ascii="Consolas" w:eastAsia="Times New Roman" w:hAnsi="Consolas" w:cs="Times New Roman"/>
          <w:color w:val="CE9178"/>
          <w:sz w:val="12"/>
          <w:szCs w:val="12"/>
          <w:lang w:eastAsia="es-ES"/>
        </w:rPr>
        <w:t>"Timestamp"</w:t>
      </w:r>
      <w:r w:rsidRPr="00C17551">
        <w:rPr>
          <w:rFonts w:ascii="Consolas" w:eastAsia="Times New Roman" w:hAnsi="Consolas" w:cs="Times New Roman"/>
          <w:color w:val="FFFFFF"/>
          <w:sz w:val="12"/>
          <w:szCs w:val="12"/>
          <w:lang w:eastAsia="es-ES"/>
        </w:rPr>
        <w:t xml:space="preserve">, </w:t>
      </w:r>
      <w:r w:rsidRPr="00C17551">
        <w:rPr>
          <w:rFonts w:ascii="Consolas" w:eastAsia="Times New Roman" w:hAnsi="Consolas" w:cs="Times New Roman"/>
          <w:color w:val="CE9178"/>
          <w:sz w:val="12"/>
          <w:szCs w:val="12"/>
          <w:lang w:eastAsia="es-ES"/>
        </w:rPr>
        <w:t>"Distance"</w:t>
      </w:r>
      <w:r w:rsidRPr="00C17551">
        <w:rPr>
          <w:rFonts w:ascii="Consolas" w:eastAsia="Times New Roman" w:hAnsi="Consolas" w:cs="Times New Roman"/>
          <w:color w:val="FFFFFF"/>
          <w:sz w:val="12"/>
          <w:szCs w:val="12"/>
          <w:lang w:eastAsia="es-ES"/>
        </w:rPr>
        <w:t>])</w:t>
      </w:r>
      <w:r w:rsidRPr="00C17551">
        <w:rPr>
          <w:rFonts w:ascii="Consolas" w:eastAsia="Times New Roman" w:hAnsi="Consolas" w:cs="Times New Roman"/>
          <w:color w:val="D4D4D4"/>
          <w:sz w:val="12"/>
          <w:szCs w:val="12"/>
          <w:lang w:eastAsia="es-ES"/>
        </w:rPr>
        <w:t>+</w:t>
      </w:r>
      <w:r w:rsidRPr="00C17551">
        <w:rPr>
          <w:rFonts w:ascii="Consolas" w:eastAsia="Times New Roman" w:hAnsi="Consolas" w:cs="Times New Roman"/>
          <w:color w:val="CE9178"/>
          <w:sz w:val="12"/>
          <w:szCs w:val="12"/>
          <w:lang w:eastAsia="es-ES"/>
        </w:rPr>
        <w:t>'</w:t>
      </w:r>
      <w:r w:rsidRPr="00C17551">
        <w:rPr>
          <w:rFonts w:ascii="Consolas" w:eastAsia="Times New Roman" w:hAnsi="Consolas" w:cs="Times New Roman"/>
          <w:color w:val="569CD6"/>
          <w:sz w:val="12"/>
          <w:szCs w:val="12"/>
          <w:lang w:eastAsia="es-ES"/>
        </w:rPr>
        <w:t>\n</w:t>
      </w:r>
      <w:r w:rsidRPr="00C17551">
        <w:rPr>
          <w:rFonts w:ascii="Consolas" w:eastAsia="Times New Roman" w:hAnsi="Consolas" w:cs="Times New Roman"/>
          <w:color w:val="CE9178"/>
          <w:sz w:val="12"/>
          <w:szCs w:val="12"/>
          <w:lang w:eastAsia="es-ES"/>
        </w:rPr>
        <w:t>'</w:t>
      </w:r>
      <w:r w:rsidRPr="00C17551">
        <w:rPr>
          <w:rFonts w:ascii="Consolas" w:eastAsia="Times New Roman" w:hAnsi="Consolas" w:cs="Times New Roman"/>
          <w:color w:val="FFFFFF"/>
          <w:sz w:val="12"/>
          <w:szCs w:val="12"/>
          <w:lang w:eastAsia="es-ES"/>
        </w:rPr>
        <w:t xml:space="preserve"> )</w:t>
      </w:r>
    </w:p>
    <w:p w14:paraId="413FDB9C" w14:textId="77777777" w:rsidR="00CA31A2" w:rsidRPr="00C17551" w:rsidRDefault="00CA31A2" w:rsidP="00CA31A2">
      <w:pPr>
        <w:pStyle w:val="Prrafodelista"/>
        <w:numPr>
          <w:ilvl w:val="0"/>
          <w:numId w:val="12"/>
        </w:numPr>
        <w:shd w:val="clear" w:color="auto" w:fill="000000"/>
        <w:spacing w:after="0" w:line="285" w:lineRule="atLeast"/>
        <w:rPr>
          <w:rFonts w:ascii="Consolas" w:eastAsia="Times New Roman" w:hAnsi="Consolas" w:cs="Times New Roman"/>
          <w:color w:val="FFFFFF"/>
          <w:sz w:val="12"/>
          <w:szCs w:val="12"/>
          <w:lang w:eastAsia="es-ES"/>
        </w:rPr>
      </w:pPr>
    </w:p>
    <w:p w14:paraId="49D8D2CD" w14:textId="77777777" w:rsidR="00CA31A2" w:rsidRPr="005F57FC" w:rsidRDefault="00CA31A2" w:rsidP="00CA31A2">
      <w:pPr>
        <w:pStyle w:val="Prrafodelista"/>
        <w:numPr>
          <w:ilvl w:val="0"/>
          <w:numId w:val="12"/>
        </w:numPr>
        <w:shd w:val="clear" w:color="auto" w:fill="000000"/>
        <w:spacing w:after="0" w:line="285" w:lineRule="atLeast"/>
        <w:rPr>
          <w:rFonts w:ascii="Consolas" w:eastAsia="Times New Roman" w:hAnsi="Consolas" w:cs="Times New Roman"/>
          <w:color w:val="FFFFFF"/>
          <w:sz w:val="12"/>
          <w:szCs w:val="12"/>
          <w:lang w:val="es-ES" w:eastAsia="es-ES"/>
        </w:rPr>
      </w:pPr>
      <w:r w:rsidRPr="00C17551">
        <w:rPr>
          <w:rFonts w:ascii="Consolas" w:eastAsia="Times New Roman" w:hAnsi="Consolas" w:cs="Times New Roman"/>
          <w:color w:val="FFFFFF"/>
          <w:sz w:val="12"/>
          <w:szCs w:val="12"/>
          <w:lang w:eastAsia="es-ES"/>
        </w:rPr>
        <w:t xml:space="preserve">        </w:t>
      </w:r>
      <w:r w:rsidRPr="005F57FC">
        <w:rPr>
          <w:rFonts w:ascii="Consolas" w:eastAsia="Times New Roman" w:hAnsi="Consolas" w:cs="Times New Roman"/>
          <w:color w:val="7CA668"/>
          <w:sz w:val="12"/>
          <w:szCs w:val="12"/>
          <w:lang w:val="es-ES" w:eastAsia="es-ES"/>
        </w:rPr>
        <w:t># ------------------------------------------------------------------------------------</w:t>
      </w:r>
    </w:p>
    <w:p w14:paraId="7739D235" w14:textId="37982DEC" w:rsidR="00F202D6" w:rsidRPr="009240A6" w:rsidRDefault="00F202D6" w:rsidP="00F202D6">
      <w:pPr>
        <w:pStyle w:val="Descripcin"/>
        <w:rPr>
          <w:lang w:val="es-ES"/>
        </w:rPr>
      </w:pPr>
      <w:bookmarkStart w:id="61" w:name="_Toc155292091"/>
      <w:r w:rsidRPr="009240A6">
        <w:rPr>
          <w:lang w:val="es-ES"/>
        </w:rPr>
        <w:t xml:space="preserve">Fig. </w:t>
      </w:r>
      <w:r>
        <w:fldChar w:fldCharType="begin"/>
      </w:r>
      <w:r w:rsidRPr="009240A6">
        <w:rPr>
          <w:lang w:val="es-ES"/>
        </w:rPr>
        <w:instrText xml:space="preserve"> SEQ Fig. \* ARABIC </w:instrText>
      </w:r>
      <w:r>
        <w:fldChar w:fldCharType="separate"/>
      </w:r>
      <w:r w:rsidR="00DA2C59">
        <w:rPr>
          <w:noProof/>
          <w:lang w:val="es-ES"/>
        </w:rPr>
        <w:t>6</w:t>
      </w:r>
      <w:r>
        <w:fldChar w:fldCharType="end"/>
      </w:r>
      <w:r w:rsidRPr="009240A6">
        <w:rPr>
          <w:lang w:val="es-ES"/>
        </w:rPr>
        <w:t xml:space="preserve">. Código </w:t>
      </w:r>
      <w:r w:rsidR="009240A6" w:rsidRPr="009240A6">
        <w:rPr>
          <w:lang w:val="es-ES"/>
        </w:rPr>
        <w:t>de la f</w:t>
      </w:r>
      <w:r w:rsidR="009240A6">
        <w:rPr>
          <w:lang w:val="es-ES"/>
        </w:rPr>
        <w:t>unción</w:t>
      </w:r>
      <w:bookmarkEnd w:id="61"/>
    </w:p>
    <w:p w14:paraId="74F3D9EA" w14:textId="08991549" w:rsidR="00B35A16" w:rsidRPr="00526A7F" w:rsidRDefault="003E007E" w:rsidP="001B7A06">
      <w:pPr>
        <w:rPr>
          <w:lang w:val="es-ES"/>
        </w:rPr>
      </w:pPr>
      <w:r>
        <w:rPr>
          <w:lang w:val="es-ES"/>
        </w:rPr>
        <w:t xml:space="preserve">A continuación, se ejecuta la función de </w:t>
      </w:r>
      <w:proofErr w:type="spellStart"/>
      <w:r>
        <w:rPr>
          <w:lang w:val="es-ES"/>
        </w:rPr>
        <w:t>auto_plan</w:t>
      </w:r>
      <w:proofErr w:type="spellEnd"/>
      <w:r w:rsidR="00350BCB">
        <w:rPr>
          <w:lang w:val="es-ES"/>
        </w:rPr>
        <w:t xml:space="preserve">, que </w:t>
      </w:r>
      <w:r w:rsidR="00E90986">
        <w:rPr>
          <w:lang w:val="es-ES"/>
        </w:rPr>
        <w:t xml:space="preserve">genera tareas automáticas en caso de que no las haya ya. </w:t>
      </w:r>
      <w:r w:rsidR="00E27CDF" w:rsidRPr="003E007E">
        <w:rPr>
          <w:lang w:val="es-ES"/>
        </w:rPr>
        <w:t xml:space="preserve"> </w:t>
      </w:r>
      <w:r w:rsidR="001B7A06">
        <w:rPr>
          <w:lang w:val="es-ES"/>
        </w:rPr>
        <w:t>El valor de la coordenada automática</w:t>
      </w:r>
      <w:r w:rsidR="00B35A16">
        <w:rPr>
          <w:lang w:val="es-ES"/>
        </w:rPr>
        <w:t xml:space="preserve"> se </w:t>
      </w:r>
      <w:r w:rsidR="001B7A06">
        <w:rPr>
          <w:lang w:val="es-ES"/>
        </w:rPr>
        <w:t>computa</w:t>
      </w:r>
      <w:r w:rsidR="00B35A16" w:rsidRPr="00DA0AB2">
        <w:rPr>
          <w:lang w:val="es-ES"/>
        </w:rPr>
        <w:t xml:space="preserve"> de </w:t>
      </w:r>
      <w:r w:rsidR="00EA7DD8">
        <w:rPr>
          <w:lang w:val="es-ES"/>
        </w:rPr>
        <w:t>manera aleatoria</w:t>
      </w:r>
      <w:r w:rsidR="00B35A16" w:rsidRPr="00526A7F">
        <w:rPr>
          <w:lang w:val="es-ES"/>
        </w:rPr>
        <w:t xml:space="preserve">, manteniendo una coordenada con el mismo valor y otra </w:t>
      </w:r>
      <w:r w:rsidR="00513789">
        <w:rPr>
          <w:lang w:val="es-ES"/>
        </w:rPr>
        <w:t>oscila</w:t>
      </w:r>
      <w:r w:rsidR="00B35A16" w:rsidRPr="00526A7F">
        <w:rPr>
          <w:lang w:val="es-ES"/>
        </w:rPr>
        <w:t xml:space="preserve"> entre </w:t>
      </w:r>
      <w:r w:rsidR="00513789">
        <w:rPr>
          <w:lang w:val="es-ES"/>
        </w:rPr>
        <w:t>-1</w:t>
      </w:r>
      <w:r w:rsidR="00B35A16" w:rsidRPr="00526A7F">
        <w:rPr>
          <w:lang w:val="es-ES"/>
        </w:rPr>
        <w:t xml:space="preserve"> y 1</w:t>
      </w:r>
      <w:r w:rsidR="00513789">
        <w:rPr>
          <w:lang w:val="es-ES"/>
        </w:rPr>
        <w:t xml:space="preserve"> respecto al valor anterior</w:t>
      </w:r>
      <w:r w:rsidR="008138DA">
        <w:rPr>
          <w:lang w:val="es-ES"/>
        </w:rPr>
        <w:t>.</w:t>
      </w:r>
      <w:r w:rsidR="0009597A">
        <w:rPr>
          <w:lang w:val="es-ES"/>
        </w:rPr>
        <w:t xml:space="preserve"> </w:t>
      </w:r>
      <w:r w:rsidR="00B364BC">
        <w:rPr>
          <w:lang w:val="es-ES"/>
        </w:rPr>
        <w:t xml:space="preserve">Hay dos problemas principales a evitar en esta función: </w:t>
      </w:r>
    </w:p>
    <w:p w14:paraId="0D041284" w14:textId="2CE00C05" w:rsidR="00B364BC" w:rsidRDefault="00B364BC" w:rsidP="00B364BC">
      <w:pPr>
        <w:pStyle w:val="Prrafodelista"/>
        <w:numPr>
          <w:ilvl w:val="0"/>
          <w:numId w:val="5"/>
        </w:numPr>
        <w:rPr>
          <w:lang w:val="es-ES"/>
        </w:rPr>
      </w:pPr>
      <w:r>
        <w:rPr>
          <w:lang w:val="es-ES"/>
        </w:rPr>
        <w:t>La latitud o longitud está fuera de las cotas</w:t>
      </w:r>
    </w:p>
    <w:p w14:paraId="0A41DA59" w14:textId="6931DB8B" w:rsidR="00B364BC" w:rsidRPr="00B364BC" w:rsidRDefault="007C3D93" w:rsidP="00B364BC">
      <w:pPr>
        <w:pStyle w:val="Prrafodelista"/>
        <w:numPr>
          <w:ilvl w:val="0"/>
          <w:numId w:val="5"/>
        </w:numPr>
        <w:rPr>
          <w:lang w:val="es-ES"/>
        </w:rPr>
      </w:pPr>
      <w:r>
        <w:rPr>
          <w:lang w:val="es-ES"/>
        </w:rPr>
        <w:t xml:space="preserve">El sitio ha sido explorado en los últimos 5 días. </w:t>
      </w:r>
    </w:p>
    <w:p w14:paraId="765236EC" w14:textId="3BEDEBB7" w:rsidR="006F7833" w:rsidRPr="006F7833" w:rsidRDefault="006F7833" w:rsidP="006F7833">
      <w:pPr>
        <w:rPr>
          <w:lang w:val="es-ES"/>
        </w:rPr>
      </w:pPr>
      <w:r>
        <w:rPr>
          <w:lang w:val="es-ES"/>
        </w:rPr>
        <w:t xml:space="preserve">En estos casos, se vuelve a generar la coordenada aleatoria. </w:t>
      </w:r>
    </w:p>
    <w:p w14:paraId="65544168" w14:textId="317C2E72" w:rsidR="00B35A16" w:rsidRDefault="00BD4430" w:rsidP="00BD4430">
      <w:pPr>
        <w:rPr>
          <w:lang w:val="es-ES"/>
        </w:rPr>
      </w:pPr>
      <w:r>
        <w:rPr>
          <w:lang w:val="es-ES"/>
        </w:rPr>
        <w:t>Una vez acabado este proceso, se</w:t>
      </w:r>
      <w:r w:rsidR="00B35A16" w:rsidRPr="00526A7F">
        <w:rPr>
          <w:lang w:val="es-ES"/>
        </w:rPr>
        <w:t xml:space="preserve"> crea una lista con todos los valores automáticos que se han generado y se establece el </w:t>
      </w:r>
      <w:proofErr w:type="spellStart"/>
      <w:r w:rsidR="00B35A16" w:rsidRPr="00526A7F">
        <w:rPr>
          <w:lang w:val="es-ES"/>
        </w:rPr>
        <w:t>new_autocmd</w:t>
      </w:r>
      <w:proofErr w:type="spellEnd"/>
      <w:r w:rsidR="00B35A16" w:rsidRPr="00526A7F">
        <w:rPr>
          <w:lang w:val="es-ES"/>
        </w:rPr>
        <w:t xml:space="preserve"> a true</w:t>
      </w:r>
      <w:r>
        <w:rPr>
          <w:lang w:val="es-ES"/>
        </w:rPr>
        <w:t>.</w:t>
      </w:r>
    </w:p>
    <w:p w14:paraId="0E39AD10" w14:textId="77777777" w:rsidR="00DA479C" w:rsidRPr="00DA479C" w:rsidRDefault="00DA479C" w:rsidP="00DA479C">
      <w:pPr>
        <w:shd w:val="clear" w:color="auto" w:fill="000000"/>
        <w:spacing w:after="0" w:line="285" w:lineRule="atLeast"/>
        <w:rPr>
          <w:rFonts w:ascii="Consolas" w:eastAsia="Times New Roman" w:hAnsi="Consolas" w:cs="Times New Roman"/>
          <w:color w:val="FFFFFF"/>
          <w:sz w:val="12"/>
          <w:szCs w:val="12"/>
          <w:lang w:val="en-GB" w:eastAsia="es-ES"/>
        </w:rPr>
      </w:pPr>
      <w:r w:rsidRPr="00C17551">
        <w:rPr>
          <w:rFonts w:ascii="Consolas" w:eastAsia="Times New Roman" w:hAnsi="Consolas" w:cs="Times New Roman"/>
          <w:color w:val="FFFFFF"/>
          <w:lang w:val="es-ES" w:eastAsia="es-ES"/>
        </w:rPr>
        <w:t>   </w:t>
      </w:r>
      <w:r w:rsidRPr="00DA479C">
        <w:rPr>
          <w:rFonts w:ascii="Consolas" w:eastAsia="Times New Roman" w:hAnsi="Consolas" w:cs="Times New Roman"/>
          <w:color w:val="7CA668"/>
          <w:sz w:val="12"/>
          <w:szCs w:val="12"/>
          <w:lang w:val="en-GB" w:eastAsia="es-ES"/>
        </w:rPr>
        <w:t># ------------------------------------------------ AUTO PLAN -----------------------------------------------------------</w:t>
      </w:r>
    </w:p>
    <w:p w14:paraId="55B103D2" w14:textId="77777777" w:rsidR="00DA479C" w:rsidRPr="00DA479C" w:rsidRDefault="00DA479C" w:rsidP="00DA479C">
      <w:pPr>
        <w:shd w:val="clear" w:color="auto" w:fill="000000"/>
        <w:spacing w:after="0" w:line="285" w:lineRule="atLeast"/>
        <w:rPr>
          <w:rFonts w:ascii="Consolas" w:eastAsia="Times New Roman" w:hAnsi="Consolas" w:cs="Times New Roman"/>
          <w:color w:val="FFFFFF"/>
          <w:sz w:val="12"/>
          <w:szCs w:val="12"/>
          <w:lang w:val="en-GB" w:eastAsia="es-ES"/>
        </w:rPr>
      </w:pPr>
      <w:r w:rsidRPr="00DA479C">
        <w:rPr>
          <w:rFonts w:ascii="Consolas" w:eastAsia="Times New Roman" w:hAnsi="Consolas" w:cs="Times New Roman"/>
          <w:color w:val="FFFFFF"/>
          <w:sz w:val="12"/>
          <w:szCs w:val="12"/>
          <w:lang w:val="en-GB" w:eastAsia="es-ES"/>
        </w:rPr>
        <w:t xml:space="preserve">    </w:t>
      </w:r>
      <w:r w:rsidRPr="00DA479C">
        <w:rPr>
          <w:rFonts w:ascii="Consolas" w:eastAsia="Times New Roman" w:hAnsi="Consolas" w:cs="Times New Roman"/>
          <w:color w:val="569CD6"/>
          <w:sz w:val="12"/>
          <w:szCs w:val="12"/>
          <w:lang w:val="en-GB" w:eastAsia="es-ES"/>
        </w:rPr>
        <w:t>def</w:t>
      </w:r>
      <w:r w:rsidRPr="00DA479C">
        <w:rPr>
          <w:rFonts w:ascii="Consolas" w:eastAsia="Times New Roman" w:hAnsi="Consolas" w:cs="Times New Roman"/>
          <w:color w:val="FFFFFF"/>
          <w:sz w:val="12"/>
          <w:szCs w:val="12"/>
          <w:lang w:val="en-GB" w:eastAsia="es-ES"/>
        </w:rPr>
        <w:t xml:space="preserve"> </w:t>
      </w:r>
      <w:proofErr w:type="spellStart"/>
      <w:r w:rsidRPr="00DA479C">
        <w:rPr>
          <w:rFonts w:ascii="Consolas" w:eastAsia="Times New Roman" w:hAnsi="Consolas" w:cs="Times New Roman"/>
          <w:color w:val="DCDCAA"/>
          <w:sz w:val="12"/>
          <w:szCs w:val="12"/>
          <w:lang w:val="en-GB" w:eastAsia="es-ES"/>
        </w:rPr>
        <w:t>auto_plan</w:t>
      </w:r>
      <w:proofErr w:type="spellEnd"/>
      <w:r w:rsidRPr="00DA479C">
        <w:rPr>
          <w:rFonts w:ascii="Consolas" w:eastAsia="Times New Roman" w:hAnsi="Consolas" w:cs="Times New Roman"/>
          <w:color w:val="FFFFFF"/>
          <w:sz w:val="12"/>
          <w:szCs w:val="12"/>
          <w:lang w:val="en-GB" w:eastAsia="es-ES"/>
        </w:rPr>
        <w:t>(</w:t>
      </w:r>
      <w:r w:rsidRPr="00DA479C">
        <w:rPr>
          <w:rFonts w:ascii="Consolas" w:eastAsia="Times New Roman" w:hAnsi="Consolas" w:cs="Times New Roman"/>
          <w:color w:val="9CDCFE"/>
          <w:sz w:val="12"/>
          <w:szCs w:val="12"/>
          <w:lang w:val="en-GB" w:eastAsia="es-ES"/>
        </w:rPr>
        <w:t>self</w:t>
      </w:r>
      <w:r w:rsidRPr="00DA479C">
        <w:rPr>
          <w:rFonts w:ascii="Consolas" w:eastAsia="Times New Roman" w:hAnsi="Consolas" w:cs="Times New Roman"/>
          <w:color w:val="FFFFFF"/>
          <w:sz w:val="12"/>
          <w:szCs w:val="12"/>
          <w:lang w:val="en-GB" w:eastAsia="es-ES"/>
        </w:rPr>
        <w:t>):</w:t>
      </w:r>
    </w:p>
    <w:p w14:paraId="02EC744C" w14:textId="77777777" w:rsidR="00DA479C" w:rsidRPr="00DA479C" w:rsidRDefault="00DA479C" w:rsidP="00DA479C">
      <w:pPr>
        <w:shd w:val="clear" w:color="auto" w:fill="000000"/>
        <w:spacing w:after="0" w:line="285" w:lineRule="atLeast"/>
        <w:rPr>
          <w:rFonts w:ascii="Consolas" w:eastAsia="Times New Roman" w:hAnsi="Consolas" w:cs="Times New Roman"/>
          <w:color w:val="FFFFFF"/>
          <w:sz w:val="12"/>
          <w:szCs w:val="12"/>
          <w:lang w:val="en-GB" w:eastAsia="es-ES"/>
        </w:rPr>
      </w:pPr>
    </w:p>
    <w:p w14:paraId="44363564" w14:textId="77777777" w:rsidR="00DA479C" w:rsidRPr="00DA479C" w:rsidRDefault="00DA479C" w:rsidP="00DA479C">
      <w:pPr>
        <w:shd w:val="clear" w:color="auto" w:fill="000000"/>
        <w:spacing w:after="0" w:line="285" w:lineRule="atLeast"/>
        <w:rPr>
          <w:rFonts w:ascii="Consolas" w:eastAsia="Times New Roman" w:hAnsi="Consolas" w:cs="Times New Roman"/>
          <w:color w:val="FFFFFF"/>
          <w:sz w:val="12"/>
          <w:szCs w:val="12"/>
          <w:lang w:val="en-GB" w:eastAsia="es-ES"/>
        </w:rPr>
      </w:pPr>
      <w:r w:rsidRPr="00DA479C">
        <w:rPr>
          <w:rFonts w:ascii="Consolas" w:eastAsia="Times New Roman" w:hAnsi="Consolas" w:cs="Times New Roman"/>
          <w:color w:val="FFFFFF"/>
          <w:sz w:val="12"/>
          <w:szCs w:val="12"/>
          <w:lang w:val="en-GB" w:eastAsia="es-ES"/>
        </w:rPr>
        <w:t xml:space="preserve">        </w:t>
      </w:r>
      <w:r w:rsidRPr="00DA479C">
        <w:rPr>
          <w:rFonts w:ascii="Consolas" w:eastAsia="Times New Roman" w:hAnsi="Consolas" w:cs="Times New Roman"/>
          <w:color w:val="CE9178"/>
          <w:sz w:val="12"/>
          <w:szCs w:val="12"/>
          <w:lang w:val="en-GB" w:eastAsia="es-ES"/>
        </w:rPr>
        <w:t>"""</w:t>
      </w:r>
    </w:p>
    <w:p w14:paraId="6EAB167E" w14:textId="77777777" w:rsidR="00DA479C" w:rsidRPr="00DA479C" w:rsidRDefault="00DA479C" w:rsidP="00DA479C">
      <w:pPr>
        <w:shd w:val="clear" w:color="auto" w:fill="000000"/>
        <w:spacing w:after="0" w:line="285" w:lineRule="atLeast"/>
        <w:rPr>
          <w:rFonts w:ascii="Consolas" w:eastAsia="Times New Roman" w:hAnsi="Consolas" w:cs="Times New Roman"/>
          <w:color w:val="FFFFFF"/>
          <w:sz w:val="12"/>
          <w:szCs w:val="12"/>
          <w:lang w:val="en-GB" w:eastAsia="es-ES"/>
        </w:rPr>
      </w:pPr>
      <w:r w:rsidRPr="00DA479C">
        <w:rPr>
          <w:rFonts w:ascii="Consolas" w:eastAsia="Times New Roman" w:hAnsi="Consolas" w:cs="Times New Roman"/>
          <w:color w:val="CE9178"/>
          <w:sz w:val="12"/>
          <w:szCs w:val="12"/>
          <w:lang w:val="en-GB" w:eastAsia="es-ES"/>
        </w:rPr>
        <w:t>        This method will:</w:t>
      </w:r>
    </w:p>
    <w:p w14:paraId="348AD676" w14:textId="77777777" w:rsidR="00DA479C" w:rsidRPr="00DA479C" w:rsidRDefault="00DA479C" w:rsidP="00DA479C">
      <w:pPr>
        <w:shd w:val="clear" w:color="auto" w:fill="000000"/>
        <w:spacing w:after="0" w:line="285" w:lineRule="atLeast"/>
        <w:rPr>
          <w:rFonts w:ascii="Consolas" w:eastAsia="Times New Roman" w:hAnsi="Consolas" w:cs="Times New Roman"/>
          <w:color w:val="FFFFFF"/>
          <w:sz w:val="12"/>
          <w:szCs w:val="12"/>
          <w:lang w:val="en-GB" w:eastAsia="es-ES"/>
        </w:rPr>
      </w:pPr>
      <w:r w:rsidRPr="00DA479C">
        <w:rPr>
          <w:rFonts w:ascii="Consolas" w:eastAsia="Times New Roman" w:hAnsi="Consolas" w:cs="Times New Roman"/>
          <w:color w:val="CE9178"/>
          <w:sz w:val="12"/>
          <w:szCs w:val="12"/>
          <w:lang w:val="en-GB" w:eastAsia="es-ES"/>
        </w:rPr>
        <w:t xml:space="preserve">        </w:t>
      </w:r>
    </w:p>
    <w:p w14:paraId="4D523BEB" w14:textId="77777777" w:rsidR="00DA479C" w:rsidRPr="00DA479C" w:rsidRDefault="00DA479C" w:rsidP="00DA479C">
      <w:pPr>
        <w:shd w:val="clear" w:color="auto" w:fill="000000"/>
        <w:spacing w:after="0" w:line="285" w:lineRule="atLeast"/>
        <w:rPr>
          <w:rFonts w:ascii="Consolas" w:eastAsia="Times New Roman" w:hAnsi="Consolas" w:cs="Times New Roman"/>
          <w:color w:val="FFFFFF"/>
          <w:sz w:val="12"/>
          <w:szCs w:val="12"/>
          <w:lang w:val="en-GB" w:eastAsia="es-ES"/>
        </w:rPr>
      </w:pPr>
      <w:r w:rsidRPr="00DA479C">
        <w:rPr>
          <w:rFonts w:ascii="Consolas" w:eastAsia="Times New Roman" w:hAnsi="Consolas" w:cs="Times New Roman"/>
          <w:color w:val="CE9178"/>
          <w:sz w:val="12"/>
          <w:szCs w:val="12"/>
          <w:lang w:val="en-GB" w:eastAsia="es-ES"/>
        </w:rPr>
        <w:t>        - Generate automatic plan based on coordinates</w:t>
      </w:r>
    </w:p>
    <w:p w14:paraId="66D1720C" w14:textId="77777777" w:rsidR="00DA479C" w:rsidRPr="00DA479C" w:rsidRDefault="00DA479C" w:rsidP="00DA479C">
      <w:pPr>
        <w:shd w:val="clear" w:color="auto" w:fill="000000"/>
        <w:spacing w:after="0" w:line="285" w:lineRule="atLeast"/>
        <w:rPr>
          <w:rFonts w:ascii="Consolas" w:eastAsia="Times New Roman" w:hAnsi="Consolas" w:cs="Times New Roman"/>
          <w:color w:val="FFFFFF"/>
          <w:sz w:val="12"/>
          <w:szCs w:val="12"/>
          <w:lang w:val="en-GB" w:eastAsia="es-ES"/>
        </w:rPr>
      </w:pPr>
      <w:r w:rsidRPr="00DA479C">
        <w:rPr>
          <w:rFonts w:ascii="Consolas" w:eastAsia="Times New Roman" w:hAnsi="Consolas" w:cs="Times New Roman"/>
          <w:color w:val="CE9178"/>
          <w:sz w:val="12"/>
          <w:szCs w:val="12"/>
          <w:lang w:val="en-GB" w:eastAsia="es-ES"/>
        </w:rPr>
        <w:t>        - Check if automatic plan is inside the map</w:t>
      </w:r>
    </w:p>
    <w:p w14:paraId="0C1121BC" w14:textId="77777777" w:rsidR="00DA479C" w:rsidRPr="00DA479C" w:rsidRDefault="00DA479C" w:rsidP="00DA479C">
      <w:pPr>
        <w:shd w:val="clear" w:color="auto" w:fill="000000"/>
        <w:spacing w:after="0" w:line="285" w:lineRule="atLeast"/>
        <w:rPr>
          <w:rFonts w:ascii="Consolas" w:eastAsia="Times New Roman" w:hAnsi="Consolas" w:cs="Times New Roman"/>
          <w:color w:val="FFFFFF"/>
          <w:sz w:val="12"/>
          <w:szCs w:val="12"/>
          <w:lang w:val="en-GB" w:eastAsia="es-ES"/>
        </w:rPr>
      </w:pPr>
      <w:r w:rsidRPr="00DA479C">
        <w:rPr>
          <w:rFonts w:ascii="Consolas" w:eastAsia="Times New Roman" w:hAnsi="Consolas" w:cs="Times New Roman"/>
          <w:color w:val="CE9178"/>
          <w:sz w:val="12"/>
          <w:szCs w:val="12"/>
          <w:lang w:val="en-GB" w:eastAsia="es-ES"/>
        </w:rPr>
        <w:t xml:space="preserve">    </w:t>
      </w:r>
    </w:p>
    <w:p w14:paraId="0847E7F1" w14:textId="77777777" w:rsidR="00DA479C" w:rsidRPr="00DA479C" w:rsidRDefault="00DA479C" w:rsidP="00DA479C">
      <w:pPr>
        <w:shd w:val="clear" w:color="auto" w:fill="000000"/>
        <w:spacing w:after="0" w:line="285" w:lineRule="atLeast"/>
        <w:rPr>
          <w:rFonts w:ascii="Consolas" w:eastAsia="Times New Roman" w:hAnsi="Consolas" w:cs="Times New Roman"/>
          <w:color w:val="FFFFFF"/>
          <w:sz w:val="12"/>
          <w:szCs w:val="12"/>
          <w:lang w:val="en-GB" w:eastAsia="es-ES"/>
        </w:rPr>
      </w:pPr>
      <w:r w:rsidRPr="00DA479C">
        <w:rPr>
          <w:rFonts w:ascii="Consolas" w:eastAsia="Times New Roman" w:hAnsi="Consolas" w:cs="Times New Roman"/>
          <w:color w:val="CE9178"/>
          <w:sz w:val="12"/>
          <w:szCs w:val="12"/>
          <w:lang w:val="en-GB" w:eastAsia="es-ES"/>
        </w:rPr>
        <w:t>        """</w:t>
      </w:r>
    </w:p>
    <w:p w14:paraId="4999B655" w14:textId="77777777" w:rsidR="00DA479C" w:rsidRPr="00DA479C" w:rsidRDefault="00DA479C" w:rsidP="00DA479C">
      <w:pPr>
        <w:shd w:val="clear" w:color="auto" w:fill="000000"/>
        <w:spacing w:after="0" w:line="285" w:lineRule="atLeast"/>
        <w:rPr>
          <w:rFonts w:ascii="Consolas" w:eastAsia="Times New Roman" w:hAnsi="Consolas" w:cs="Times New Roman"/>
          <w:color w:val="FFFFFF"/>
          <w:sz w:val="12"/>
          <w:szCs w:val="12"/>
          <w:lang w:val="en-GB" w:eastAsia="es-ES"/>
        </w:rPr>
      </w:pPr>
      <w:r w:rsidRPr="00DA479C">
        <w:rPr>
          <w:rFonts w:ascii="Consolas" w:eastAsia="Times New Roman" w:hAnsi="Consolas" w:cs="Times New Roman"/>
          <w:color w:val="FFFFFF"/>
          <w:sz w:val="12"/>
          <w:szCs w:val="12"/>
          <w:lang w:val="en-GB" w:eastAsia="es-ES"/>
        </w:rPr>
        <w:t xml:space="preserve">        </w:t>
      </w:r>
    </w:p>
    <w:p w14:paraId="28F4B40C" w14:textId="77777777" w:rsidR="00DA479C" w:rsidRPr="00DA479C" w:rsidRDefault="00DA479C" w:rsidP="00DA479C">
      <w:pPr>
        <w:shd w:val="clear" w:color="auto" w:fill="000000"/>
        <w:spacing w:after="0" w:line="285" w:lineRule="atLeast"/>
        <w:rPr>
          <w:rFonts w:ascii="Consolas" w:eastAsia="Times New Roman" w:hAnsi="Consolas" w:cs="Times New Roman"/>
          <w:color w:val="FFFFFF"/>
          <w:sz w:val="12"/>
          <w:szCs w:val="12"/>
          <w:lang w:val="en-GB" w:eastAsia="es-ES"/>
        </w:rPr>
      </w:pPr>
      <w:r w:rsidRPr="00DA479C">
        <w:rPr>
          <w:rFonts w:ascii="Consolas" w:eastAsia="Times New Roman" w:hAnsi="Consolas" w:cs="Times New Roman"/>
          <w:color w:val="FFFFFF"/>
          <w:sz w:val="12"/>
          <w:szCs w:val="12"/>
          <w:lang w:val="en-GB" w:eastAsia="es-ES"/>
        </w:rPr>
        <w:t xml:space="preserve">        </w:t>
      </w:r>
      <w:r w:rsidRPr="00DA479C">
        <w:rPr>
          <w:rFonts w:ascii="Consolas" w:eastAsia="Times New Roman" w:hAnsi="Consolas" w:cs="Times New Roman"/>
          <w:color w:val="7CA668"/>
          <w:sz w:val="12"/>
          <w:szCs w:val="12"/>
          <w:lang w:val="en-GB" w:eastAsia="es-ES"/>
        </w:rPr>
        <w:t># ---------------------- UPDATES --------------------------</w:t>
      </w:r>
    </w:p>
    <w:p w14:paraId="4EABE9AE" w14:textId="77777777" w:rsidR="00DA479C" w:rsidRPr="00DA479C" w:rsidRDefault="00DA479C" w:rsidP="00DA479C">
      <w:pPr>
        <w:shd w:val="clear" w:color="auto" w:fill="000000"/>
        <w:spacing w:after="0" w:line="285" w:lineRule="atLeast"/>
        <w:rPr>
          <w:rFonts w:ascii="Consolas" w:eastAsia="Times New Roman" w:hAnsi="Consolas" w:cs="Times New Roman"/>
          <w:color w:val="FFFFFF"/>
          <w:sz w:val="12"/>
          <w:szCs w:val="12"/>
          <w:lang w:val="en-GB" w:eastAsia="es-ES"/>
        </w:rPr>
      </w:pPr>
      <w:r w:rsidRPr="00DA479C">
        <w:rPr>
          <w:rFonts w:ascii="Consolas" w:eastAsia="Times New Roman" w:hAnsi="Consolas" w:cs="Times New Roman"/>
          <w:color w:val="FFFFFF"/>
          <w:sz w:val="12"/>
          <w:szCs w:val="12"/>
          <w:lang w:val="en-GB" w:eastAsia="es-ES"/>
        </w:rPr>
        <w:t xml:space="preserve">        </w:t>
      </w:r>
      <w:proofErr w:type="spellStart"/>
      <w:proofErr w:type="gramStart"/>
      <w:r w:rsidRPr="00DA479C">
        <w:rPr>
          <w:rFonts w:ascii="Consolas" w:eastAsia="Times New Roman" w:hAnsi="Consolas" w:cs="Times New Roman"/>
          <w:color w:val="9CDCFE"/>
          <w:sz w:val="12"/>
          <w:szCs w:val="12"/>
          <w:lang w:val="en-GB" w:eastAsia="es-ES"/>
        </w:rPr>
        <w:t>self</w:t>
      </w:r>
      <w:r w:rsidRPr="00DA479C">
        <w:rPr>
          <w:rFonts w:ascii="Consolas" w:eastAsia="Times New Roman" w:hAnsi="Consolas" w:cs="Times New Roman"/>
          <w:color w:val="FFFFFF"/>
          <w:sz w:val="12"/>
          <w:szCs w:val="12"/>
          <w:lang w:val="en-GB" w:eastAsia="es-ES"/>
        </w:rPr>
        <w:t>.</w:t>
      </w:r>
      <w:r w:rsidRPr="00DA479C">
        <w:rPr>
          <w:rFonts w:ascii="Consolas" w:eastAsia="Times New Roman" w:hAnsi="Consolas" w:cs="Times New Roman"/>
          <w:color w:val="DCDCAA"/>
          <w:sz w:val="12"/>
          <w:szCs w:val="12"/>
          <w:lang w:val="en-GB" w:eastAsia="es-ES"/>
        </w:rPr>
        <w:t>update</w:t>
      </w:r>
      <w:proofErr w:type="gramEnd"/>
      <w:r w:rsidRPr="00DA479C">
        <w:rPr>
          <w:rFonts w:ascii="Consolas" w:eastAsia="Times New Roman" w:hAnsi="Consolas" w:cs="Times New Roman"/>
          <w:color w:val="DCDCAA"/>
          <w:sz w:val="12"/>
          <w:szCs w:val="12"/>
          <w:lang w:val="en-GB" w:eastAsia="es-ES"/>
        </w:rPr>
        <w:t>_rover_task</w:t>
      </w:r>
      <w:proofErr w:type="spellEnd"/>
      <w:r w:rsidRPr="00DA479C">
        <w:rPr>
          <w:rFonts w:ascii="Consolas" w:eastAsia="Times New Roman" w:hAnsi="Consolas" w:cs="Times New Roman"/>
          <w:color w:val="FFFFFF"/>
          <w:sz w:val="12"/>
          <w:szCs w:val="12"/>
          <w:lang w:val="en-GB" w:eastAsia="es-ES"/>
        </w:rPr>
        <w:t>(</w:t>
      </w:r>
      <w:r w:rsidRPr="00DA479C">
        <w:rPr>
          <w:rFonts w:ascii="Consolas" w:eastAsia="Times New Roman" w:hAnsi="Consolas" w:cs="Times New Roman"/>
          <w:color w:val="9CDCFE"/>
          <w:sz w:val="12"/>
          <w:szCs w:val="12"/>
          <w:lang w:val="en-GB" w:eastAsia="es-ES"/>
        </w:rPr>
        <w:t>rover</w:t>
      </w:r>
      <w:r w:rsidRPr="00DA479C">
        <w:rPr>
          <w:rFonts w:ascii="Consolas" w:eastAsia="Times New Roman" w:hAnsi="Consolas" w:cs="Times New Roman"/>
          <w:color w:val="D4D4D4"/>
          <w:sz w:val="12"/>
          <w:szCs w:val="12"/>
          <w:lang w:val="en-GB" w:eastAsia="es-ES"/>
        </w:rPr>
        <w:t>=</w:t>
      </w:r>
      <w:proofErr w:type="spellStart"/>
      <w:r w:rsidRPr="00DA479C">
        <w:rPr>
          <w:rFonts w:ascii="Consolas" w:eastAsia="Times New Roman" w:hAnsi="Consolas" w:cs="Times New Roman"/>
          <w:color w:val="569CD6"/>
          <w:sz w:val="12"/>
          <w:szCs w:val="12"/>
          <w:lang w:val="en-GB" w:eastAsia="es-ES"/>
        </w:rPr>
        <w:t>None</w:t>
      </w:r>
      <w:r w:rsidRPr="00DA479C">
        <w:rPr>
          <w:rFonts w:ascii="Consolas" w:eastAsia="Times New Roman" w:hAnsi="Consolas" w:cs="Times New Roman"/>
          <w:color w:val="FFFFFF"/>
          <w:sz w:val="12"/>
          <w:szCs w:val="12"/>
          <w:lang w:val="en-GB" w:eastAsia="es-ES"/>
        </w:rPr>
        <w:t>,</w:t>
      </w:r>
      <w:r w:rsidRPr="00DA479C">
        <w:rPr>
          <w:rFonts w:ascii="Consolas" w:eastAsia="Times New Roman" w:hAnsi="Consolas" w:cs="Times New Roman"/>
          <w:color w:val="9CDCFE"/>
          <w:sz w:val="12"/>
          <w:szCs w:val="12"/>
          <w:lang w:val="en-GB" w:eastAsia="es-ES"/>
        </w:rPr>
        <w:t>cmd</w:t>
      </w:r>
      <w:proofErr w:type="spellEnd"/>
      <w:r w:rsidRPr="00DA479C">
        <w:rPr>
          <w:rFonts w:ascii="Consolas" w:eastAsia="Times New Roman" w:hAnsi="Consolas" w:cs="Times New Roman"/>
          <w:color w:val="D4D4D4"/>
          <w:sz w:val="12"/>
          <w:szCs w:val="12"/>
          <w:lang w:val="en-GB" w:eastAsia="es-ES"/>
        </w:rPr>
        <w:t>=</w:t>
      </w:r>
      <w:r w:rsidRPr="00DA479C">
        <w:rPr>
          <w:rFonts w:ascii="Consolas" w:eastAsia="Times New Roman" w:hAnsi="Consolas" w:cs="Times New Roman"/>
          <w:color w:val="569CD6"/>
          <w:sz w:val="12"/>
          <w:szCs w:val="12"/>
          <w:lang w:val="en-GB" w:eastAsia="es-ES"/>
        </w:rPr>
        <w:t>None</w:t>
      </w:r>
      <w:r w:rsidRPr="00DA479C">
        <w:rPr>
          <w:rFonts w:ascii="Consolas" w:eastAsia="Times New Roman" w:hAnsi="Consolas" w:cs="Times New Roman"/>
          <w:color w:val="FFFFFF"/>
          <w:sz w:val="12"/>
          <w:szCs w:val="12"/>
          <w:lang w:val="en-GB" w:eastAsia="es-ES"/>
        </w:rPr>
        <w:t>)</w:t>
      </w:r>
    </w:p>
    <w:p w14:paraId="34309054" w14:textId="77777777" w:rsidR="00DA479C" w:rsidRPr="00DA479C" w:rsidRDefault="00DA479C" w:rsidP="00DA479C">
      <w:pPr>
        <w:shd w:val="clear" w:color="auto" w:fill="000000"/>
        <w:spacing w:after="0" w:line="285" w:lineRule="atLeast"/>
        <w:rPr>
          <w:rFonts w:ascii="Consolas" w:eastAsia="Times New Roman" w:hAnsi="Consolas" w:cs="Times New Roman"/>
          <w:color w:val="FFFFFF"/>
          <w:sz w:val="12"/>
          <w:szCs w:val="12"/>
          <w:lang w:val="en-GB" w:eastAsia="es-ES"/>
        </w:rPr>
      </w:pPr>
    </w:p>
    <w:p w14:paraId="461DB15E" w14:textId="77777777" w:rsidR="00DA479C" w:rsidRPr="00DA479C" w:rsidRDefault="00DA479C" w:rsidP="00DA479C">
      <w:pPr>
        <w:shd w:val="clear" w:color="auto" w:fill="000000"/>
        <w:spacing w:after="0" w:line="285" w:lineRule="atLeast"/>
        <w:rPr>
          <w:rFonts w:ascii="Consolas" w:eastAsia="Times New Roman" w:hAnsi="Consolas" w:cs="Times New Roman"/>
          <w:color w:val="FFFFFF"/>
          <w:sz w:val="12"/>
          <w:szCs w:val="12"/>
          <w:lang w:val="en-GB" w:eastAsia="es-ES"/>
        </w:rPr>
      </w:pPr>
      <w:r w:rsidRPr="00DA479C">
        <w:rPr>
          <w:rFonts w:ascii="Consolas" w:eastAsia="Times New Roman" w:hAnsi="Consolas" w:cs="Times New Roman"/>
          <w:color w:val="FFFFFF"/>
          <w:sz w:val="12"/>
          <w:szCs w:val="12"/>
          <w:lang w:val="en-GB" w:eastAsia="es-ES"/>
        </w:rPr>
        <w:t xml:space="preserve">        </w:t>
      </w:r>
    </w:p>
    <w:p w14:paraId="7C2A4E98" w14:textId="77777777" w:rsidR="00DA479C" w:rsidRPr="00DA479C" w:rsidRDefault="00DA479C" w:rsidP="00DA479C">
      <w:pPr>
        <w:shd w:val="clear" w:color="auto" w:fill="000000"/>
        <w:spacing w:after="0" w:line="285" w:lineRule="atLeast"/>
        <w:rPr>
          <w:rFonts w:ascii="Consolas" w:eastAsia="Times New Roman" w:hAnsi="Consolas" w:cs="Times New Roman"/>
          <w:color w:val="FFFFFF"/>
          <w:sz w:val="12"/>
          <w:szCs w:val="12"/>
          <w:lang w:val="en-GB" w:eastAsia="es-ES"/>
        </w:rPr>
      </w:pPr>
      <w:r w:rsidRPr="00DA479C">
        <w:rPr>
          <w:rFonts w:ascii="Consolas" w:eastAsia="Times New Roman" w:hAnsi="Consolas" w:cs="Times New Roman"/>
          <w:color w:val="FFFFFF"/>
          <w:sz w:val="12"/>
          <w:szCs w:val="12"/>
          <w:lang w:val="en-GB" w:eastAsia="es-ES"/>
        </w:rPr>
        <w:t xml:space="preserve">        </w:t>
      </w:r>
      <w:r w:rsidRPr="00DA479C">
        <w:rPr>
          <w:rFonts w:ascii="Consolas" w:eastAsia="Times New Roman" w:hAnsi="Consolas" w:cs="Times New Roman"/>
          <w:color w:val="7CA668"/>
          <w:sz w:val="12"/>
          <w:szCs w:val="12"/>
          <w:lang w:val="en-GB" w:eastAsia="es-ES"/>
        </w:rPr>
        <w:t># -------------- CHECK AUTO COMMANDS ------------------------</w:t>
      </w:r>
    </w:p>
    <w:p w14:paraId="7E160930" w14:textId="77777777" w:rsidR="00DA479C" w:rsidRPr="00DA479C" w:rsidRDefault="00DA479C" w:rsidP="00DA479C">
      <w:pPr>
        <w:shd w:val="clear" w:color="auto" w:fill="000000"/>
        <w:spacing w:after="0" w:line="285" w:lineRule="atLeast"/>
        <w:rPr>
          <w:rFonts w:ascii="Consolas" w:eastAsia="Times New Roman" w:hAnsi="Consolas" w:cs="Times New Roman"/>
          <w:color w:val="FFFFFF"/>
          <w:sz w:val="12"/>
          <w:szCs w:val="12"/>
          <w:lang w:val="en-GB" w:eastAsia="es-ES"/>
        </w:rPr>
      </w:pPr>
      <w:r w:rsidRPr="00DA479C">
        <w:rPr>
          <w:rFonts w:ascii="Consolas" w:eastAsia="Times New Roman" w:hAnsi="Consolas" w:cs="Times New Roman"/>
          <w:color w:val="FFFFFF"/>
          <w:sz w:val="12"/>
          <w:szCs w:val="12"/>
          <w:lang w:val="en-GB" w:eastAsia="es-ES"/>
        </w:rPr>
        <w:t xml:space="preserve">        </w:t>
      </w:r>
    </w:p>
    <w:p w14:paraId="2E6B6CE7" w14:textId="77777777" w:rsidR="00DA479C" w:rsidRPr="00DA479C" w:rsidRDefault="00DA479C" w:rsidP="00DA479C">
      <w:pPr>
        <w:shd w:val="clear" w:color="auto" w:fill="000000"/>
        <w:spacing w:after="0" w:line="285" w:lineRule="atLeast"/>
        <w:rPr>
          <w:rFonts w:ascii="Consolas" w:eastAsia="Times New Roman" w:hAnsi="Consolas" w:cs="Times New Roman"/>
          <w:color w:val="FFFFFF"/>
          <w:sz w:val="12"/>
          <w:szCs w:val="12"/>
          <w:lang w:val="en-GB" w:eastAsia="es-ES"/>
        </w:rPr>
      </w:pPr>
      <w:r w:rsidRPr="00DA479C">
        <w:rPr>
          <w:rFonts w:ascii="Consolas" w:eastAsia="Times New Roman" w:hAnsi="Consolas" w:cs="Times New Roman"/>
          <w:color w:val="FFFFFF"/>
          <w:sz w:val="12"/>
          <w:szCs w:val="12"/>
          <w:lang w:val="en-GB" w:eastAsia="es-ES"/>
        </w:rPr>
        <w:t xml:space="preserve">        </w:t>
      </w:r>
      <w:r w:rsidRPr="00DA479C">
        <w:rPr>
          <w:rFonts w:ascii="Consolas" w:eastAsia="Times New Roman" w:hAnsi="Consolas" w:cs="Times New Roman"/>
          <w:color w:val="7CA668"/>
          <w:sz w:val="12"/>
          <w:szCs w:val="12"/>
          <w:lang w:val="en-GB" w:eastAsia="es-ES"/>
        </w:rPr>
        <w:t># Get Rovers with no auto commands</w:t>
      </w:r>
    </w:p>
    <w:p w14:paraId="6A3D9423" w14:textId="77777777" w:rsidR="00DA479C" w:rsidRPr="00DA479C" w:rsidRDefault="00DA479C" w:rsidP="00DA479C">
      <w:pPr>
        <w:shd w:val="clear" w:color="auto" w:fill="000000"/>
        <w:spacing w:after="0" w:line="285" w:lineRule="atLeast"/>
        <w:rPr>
          <w:rFonts w:ascii="Consolas" w:eastAsia="Times New Roman" w:hAnsi="Consolas" w:cs="Times New Roman"/>
          <w:color w:val="FFFFFF"/>
          <w:sz w:val="12"/>
          <w:szCs w:val="12"/>
          <w:lang w:val="en-GB" w:eastAsia="es-ES"/>
        </w:rPr>
      </w:pPr>
      <w:r w:rsidRPr="00DA479C">
        <w:rPr>
          <w:rFonts w:ascii="Consolas" w:eastAsia="Times New Roman" w:hAnsi="Consolas" w:cs="Times New Roman"/>
          <w:color w:val="FFFFFF"/>
          <w:sz w:val="12"/>
          <w:szCs w:val="12"/>
          <w:lang w:val="en-GB" w:eastAsia="es-ES"/>
        </w:rPr>
        <w:t xml:space="preserve">        </w:t>
      </w:r>
      <w:proofErr w:type="spellStart"/>
      <w:r w:rsidRPr="00DA479C">
        <w:rPr>
          <w:rFonts w:ascii="Consolas" w:eastAsia="Times New Roman" w:hAnsi="Consolas" w:cs="Times New Roman"/>
          <w:color w:val="9CDCFE"/>
          <w:sz w:val="12"/>
          <w:szCs w:val="12"/>
          <w:lang w:val="en-GB" w:eastAsia="es-ES"/>
        </w:rPr>
        <w:t>autocmds</w:t>
      </w:r>
      <w:proofErr w:type="spellEnd"/>
      <w:r w:rsidRPr="00DA479C">
        <w:rPr>
          <w:rFonts w:ascii="Consolas" w:eastAsia="Times New Roman" w:hAnsi="Consolas" w:cs="Times New Roman"/>
          <w:color w:val="FFFFFF"/>
          <w:sz w:val="12"/>
          <w:szCs w:val="12"/>
          <w:lang w:val="en-GB" w:eastAsia="es-ES"/>
        </w:rPr>
        <w:t xml:space="preserve"> </w:t>
      </w:r>
      <w:proofErr w:type="gramStart"/>
      <w:r w:rsidRPr="00DA479C">
        <w:rPr>
          <w:rFonts w:ascii="Consolas" w:eastAsia="Times New Roman" w:hAnsi="Consolas" w:cs="Times New Roman"/>
          <w:color w:val="D4D4D4"/>
          <w:sz w:val="12"/>
          <w:szCs w:val="12"/>
          <w:lang w:val="en-GB" w:eastAsia="es-ES"/>
        </w:rPr>
        <w:t>=</w:t>
      </w:r>
      <w:r w:rsidRPr="00DA479C">
        <w:rPr>
          <w:rFonts w:ascii="Consolas" w:eastAsia="Times New Roman" w:hAnsi="Consolas" w:cs="Times New Roman"/>
          <w:color w:val="FFFFFF"/>
          <w:sz w:val="12"/>
          <w:szCs w:val="12"/>
          <w:lang w:val="en-GB" w:eastAsia="es-ES"/>
        </w:rPr>
        <w:t xml:space="preserve">  [</w:t>
      </w:r>
      <w:proofErr w:type="gramEnd"/>
      <w:r w:rsidRPr="00DA479C">
        <w:rPr>
          <w:rFonts w:ascii="Consolas" w:eastAsia="Times New Roman" w:hAnsi="Consolas" w:cs="Times New Roman"/>
          <w:color w:val="9CDCFE"/>
          <w:sz w:val="12"/>
          <w:szCs w:val="12"/>
          <w:lang w:val="en-GB" w:eastAsia="es-ES"/>
        </w:rPr>
        <w:t>d</w:t>
      </w:r>
      <w:r w:rsidRPr="00DA479C">
        <w:rPr>
          <w:rFonts w:ascii="Consolas" w:eastAsia="Times New Roman" w:hAnsi="Consolas" w:cs="Times New Roman"/>
          <w:color w:val="FFFFFF"/>
          <w:sz w:val="12"/>
          <w:szCs w:val="12"/>
          <w:lang w:val="en-GB" w:eastAsia="es-ES"/>
        </w:rPr>
        <w:t xml:space="preserve"> </w:t>
      </w:r>
      <w:proofErr w:type="spellStart"/>
      <w:r w:rsidRPr="00DA479C">
        <w:rPr>
          <w:rFonts w:ascii="Consolas" w:eastAsia="Times New Roman" w:hAnsi="Consolas" w:cs="Times New Roman"/>
          <w:color w:val="C586C0"/>
          <w:sz w:val="12"/>
          <w:szCs w:val="12"/>
          <w:lang w:val="en-GB" w:eastAsia="es-ES"/>
        </w:rPr>
        <w:t>for</w:t>
      </w:r>
      <w:r w:rsidRPr="00DA479C">
        <w:rPr>
          <w:rFonts w:ascii="Consolas" w:eastAsia="Times New Roman" w:hAnsi="Consolas" w:cs="Times New Roman"/>
          <w:color w:val="FFFFFF"/>
          <w:sz w:val="12"/>
          <w:szCs w:val="12"/>
          <w:lang w:val="en-GB" w:eastAsia="es-ES"/>
        </w:rPr>
        <w:t xml:space="preserve"> </w:t>
      </w:r>
      <w:r w:rsidRPr="00DA479C">
        <w:rPr>
          <w:rFonts w:ascii="Consolas" w:eastAsia="Times New Roman" w:hAnsi="Consolas" w:cs="Times New Roman"/>
          <w:color w:val="9CDCFE"/>
          <w:sz w:val="12"/>
          <w:szCs w:val="12"/>
          <w:lang w:val="en-GB" w:eastAsia="es-ES"/>
        </w:rPr>
        <w:t>d</w:t>
      </w:r>
      <w:proofErr w:type="spellEnd"/>
      <w:r w:rsidRPr="00DA479C">
        <w:rPr>
          <w:rFonts w:ascii="Consolas" w:eastAsia="Times New Roman" w:hAnsi="Consolas" w:cs="Times New Roman"/>
          <w:color w:val="FFFFFF"/>
          <w:sz w:val="12"/>
          <w:szCs w:val="12"/>
          <w:lang w:val="en-GB" w:eastAsia="es-ES"/>
        </w:rPr>
        <w:t xml:space="preserve"> </w:t>
      </w:r>
      <w:r w:rsidRPr="00DA479C">
        <w:rPr>
          <w:rFonts w:ascii="Consolas" w:eastAsia="Times New Roman" w:hAnsi="Consolas" w:cs="Times New Roman"/>
          <w:color w:val="C586C0"/>
          <w:sz w:val="12"/>
          <w:szCs w:val="12"/>
          <w:lang w:val="en-GB" w:eastAsia="es-ES"/>
        </w:rPr>
        <w:t>in</w:t>
      </w:r>
      <w:r w:rsidRPr="00DA479C">
        <w:rPr>
          <w:rFonts w:ascii="Consolas" w:eastAsia="Times New Roman" w:hAnsi="Consolas" w:cs="Times New Roman"/>
          <w:color w:val="FFFFFF"/>
          <w:sz w:val="12"/>
          <w:szCs w:val="12"/>
          <w:lang w:val="en-GB" w:eastAsia="es-ES"/>
        </w:rPr>
        <w:t xml:space="preserve"> </w:t>
      </w:r>
      <w:proofErr w:type="spellStart"/>
      <w:r w:rsidRPr="00DA479C">
        <w:rPr>
          <w:rFonts w:ascii="Consolas" w:eastAsia="Times New Roman" w:hAnsi="Consolas" w:cs="Times New Roman"/>
          <w:color w:val="9CDCFE"/>
          <w:sz w:val="12"/>
          <w:szCs w:val="12"/>
          <w:lang w:val="en-GB" w:eastAsia="es-ES"/>
        </w:rPr>
        <w:t>self</w:t>
      </w:r>
      <w:r w:rsidRPr="00DA479C">
        <w:rPr>
          <w:rFonts w:ascii="Consolas" w:eastAsia="Times New Roman" w:hAnsi="Consolas" w:cs="Times New Roman"/>
          <w:color w:val="FFFFFF"/>
          <w:sz w:val="12"/>
          <w:szCs w:val="12"/>
          <w:lang w:val="en-GB" w:eastAsia="es-ES"/>
        </w:rPr>
        <w:t>.</w:t>
      </w:r>
      <w:r w:rsidRPr="00DA479C">
        <w:rPr>
          <w:rFonts w:ascii="Consolas" w:eastAsia="Times New Roman" w:hAnsi="Consolas" w:cs="Times New Roman"/>
          <w:color w:val="9CDCFE"/>
          <w:sz w:val="12"/>
          <w:szCs w:val="12"/>
          <w:lang w:val="en-GB" w:eastAsia="es-ES"/>
        </w:rPr>
        <w:t>Sequencer</w:t>
      </w:r>
      <w:proofErr w:type="spellEnd"/>
      <w:r w:rsidRPr="00DA479C">
        <w:rPr>
          <w:rFonts w:ascii="Consolas" w:eastAsia="Times New Roman" w:hAnsi="Consolas" w:cs="Times New Roman"/>
          <w:color w:val="FFFFFF"/>
          <w:sz w:val="12"/>
          <w:szCs w:val="12"/>
          <w:lang w:val="en-GB" w:eastAsia="es-ES"/>
        </w:rPr>
        <w:t xml:space="preserve"> </w:t>
      </w:r>
      <w:r w:rsidRPr="00DA479C">
        <w:rPr>
          <w:rFonts w:ascii="Consolas" w:eastAsia="Times New Roman" w:hAnsi="Consolas" w:cs="Times New Roman"/>
          <w:color w:val="C586C0"/>
          <w:sz w:val="12"/>
          <w:szCs w:val="12"/>
          <w:lang w:val="en-GB" w:eastAsia="es-ES"/>
        </w:rPr>
        <w:t>if</w:t>
      </w:r>
      <w:r w:rsidRPr="00DA479C">
        <w:rPr>
          <w:rFonts w:ascii="Consolas" w:eastAsia="Times New Roman" w:hAnsi="Consolas" w:cs="Times New Roman"/>
          <w:color w:val="FFFFFF"/>
          <w:sz w:val="12"/>
          <w:szCs w:val="12"/>
          <w:lang w:val="en-GB" w:eastAsia="es-ES"/>
        </w:rPr>
        <w:t xml:space="preserve"> (</w:t>
      </w:r>
      <w:r w:rsidRPr="00DA479C">
        <w:rPr>
          <w:rFonts w:ascii="Consolas" w:eastAsia="Times New Roman" w:hAnsi="Consolas" w:cs="Times New Roman"/>
          <w:color w:val="9CDCFE"/>
          <w:sz w:val="12"/>
          <w:szCs w:val="12"/>
          <w:lang w:val="en-GB" w:eastAsia="es-ES"/>
        </w:rPr>
        <w:t>d</w:t>
      </w:r>
      <w:r w:rsidRPr="00DA479C">
        <w:rPr>
          <w:rFonts w:ascii="Consolas" w:eastAsia="Times New Roman" w:hAnsi="Consolas" w:cs="Times New Roman"/>
          <w:color w:val="FFFFFF"/>
          <w:sz w:val="12"/>
          <w:szCs w:val="12"/>
          <w:lang w:val="en-GB" w:eastAsia="es-ES"/>
        </w:rPr>
        <w:t>[</w:t>
      </w:r>
      <w:r w:rsidRPr="00DA479C">
        <w:rPr>
          <w:rFonts w:ascii="Consolas" w:eastAsia="Times New Roman" w:hAnsi="Consolas" w:cs="Times New Roman"/>
          <w:color w:val="B5CEA8"/>
          <w:sz w:val="12"/>
          <w:szCs w:val="12"/>
          <w:lang w:val="en-GB" w:eastAsia="es-ES"/>
        </w:rPr>
        <w:t>5</w:t>
      </w:r>
      <w:r w:rsidRPr="00DA479C">
        <w:rPr>
          <w:rFonts w:ascii="Consolas" w:eastAsia="Times New Roman" w:hAnsi="Consolas" w:cs="Times New Roman"/>
          <w:color w:val="FFFFFF"/>
          <w:sz w:val="12"/>
          <w:szCs w:val="12"/>
          <w:lang w:val="en-GB" w:eastAsia="es-ES"/>
        </w:rPr>
        <w:t xml:space="preserve">] </w:t>
      </w:r>
      <w:r w:rsidRPr="00DA479C">
        <w:rPr>
          <w:rFonts w:ascii="Consolas" w:eastAsia="Times New Roman" w:hAnsi="Consolas" w:cs="Times New Roman"/>
          <w:color w:val="D4D4D4"/>
          <w:sz w:val="12"/>
          <w:szCs w:val="12"/>
          <w:lang w:val="en-GB" w:eastAsia="es-ES"/>
        </w:rPr>
        <w:t>==</w:t>
      </w:r>
      <w:r w:rsidRPr="00DA479C">
        <w:rPr>
          <w:rFonts w:ascii="Consolas" w:eastAsia="Times New Roman" w:hAnsi="Consolas" w:cs="Times New Roman"/>
          <w:color w:val="FFFFFF"/>
          <w:sz w:val="12"/>
          <w:szCs w:val="12"/>
          <w:lang w:val="en-GB" w:eastAsia="es-ES"/>
        </w:rPr>
        <w:t xml:space="preserve"> </w:t>
      </w:r>
      <w:r w:rsidRPr="00DA479C">
        <w:rPr>
          <w:rFonts w:ascii="Consolas" w:eastAsia="Times New Roman" w:hAnsi="Consolas" w:cs="Times New Roman"/>
          <w:color w:val="CE9178"/>
          <w:sz w:val="12"/>
          <w:szCs w:val="12"/>
          <w:lang w:val="en-GB" w:eastAsia="es-ES"/>
        </w:rPr>
        <w:t>'Auto'</w:t>
      </w:r>
      <w:r w:rsidRPr="00DA479C">
        <w:rPr>
          <w:rFonts w:ascii="Consolas" w:eastAsia="Times New Roman" w:hAnsi="Consolas" w:cs="Times New Roman"/>
          <w:color w:val="FFFFFF"/>
          <w:sz w:val="12"/>
          <w:szCs w:val="12"/>
          <w:lang w:val="en-GB" w:eastAsia="es-ES"/>
        </w:rPr>
        <w:t xml:space="preserve">)]                                       </w:t>
      </w:r>
      <w:r w:rsidRPr="00DA479C">
        <w:rPr>
          <w:rFonts w:ascii="Consolas" w:eastAsia="Times New Roman" w:hAnsi="Consolas" w:cs="Times New Roman"/>
          <w:color w:val="7CA668"/>
          <w:sz w:val="12"/>
          <w:szCs w:val="12"/>
          <w:lang w:val="en-GB" w:eastAsia="es-ES"/>
        </w:rPr>
        <w:t># Find auto commands</w:t>
      </w:r>
    </w:p>
    <w:p w14:paraId="5768E1B9" w14:textId="77777777" w:rsidR="00DA479C" w:rsidRPr="00DA479C" w:rsidRDefault="00DA479C" w:rsidP="00DA479C">
      <w:pPr>
        <w:shd w:val="clear" w:color="auto" w:fill="000000"/>
        <w:spacing w:after="0" w:line="285" w:lineRule="atLeast"/>
        <w:rPr>
          <w:rFonts w:ascii="Consolas" w:eastAsia="Times New Roman" w:hAnsi="Consolas" w:cs="Times New Roman"/>
          <w:color w:val="FFFFFF"/>
          <w:sz w:val="12"/>
          <w:szCs w:val="12"/>
          <w:lang w:val="en-GB" w:eastAsia="es-ES"/>
        </w:rPr>
      </w:pPr>
      <w:r w:rsidRPr="00DA479C">
        <w:rPr>
          <w:rFonts w:ascii="Consolas" w:eastAsia="Times New Roman" w:hAnsi="Consolas" w:cs="Times New Roman"/>
          <w:color w:val="FFFFFF"/>
          <w:sz w:val="12"/>
          <w:szCs w:val="12"/>
          <w:lang w:val="en-GB" w:eastAsia="es-ES"/>
        </w:rPr>
        <w:t xml:space="preserve">        </w:t>
      </w:r>
      <w:proofErr w:type="gramStart"/>
      <w:r w:rsidRPr="00DA479C">
        <w:rPr>
          <w:rFonts w:ascii="Consolas" w:eastAsia="Times New Roman" w:hAnsi="Consolas" w:cs="Times New Roman"/>
          <w:color w:val="9CDCFE"/>
          <w:sz w:val="12"/>
          <w:szCs w:val="12"/>
          <w:lang w:val="en-GB" w:eastAsia="es-ES"/>
        </w:rPr>
        <w:t>matches</w:t>
      </w:r>
      <w:r w:rsidRPr="00DA479C">
        <w:rPr>
          <w:rFonts w:ascii="Consolas" w:eastAsia="Times New Roman" w:hAnsi="Consolas" w:cs="Times New Roman"/>
          <w:color w:val="FFFFFF"/>
          <w:sz w:val="12"/>
          <w:szCs w:val="12"/>
          <w:lang w:val="en-GB" w:eastAsia="es-ES"/>
        </w:rPr>
        <w:t xml:space="preserve">  </w:t>
      </w:r>
      <w:r w:rsidRPr="00DA479C">
        <w:rPr>
          <w:rFonts w:ascii="Consolas" w:eastAsia="Times New Roman" w:hAnsi="Consolas" w:cs="Times New Roman"/>
          <w:color w:val="D4D4D4"/>
          <w:sz w:val="12"/>
          <w:szCs w:val="12"/>
          <w:lang w:val="en-GB" w:eastAsia="es-ES"/>
        </w:rPr>
        <w:t>=</w:t>
      </w:r>
      <w:proofErr w:type="gramEnd"/>
      <w:r w:rsidRPr="00DA479C">
        <w:rPr>
          <w:rFonts w:ascii="Consolas" w:eastAsia="Times New Roman" w:hAnsi="Consolas" w:cs="Times New Roman"/>
          <w:color w:val="FFFFFF"/>
          <w:sz w:val="12"/>
          <w:szCs w:val="12"/>
          <w:lang w:val="en-GB" w:eastAsia="es-ES"/>
        </w:rPr>
        <w:t xml:space="preserve">  [</w:t>
      </w:r>
      <w:r w:rsidRPr="00DA479C">
        <w:rPr>
          <w:rFonts w:ascii="Consolas" w:eastAsia="Times New Roman" w:hAnsi="Consolas" w:cs="Times New Roman"/>
          <w:color w:val="9CDCFE"/>
          <w:sz w:val="12"/>
          <w:szCs w:val="12"/>
          <w:lang w:val="en-GB" w:eastAsia="es-ES"/>
        </w:rPr>
        <w:t>d</w:t>
      </w:r>
      <w:r w:rsidRPr="00DA479C">
        <w:rPr>
          <w:rFonts w:ascii="Consolas" w:eastAsia="Times New Roman" w:hAnsi="Consolas" w:cs="Times New Roman"/>
          <w:color w:val="FFFFFF"/>
          <w:sz w:val="12"/>
          <w:szCs w:val="12"/>
          <w:lang w:val="en-GB" w:eastAsia="es-ES"/>
        </w:rPr>
        <w:t>[</w:t>
      </w:r>
      <w:r w:rsidRPr="00DA479C">
        <w:rPr>
          <w:rFonts w:ascii="Consolas" w:eastAsia="Times New Roman" w:hAnsi="Consolas" w:cs="Times New Roman"/>
          <w:color w:val="B5CEA8"/>
          <w:sz w:val="12"/>
          <w:szCs w:val="12"/>
          <w:lang w:val="en-GB" w:eastAsia="es-ES"/>
        </w:rPr>
        <w:t>4</w:t>
      </w:r>
      <w:r w:rsidRPr="00DA479C">
        <w:rPr>
          <w:rFonts w:ascii="Consolas" w:eastAsia="Times New Roman" w:hAnsi="Consolas" w:cs="Times New Roman"/>
          <w:color w:val="FFFFFF"/>
          <w:sz w:val="12"/>
          <w:szCs w:val="12"/>
          <w:lang w:val="en-GB" w:eastAsia="es-ES"/>
        </w:rPr>
        <w:t xml:space="preserve">] </w:t>
      </w:r>
      <w:proofErr w:type="spellStart"/>
      <w:r w:rsidRPr="00DA479C">
        <w:rPr>
          <w:rFonts w:ascii="Consolas" w:eastAsia="Times New Roman" w:hAnsi="Consolas" w:cs="Times New Roman"/>
          <w:color w:val="C586C0"/>
          <w:sz w:val="12"/>
          <w:szCs w:val="12"/>
          <w:lang w:val="en-GB" w:eastAsia="es-ES"/>
        </w:rPr>
        <w:t>for</w:t>
      </w:r>
      <w:r w:rsidRPr="00DA479C">
        <w:rPr>
          <w:rFonts w:ascii="Consolas" w:eastAsia="Times New Roman" w:hAnsi="Consolas" w:cs="Times New Roman"/>
          <w:color w:val="FFFFFF"/>
          <w:sz w:val="12"/>
          <w:szCs w:val="12"/>
          <w:lang w:val="en-GB" w:eastAsia="es-ES"/>
        </w:rPr>
        <w:t xml:space="preserve"> </w:t>
      </w:r>
      <w:r w:rsidRPr="00DA479C">
        <w:rPr>
          <w:rFonts w:ascii="Consolas" w:eastAsia="Times New Roman" w:hAnsi="Consolas" w:cs="Times New Roman"/>
          <w:color w:val="9CDCFE"/>
          <w:sz w:val="12"/>
          <w:szCs w:val="12"/>
          <w:lang w:val="en-GB" w:eastAsia="es-ES"/>
        </w:rPr>
        <w:t>d</w:t>
      </w:r>
      <w:proofErr w:type="spellEnd"/>
      <w:r w:rsidRPr="00DA479C">
        <w:rPr>
          <w:rFonts w:ascii="Consolas" w:eastAsia="Times New Roman" w:hAnsi="Consolas" w:cs="Times New Roman"/>
          <w:color w:val="FFFFFF"/>
          <w:sz w:val="12"/>
          <w:szCs w:val="12"/>
          <w:lang w:val="en-GB" w:eastAsia="es-ES"/>
        </w:rPr>
        <w:t xml:space="preserve"> </w:t>
      </w:r>
      <w:r w:rsidRPr="00DA479C">
        <w:rPr>
          <w:rFonts w:ascii="Consolas" w:eastAsia="Times New Roman" w:hAnsi="Consolas" w:cs="Times New Roman"/>
          <w:color w:val="C586C0"/>
          <w:sz w:val="12"/>
          <w:szCs w:val="12"/>
          <w:lang w:val="en-GB" w:eastAsia="es-ES"/>
        </w:rPr>
        <w:t>in</w:t>
      </w:r>
      <w:r w:rsidRPr="00DA479C">
        <w:rPr>
          <w:rFonts w:ascii="Consolas" w:eastAsia="Times New Roman" w:hAnsi="Consolas" w:cs="Times New Roman"/>
          <w:color w:val="FFFFFF"/>
          <w:sz w:val="12"/>
          <w:szCs w:val="12"/>
          <w:lang w:val="en-GB" w:eastAsia="es-ES"/>
        </w:rPr>
        <w:t xml:space="preserve"> </w:t>
      </w:r>
      <w:proofErr w:type="spellStart"/>
      <w:r w:rsidRPr="00DA479C">
        <w:rPr>
          <w:rFonts w:ascii="Consolas" w:eastAsia="Times New Roman" w:hAnsi="Consolas" w:cs="Times New Roman"/>
          <w:color w:val="9CDCFE"/>
          <w:sz w:val="12"/>
          <w:szCs w:val="12"/>
          <w:lang w:val="en-GB" w:eastAsia="es-ES"/>
        </w:rPr>
        <w:t>autocmds</w:t>
      </w:r>
      <w:proofErr w:type="spellEnd"/>
      <w:r w:rsidRPr="00DA479C">
        <w:rPr>
          <w:rFonts w:ascii="Consolas" w:eastAsia="Times New Roman" w:hAnsi="Consolas" w:cs="Times New Roman"/>
          <w:color w:val="FFFFFF"/>
          <w:sz w:val="12"/>
          <w:szCs w:val="12"/>
          <w:lang w:val="en-GB" w:eastAsia="es-ES"/>
        </w:rPr>
        <w:t>]                                                              </w:t>
      </w:r>
      <w:r w:rsidRPr="00DA479C">
        <w:rPr>
          <w:rFonts w:ascii="Consolas" w:eastAsia="Times New Roman" w:hAnsi="Consolas" w:cs="Times New Roman"/>
          <w:color w:val="7CA668"/>
          <w:sz w:val="12"/>
          <w:szCs w:val="12"/>
          <w:lang w:val="en-GB" w:eastAsia="es-ES"/>
        </w:rPr>
        <w:t xml:space="preserve"># Get </w:t>
      </w:r>
      <w:proofErr w:type="spellStart"/>
      <w:r w:rsidRPr="00DA479C">
        <w:rPr>
          <w:rFonts w:ascii="Consolas" w:eastAsia="Times New Roman" w:hAnsi="Consolas" w:cs="Times New Roman"/>
          <w:color w:val="7CA668"/>
          <w:sz w:val="12"/>
          <w:szCs w:val="12"/>
          <w:lang w:val="en-GB" w:eastAsia="es-ES"/>
        </w:rPr>
        <w:t>RoverIds</w:t>
      </w:r>
      <w:proofErr w:type="spellEnd"/>
      <w:r w:rsidRPr="00DA479C">
        <w:rPr>
          <w:rFonts w:ascii="Consolas" w:eastAsia="Times New Roman" w:hAnsi="Consolas" w:cs="Times New Roman"/>
          <w:color w:val="7CA668"/>
          <w:sz w:val="12"/>
          <w:szCs w:val="12"/>
          <w:lang w:val="en-GB" w:eastAsia="es-ES"/>
        </w:rPr>
        <w:t xml:space="preserve"> of the auto commands</w:t>
      </w:r>
    </w:p>
    <w:p w14:paraId="6DA85C55" w14:textId="77777777" w:rsidR="00DA479C" w:rsidRPr="00DA479C" w:rsidRDefault="00DA479C" w:rsidP="00DA479C">
      <w:pPr>
        <w:shd w:val="clear" w:color="auto" w:fill="000000"/>
        <w:spacing w:after="0" w:line="285" w:lineRule="atLeast"/>
        <w:rPr>
          <w:rFonts w:ascii="Consolas" w:eastAsia="Times New Roman" w:hAnsi="Consolas" w:cs="Times New Roman"/>
          <w:color w:val="FFFFFF"/>
          <w:sz w:val="12"/>
          <w:szCs w:val="12"/>
          <w:lang w:val="en-GB" w:eastAsia="es-ES"/>
        </w:rPr>
      </w:pPr>
      <w:r w:rsidRPr="00DA479C">
        <w:rPr>
          <w:rFonts w:ascii="Consolas" w:eastAsia="Times New Roman" w:hAnsi="Consolas" w:cs="Times New Roman"/>
          <w:color w:val="FFFFFF"/>
          <w:sz w:val="12"/>
          <w:szCs w:val="12"/>
          <w:lang w:val="en-GB" w:eastAsia="es-ES"/>
        </w:rPr>
        <w:t xml:space="preserve">        </w:t>
      </w:r>
      <w:proofErr w:type="gramStart"/>
      <w:r w:rsidRPr="00DA479C">
        <w:rPr>
          <w:rFonts w:ascii="Consolas" w:eastAsia="Times New Roman" w:hAnsi="Consolas" w:cs="Times New Roman"/>
          <w:color w:val="9CDCFE"/>
          <w:sz w:val="12"/>
          <w:szCs w:val="12"/>
          <w:lang w:val="en-GB" w:eastAsia="es-ES"/>
        </w:rPr>
        <w:t>missing</w:t>
      </w:r>
      <w:r w:rsidRPr="00DA479C">
        <w:rPr>
          <w:rFonts w:ascii="Consolas" w:eastAsia="Times New Roman" w:hAnsi="Consolas" w:cs="Times New Roman"/>
          <w:color w:val="FFFFFF"/>
          <w:sz w:val="12"/>
          <w:szCs w:val="12"/>
          <w:lang w:val="en-GB" w:eastAsia="es-ES"/>
        </w:rPr>
        <w:t xml:space="preserve">  </w:t>
      </w:r>
      <w:r w:rsidRPr="00DA479C">
        <w:rPr>
          <w:rFonts w:ascii="Consolas" w:eastAsia="Times New Roman" w:hAnsi="Consolas" w:cs="Times New Roman"/>
          <w:color w:val="D4D4D4"/>
          <w:sz w:val="12"/>
          <w:szCs w:val="12"/>
          <w:lang w:val="en-GB" w:eastAsia="es-ES"/>
        </w:rPr>
        <w:t>=</w:t>
      </w:r>
      <w:proofErr w:type="gramEnd"/>
      <w:r w:rsidRPr="00DA479C">
        <w:rPr>
          <w:rFonts w:ascii="Consolas" w:eastAsia="Times New Roman" w:hAnsi="Consolas" w:cs="Times New Roman"/>
          <w:color w:val="FFFFFF"/>
          <w:sz w:val="12"/>
          <w:szCs w:val="12"/>
          <w:lang w:val="en-GB" w:eastAsia="es-ES"/>
        </w:rPr>
        <w:t xml:space="preserve">  [</w:t>
      </w:r>
      <w:proofErr w:type="spellStart"/>
      <w:r w:rsidRPr="00DA479C">
        <w:rPr>
          <w:rFonts w:ascii="Consolas" w:eastAsia="Times New Roman" w:hAnsi="Consolas" w:cs="Times New Roman"/>
          <w:color w:val="9CDCFE"/>
          <w:sz w:val="12"/>
          <w:szCs w:val="12"/>
          <w:lang w:val="en-GB" w:eastAsia="es-ES"/>
        </w:rPr>
        <w:t>rover_id</w:t>
      </w:r>
      <w:proofErr w:type="spellEnd"/>
      <w:r w:rsidRPr="00DA479C">
        <w:rPr>
          <w:rFonts w:ascii="Consolas" w:eastAsia="Times New Roman" w:hAnsi="Consolas" w:cs="Times New Roman"/>
          <w:color w:val="FFFFFF"/>
          <w:sz w:val="12"/>
          <w:szCs w:val="12"/>
          <w:lang w:val="en-GB" w:eastAsia="es-ES"/>
        </w:rPr>
        <w:t xml:space="preserve"> </w:t>
      </w:r>
      <w:r w:rsidRPr="00DA479C">
        <w:rPr>
          <w:rFonts w:ascii="Consolas" w:eastAsia="Times New Roman" w:hAnsi="Consolas" w:cs="Times New Roman"/>
          <w:color w:val="C586C0"/>
          <w:sz w:val="12"/>
          <w:szCs w:val="12"/>
          <w:lang w:val="en-GB" w:eastAsia="es-ES"/>
        </w:rPr>
        <w:t>for</w:t>
      </w:r>
      <w:r w:rsidRPr="00DA479C">
        <w:rPr>
          <w:rFonts w:ascii="Consolas" w:eastAsia="Times New Roman" w:hAnsi="Consolas" w:cs="Times New Roman"/>
          <w:color w:val="FFFFFF"/>
          <w:sz w:val="12"/>
          <w:szCs w:val="12"/>
          <w:lang w:val="en-GB" w:eastAsia="es-ES"/>
        </w:rPr>
        <w:t xml:space="preserve"> </w:t>
      </w:r>
      <w:proofErr w:type="spellStart"/>
      <w:r w:rsidRPr="00DA479C">
        <w:rPr>
          <w:rFonts w:ascii="Consolas" w:eastAsia="Times New Roman" w:hAnsi="Consolas" w:cs="Times New Roman"/>
          <w:color w:val="9CDCFE"/>
          <w:sz w:val="12"/>
          <w:szCs w:val="12"/>
          <w:lang w:val="en-GB" w:eastAsia="es-ES"/>
        </w:rPr>
        <w:t>rover_id</w:t>
      </w:r>
      <w:proofErr w:type="spellEnd"/>
      <w:r w:rsidRPr="00DA479C">
        <w:rPr>
          <w:rFonts w:ascii="Consolas" w:eastAsia="Times New Roman" w:hAnsi="Consolas" w:cs="Times New Roman"/>
          <w:color w:val="FFFFFF"/>
          <w:sz w:val="12"/>
          <w:szCs w:val="12"/>
          <w:lang w:val="en-GB" w:eastAsia="es-ES"/>
        </w:rPr>
        <w:t xml:space="preserve"> </w:t>
      </w:r>
      <w:r w:rsidRPr="00DA479C">
        <w:rPr>
          <w:rFonts w:ascii="Consolas" w:eastAsia="Times New Roman" w:hAnsi="Consolas" w:cs="Times New Roman"/>
          <w:color w:val="C586C0"/>
          <w:sz w:val="12"/>
          <w:szCs w:val="12"/>
          <w:lang w:val="en-GB" w:eastAsia="es-ES"/>
        </w:rPr>
        <w:t>in</w:t>
      </w:r>
      <w:r w:rsidRPr="00DA479C">
        <w:rPr>
          <w:rFonts w:ascii="Consolas" w:eastAsia="Times New Roman" w:hAnsi="Consolas" w:cs="Times New Roman"/>
          <w:color w:val="FFFFFF"/>
          <w:sz w:val="12"/>
          <w:szCs w:val="12"/>
          <w:lang w:val="en-GB" w:eastAsia="es-ES"/>
        </w:rPr>
        <w:t xml:space="preserve"> </w:t>
      </w:r>
      <w:proofErr w:type="spellStart"/>
      <w:r w:rsidRPr="00DA479C">
        <w:rPr>
          <w:rFonts w:ascii="Consolas" w:eastAsia="Times New Roman" w:hAnsi="Consolas" w:cs="Times New Roman"/>
          <w:color w:val="9CDCFE"/>
          <w:sz w:val="12"/>
          <w:szCs w:val="12"/>
          <w:lang w:val="en-GB" w:eastAsia="es-ES"/>
        </w:rPr>
        <w:t>self</w:t>
      </w:r>
      <w:r w:rsidRPr="00DA479C">
        <w:rPr>
          <w:rFonts w:ascii="Consolas" w:eastAsia="Times New Roman" w:hAnsi="Consolas" w:cs="Times New Roman"/>
          <w:color w:val="FFFFFF"/>
          <w:sz w:val="12"/>
          <w:szCs w:val="12"/>
          <w:lang w:val="en-GB" w:eastAsia="es-ES"/>
        </w:rPr>
        <w:t>.</w:t>
      </w:r>
      <w:r w:rsidRPr="00DA479C">
        <w:rPr>
          <w:rFonts w:ascii="Consolas" w:eastAsia="Times New Roman" w:hAnsi="Consolas" w:cs="Times New Roman"/>
          <w:color w:val="9CDCFE"/>
          <w:sz w:val="12"/>
          <w:szCs w:val="12"/>
          <w:lang w:val="en-GB" w:eastAsia="es-ES"/>
        </w:rPr>
        <w:t>RoversId</w:t>
      </w:r>
      <w:proofErr w:type="spellEnd"/>
      <w:r w:rsidRPr="00DA479C">
        <w:rPr>
          <w:rFonts w:ascii="Consolas" w:eastAsia="Times New Roman" w:hAnsi="Consolas" w:cs="Times New Roman"/>
          <w:color w:val="FFFFFF"/>
          <w:sz w:val="12"/>
          <w:szCs w:val="12"/>
          <w:lang w:val="en-GB" w:eastAsia="es-ES"/>
        </w:rPr>
        <w:t xml:space="preserve"> </w:t>
      </w:r>
      <w:r w:rsidRPr="00DA479C">
        <w:rPr>
          <w:rFonts w:ascii="Consolas" w:eastAsia="Times New Roman" w:hAnsi="Consolas" w:cs="Times New Roman"/>
          <w:color w:val="C586C0"/>
          <w:sz w:val="12"/>
          <w:szCs w:val="12"/>
          <w:lang w:val="en-GB" w:eastAsia="es-ES"/>
        </w:rPr>
        <w:t>if</w:t>
      </w:r>
      <w:r w:rsidRPr="00DA479C">
        <w:rPr>
          <w:rFonts w:ascii="Consolas" w:eastAsia="Times New Roman" w:hAnsi="Consolas" w:cs="Times New Roman"/>
          <w:color w:val="FFFFFF"/>
          <w:sz w:val="12"/>
          <w:szCs w:val="12"/>
          <w:lang w:val="en-GB" w:eastAsia="es-ES"/>
        </w:rPr>
        <w:t xml:space="preserve"> </w:t>
      </w:r>
      <w:proofErr w:type="spellStart"/>
      <w:r w:rsidRPr="00DA479C">
        <w:rPr>
          <w:rFonts w:ascii="Consolas" w:eastAsia="Times New Roman" w:hAnsi="Consolas" w:cs="Times New Roman"/>
          <w:color w:val="9CDCFE"/>
          <w:sz w:val="12"/>
          <w:szCs w:val="12"/>
          <w:lang w:val="en-GB" w:eastAsia="es-ES"/>
        </w:rPr>
        <w:t>rover_id</w:t>
      </w:r>
      <w:proofErr w:type="spellEnd"/>
      <w:r w:rsidRPr="00DA479C">
        <w:rPr>
          <w:rFonts w:ascii="Consolas" w:eastAsia="Times New Roman" w:hAnsi="Consolas" w:cs="Times New Roman"/>
          <w:color w:val="FFFFFF"/>
          <w:sz w:val="12"/>
          <w:szCs w:val="12"/>
          <w:lang w:val="en-GB" w:eastAsia="es-ES"/>
        </w:rPr>
        <w:t xml:space="preserve"> </w:t>
      </w:r>
      <w:r w:rsidRPr="00DA479C">
        <w:rPr>
          <w:rFonts w:ascii="Consolas" w:eastAsia="Times New Roman" w:hAnsi="Consolas" w:cs="Times New Roman"/>
          <w:color w:val="569CD6"/>
          <w:sz w:val="12"/>
          <w:szCs w:val="12"/>
          <w:lang w:val="en-GB" w:eastAsia="es-ES"/>
        </w:rPr>
        <w:t>not</w:t>
      </w:r>
      <w:r w:rsidRPr="00DA479C">
        <w:rPr>
          <w:rFonts w:ascii="Consolas" w:eastAsia="Times New Roman" w:hAnsi="Consolas" w:cs="Times New Roman"/>
          <w:color w:val="FFFFFF"/>
          <w:sz w:val="12"/>
          <w:szCs w:val="12"/>
          <w:lang w:val="en-GB" w:eastAsia="es-ES"/>
        </w:rPr>
        <w:t xml:space="preserve"> </w:t>
      </w:r>
      <w:r w:rsidRPr="00DA479C">
        <w:rPr>
          <w:rFonts w:ascii="Consolas" w:eastAsia="Times New Roman" w:hAnsi="Consolas" w:cs="Times New Roman"/>
          <w:color w:val="569CD6"/>
          <w:sz w:val="12"/>
          <w:szCs w:val="12"/>
          <w:lang w:val="en-GB" w:eastAsia="es-ES"/>
        </w:rPr>
        <w:t>in</w:t>
      </w:r>
      <w:r w:rsidRPr="00DA479C">
        <w:rPr>
          <w:rFonts w:ascii="Consolas" w:eastAsia="Times New Roman" w:hAnsi="Consolas" w:cs="Times New Roman"/>
          <w:color w:val="FFFFFF"/>
          <w:sz w:val="12"/>
          <w:szCs w:val="12"/>
          <w:lang w:val="en-GB" w:eastAsia="es-ES"/>
        </w:rPr>
        <w:t xml:space="preserve"> </w:t>
      </w:r>
      <w:r w:rsidRPr="00DA479C">
        <w:rPr>
          <w:rFonts w:ascii="Consolas" w:eastAsia="Times New Roman" w:hAnsi="Consolas" w:cs="Times New Roman"/>
          <w:color w:val="9CDCFE"/>
          <w:sz w:val="12"/>
          <w:szCs w:val="12"/>
          <w:lang w:val="en-GB" w:eastAsia="es-ES"/>
        </w:rPr>
        <w:t>matches</w:t>
      </w:r>
      <w:r w:rsidRPr="00DA479C">
        <w:rPr>
          <w:rFonts w:ascii="Consolas" w:eastAsia="Times New Roman" w:hAnsi="Consolas" w:cs="Times New Roman"/>
          <w:color w:val="FFFFFF"/>
          <w:sz w:val="12"/>
          <w:szCs w:val="12"/>
          <w:lang w:val="en-GB" w:eastAsia="es-ES"/>
        </w:rPr>
        <w:t xml:space="preserve">]                   </w:t>
      </w:r>
      <w:r w:rsidRPr="00DA479C">
        <w:rPr>
          <w:rFonts w:ascii="Consolas" w:eastAsia="Times New Roman" w:hAnsi="Consolas" w:cs="Times New Roman"/>
          <w:color w:val="7CA668"/>
          <w:sz w:val="12"/>
          <w:szCs w:val="12"/>
          <w:lang w:val="en-GB" w:eastAsia="es-ES"/>
        </w:rPr>
        <w:t xml:space="preserve"># Find </w:t>
      </w:r>
      <w:proofErr w:type="spellStart"/>
      <w:r w:rsidRPr="00DA479C">
        <w:rPr>
          <w:rFonts w:ascii="Consolas" w:eastAsia="Times New Roman" w:hAnsi="Consolas" w:cs="Times New Roman"/>
          <w:color w:val="7CA668"/>
          <w:sz w:val="12"/>
          <w:szCs w:val="12"/>
          <w:lang w:val="en-GB" w:eastAsia="es-ES"/>
        </w:rPr>
        <w:t>RoverIds</w:t>
      </w:r>
      <w:proofErr w:type="spellEnd"/>
      <w:r w:rsidRPr="00DA479C">
        <w:rPr>
          <w:rFonts w:ascii="Consolas" w:eastAsia="Times New Roman" w:hAnsi="Consolas" w:cs="Times New Roman"/>
          <w:color w:val="7CA668"/>
          <w:sz w:val="12"/>
          <w:szCs w:val="12"/>
          <w:lang w:val="en-GB" w:eastAsia="es-ES"/>
        </w:rPr>
        <w:t xml:space="preserve"> with no auto commands</w:t>
      </w:r>
    </w:p>
    <w:p w14:paraId="6EEB18D2" w14:textId="77777777" w:rsidR="00DA479C" w:rsidRPr="00DA479C" w:rsidRDefault="00DA479C" w:rsidP="00DA479C">
      <w:pPr>
        <w:shd w:val="clear" w:color="auto" w:fill="000000"/>
        <w:spacing w:after="0" w:line="285" w:lineRule="atLeast"/>
        <w:rPr>
          <w:rFonts w:ascii="Consolas" w:eastAsia="Times New Roman" w:hAnsi="Consolas" w:cs="Times New Roman"/>
          <w:color w:val="FFFFFF"/>
          <w:sz w:val="12"/>
          <w:szCs w:val="12"/>
          <w:lang w:val="en-GB" w:eastAsia="es-ES"/>
        </w:rPr>
      </w:pPr>
      <w:r w:rsidRPr="00DA479C">
        <w:rPr>
          <w:rFonts w:ascii="Consolas" w:eastAsia="Times New Roman" w:hAnsi="Consolas" w:cs="Times New Roman"/>
          <w:color w:val="FFFFFF"/>
          <w:sz w:val="12"/>
          <w:szCs w:val="12"/>
          <w:lang w:val="en-GB" w:eastAsia="es-ES"/>
        </w:rPr>
        <w:t xml:space="preserve">        </w:t>
      </w:r>
    </w:p>
    <w:p w14:paraId="4C241884" w14:textId="77777777" w:rsidR="00DA479C" w:rsidRPr="00DA479C" w:rsidRDefault="00DA479C" w:rsidP="00DA479C">
      <w:pPr>
        <w:shd w:val="clear" w:color="auto" w:fill="000000"/>
        <w:spacing w:after="0" w:line="285" w:lineRule="atLeast"/>
        <w:rPr>
          <w:rFonts w:ascii="Consolas" w:eastAsia="Times New Roman" w:hAnsi="Consolas" w:cs="Times New Roman"/>
          <w:color w:val="FFFFFF"/>
          <w:sz w:val="12"/>
          <w:szCs w:val="12"/>
          <w:lang w:val="en-GB" w:eastAsia="es-ES"/>
        </w:rPr>
      </w:pPr>
      <w:r w:rsidRPr="00DA479C">
        <w:rPr>
          <w:rFonts w:ascii="Consolas" w:eastAsia="Times New Roman" w:hAnsi="Consolas" w:cs="Times New Roman"/>
          <w:color w:val="FFFFFF"/>
          <w:sz w:val="12"/>
          <w:szCs w:val="12"/>
          <w:lang w:val="en-GB" w:eastAsia="es-ES"/>
        </w:rPr>
        <w:t xml:space="preserve">        </w:t>
      </w:r>
    </w:p>
    <w:p w14:paraId="1FCD4CE8" w14:textId="77777777" w:rsidR="00DA479C" w:rsidRPr="00DA479C" w:rsidRDefault="00DA479C" w:rsidP="00DA479C">
      <w:pPr>
        <w:shd w:val="clear" w:color="auto" w:fill="000000"/>
        <w:spacing w:after="0" w:line="285" w:lineRule="atLeast"/>
        <w:rPr>
          <w:rFonts w:ascii="Consolas" w:eastAsia="Times New Roman" w:hAnsi="Consolas" w:cs="Times New Roman"/>
          <w:color w:val="FFFFFF"/>
          <w:sz w:val="12"/>
          <w:szCs w:val="12"/>
          <w:lang w:val="en-GB" w:eastAsia="es-ES"/>
        </w:rPr>
      </w:pPr>
    </w:p>
    <w:p w14:paraId="220C28AA" w14:textId="77777777" w:rsidR="00DA479C" w:rsidRPr="00DA479C" w:rsidRDefault="00DA479C" w:rsidP="00DA479C">
      <w:pPr>
        <w:shd w:val="clear" w:color="auto" w:fill="000000"/>
        <w:spacing w:after="0" w:line="285" w:lineRule="atLeast"/>
        <w:rPr>
          <w:rFonts w:ascii="Consolas" w:eastAsia="Times New Roman" w:hAnsi="Consolas" w:cs="Times New Roman"/>
          <w:color w:val="FFFFFF"/>
          <w:sz w:val="12"/>
          <w:szCs w:val="12"/>
          <w:lang w:val="en-GB" w:eastAsia="es-ES"/>
        </w:rPr>
      </w:pPr>
      <w:r w:rsidRPr="00DA479C">
        <w:rPr>
          <w:rFonts w:ascii="Consolas" w:eastAsia="Times New Roman" w:hAnsi="Consolas" w:cs="Times New Roman"/>
          <w:color w:val="FFFFFF"/>
          <w:sz w:val="12"/>
          <w:szCs w:val="12"/>
          <w:lang w:val="en-GB" w:eastAsia="es-ES"/>
        </w:rPr>
        <w:t xml:space="preserve">        </w:t>
      </w:r>
      <w:r w:rsidRPr="00DA479C">
        <w:rPr>
          <w:rFonts w:ascii="Consolas" w:eastAsia="Times New Roman" w:hAnsi="Consolas" w:cs="Times New Roman"/>
          <w:color w:val="7CA668"/>
          <w:sz w:val="12"/>
          <w:szCs w:val="12"/>
          <w:lang w:val="en-GB" w:eastAsia="es-ES"/>
        </w:rPr>
        <w:t># Check if there are Rovers with no auto commands</w:t>
      </w:r>
    </w:p>
    <w:p w14:paraId="4780C711" w14:textId="77777777" w:rsidR="00DA479C" w:rsidRPr="00DA479C" w:rsidRDefault="00DA479C" w:rsidP="00DA479C">
      <w:pPr>
        <w:shd w:val="clear" w:color="auto" w:fill="000000"/>
        <w:spacing w:after="0" w:line="285" w:lineRule="atLeast"/>
        <w:rPr>
          <w:rFonts w:ascii="Consolas" w:eastAsia="Times New Roman" w:hAnsi="Consolas" w:cs="Times New Roman"/>
          <w:color w:val="FFFFFF"/>
          <w:sz w:val="12"/>
          <w:szCs w:val="12"/>
          <w:lang w:val="en-GB" w:eastAsia="es-ES"/>
        </w:rPr>
      </w:pPr>
      <w:r w:rsidRPr="00DA479C">
        <w:rPr>
          <w:rFonts w:ascii="Consolas" w:eastAsia="Times New Roman" w:hAnsi="Consolas" w:cs="Times New Roman"/>
          <w:color w:val="FFFFFF"/>
          <w:sz w:val="12"/>
          <w:szCs w:val="12"/>
          <w:lang w:val="en-GB" w:eastAsia="es-ES"/>
        </w:rPr>
        <w:lastRenderedPageBreak/>
        <w:t xml:space="preserve">        </w:t>
      </w:r>
      <w:r w:rsidRPr="00DA479C">
        <w:rPr>
          <w:rFonts w:ascii="Consolas" w:eastAsia="Times New Roman" w:hAnsi="Consolas" w:cs="Times New Roman"/>
          <w:color w:val="C586C0"/>
          <w:sz w:val="12"/>
          <w:szCs w:val="12"/>
          <w:lang w:val="en-GB" w:eastAsia="es-ES"/>
        </w:rPr>
        <w:t>if</w:t>
      </w:r>
      <w:r w:rsidRPr="00DA479C">
        <w:rPr>
          <w:rFonts w:ascii="Consolas" w:eastAsia="Times New Roman" w:hAnsi="Consolas" w:cs="Times New Roman"/>
          <w:color w:val="FFFFFF"/>
          <w:sz w:val="12"/>
          <w:szCs w:val="12"/>
          <w:lang w:val="en-GB" w:eastAsia="es-ES"/>
        </w:rPr>
        <w:t xml:space="preserve"> (</w:t>
      </w:r>
      <w:proofErr w:type="spellStart"/>
      <w:r w:rsidRPr="00DA479C">
        <w:rPr>
          <w:rFonts w:ascii="Consolas" w:eastAsia="Times New Roman" w:hAnsi="Consolas" w:cs="Times New Roman"/>
          <w:color w:val="DCDCAA"/>
          <w:sz w:val="12"/>
          <w:szCs w:val="12"/>
          <w:lang w:val="en-GB" w:eastAsia="es-ES"/>
        </w:rPr>
        <w:t>len</w:t>
      </w:r>
      <w:proofErr w:type="spellEnd"/>
      <w:r w:rsidRPr="00DA479C">
        <w:rPr>
          <w:rFonts w:ascii="Consolas" w:eastAsia="Times New Roman" w:hAnsi="Consolas" w:cs="Times New Roman"/>
          <w:color w:val="FFFFFF"/>
          <w:sz w:val="12"/>
          <w:szCs w:val="12"/>
          <w:lang w:val="en-GB" w:eastAsia="es-ES"/>
        </w:rPr>
        <w:t>(</w:t>
      </w:r>
      <w:r w:rsidRPr="00DA479C">
        <w:rPr>
          <w:rFonts w:ascii="Consolas" w:eastAsia="Times New Roman" w:hAnsi="Consolas" w:cs="Times New Roman"/>
          <w:color w:val="9CDCFE"/>
          <w:sz w:val="12"/>
          <w:szCs w:val="12"/>
          <w:lang w:val="en-GB" w:eastAsia="es-ES"/>
        </w:rPr>
        <w:t>missing</w:t>
      </w:r>
      <w:r w:rsidRPr="00DA479C">
        <w:rPr>
          <w:rFonts w:ascii="Consolas" w:eastAsia="Times New Roman" w:hAnsi="Consolas" w:cs="Times New Roman"/>
          <w:color w:val="FFFFFF"/>
          <w:sz w:val="12"/>
          <w:szCs w:val="12"/>
          <w:lang w:val="en-GB" w:eastAsia="es-ES"/>
        </w:rPr>
        <w:t>)</w:t>
      </w:r>
      <w:r w:rsidRPr="00DA479C">
        <w:rPr>
          <w:rFonts w:ascii="Consolas" w:eastAsia="Times New Roman" w:hAnsi="Consolas" w:cs="Times New Roman"/>
          <w:color w:val="D4D4D4"/>
          <w:sz w:val="12"/>
          <w:szCs w:val="12"/>
          <w:lang w:val="en-GB" w:eastAsia="es-ES"/>
        </w:rPr>
        <w:t>&gt;</w:t>
      </w:r>
      <w:r w:rsidRPr="00DA479C">
        <w:rPr>
          <w:rFonts w:ascii="Consolas" w:eastAsia="Times New Roman" w:hAnsi="Consolas" w:cs="Times New Roman"/>
          <w:color w:val="B5CEA8"/>
          <w:sz w:val="12"/>
          <w:szCs w:val="12"/>
          <w:lang w:val="en-GB" w:eastAsia="es-ES"/>
        </w:rPr>
        <w:t>0</w:t>
      </w:r>
      <w:r w:rsidRPr="00DA479C">
        <w:rPr>
          <w:rFonts w:ascii="Consolas" w:eastAsia="Times New Roman" w:hAnsi="Consolas" w:cs="Times New Roman"/>
          <w:color w:val="FFFFFF"/>
          <w:sz w:val="12"/>
          <w:szCs w:val="12"/>
          <w:lang w:val="en-GB" w:eastAsia="es-ES"/>
        </w:rPr>
        <w:t>):</w:t>
      </w:r>
    </w:p>
    <w:p w14:paraId="3261B1B1" w14:textId="77777777" w:rsidR="00DA479C" w:rsidRPr="00DA479C" w:rsidRDefault="00DA479C" w:rsidP="00DA479C">
      <w:pPr>
        <w:shd w:val="clear" w:color="auto" w:fill="000000"/>
        <w:spacing w:after="0" w:line="285" w:lineRule="atLeast"/>
        <w:rPr>
          <w:rFonts w:ascii="Consolas" w:eastAsia="Times New Roman" w:hAnsi="Consolas" w:cs="Times New Roman"/>
          <w:color w:val="FFFFFF"/>
          <w:sz w:val="12"/>
          <w:szCs w:val="12"/>
          <w:lang w:val="en-GB" w:eastAsia="es-ES"/>
        </w:rPr>
      </w:pPr>
    </w:p>
    <w:p w14:paraId="68EA96F5" w14:textId="77777777" w:rsidR="00DA479C" w:rsidRPr="00DA479C" w:rsidRDefault="00DA479C" w:rsidP="00DA479C">
      <w:pPr>
        <w:shd w:val="clear" w:color="auto" w:fill="000000"/>
        <w:spacing w:after="0" w:line="285" w:lineRule="atLeast"/>
        <w:rPr>
          <w:rFonts w:ascii="Consolas" w:eastAsia="Times New Roman" w:hAnsi="Consolas" w:cs="Times New Roman"/>
          <w:color w:val="FFFFFF"/>
          <w:sz w:val="12"/>
          <w:szCs w:val="12"/>
          <w:lang w:val="en-GB" w:eastAsia="es-ES"/>
        </w:rPr>
      </w:pPr>
      <w:r w:rsidRPr="00DA479C">
        <w:rPr>
          <w:rFonts w:ascii="Consolas" w:eastAsia="Times New Roman" w:hAnsi="Consolas" w:cs="Times New Roman"/>
          <w:color w:val="FFFFFF"/>
          <w:sz w:val="12"/>
          <w:szCs w:val="12"/>
          <w:lang w:val="en-GB" w:eastAsia="es-ES"/>
        </w:rPr>
        <w:t xml:space="preserve">            </w:t>
      </w:r>
      <w:r w:rsidRPr="00DA479C">
        <w:rPr>
          <w:rFonts w:ascii="Consolas" w:eastAsia="Times New Roman" w:hAnsi="Consolas" w:cs="Times New Roman"/>
          <w:color w:val="7CA668"/>
          <w:sz w:val="12"/>
          <w:szCs w:val="12"/>
          <w:lang w:val="en-GB" w:eastAsia="es-ES"/>
        </w:rPr>
        <w:t xml:space="preserve"># ---------------- GENERATE AUTO PLAN -------------------------- </w:t>
      </w:r>
    </w:p>
    <w:p w14:paraId="0AAE3609" w14:textId="77777777" w:rsidR="00DA479C" w:rsidRPr="00DA479C" w:rsidRDefault="00DA479C" w:rsidP="00DA479C">
      <w:pPr>
        <w:shd w:val="clear" w:color="auto" w:fill="000000"/>
        <w:spacing w:after="0" w:line="285" w:lineRule="atLeast"/>
        <w:rPr>
          <w:rFonts w:ascii="Consolas" w:eastAsia="Times New Roman" w:hAnsi="Consolas" w:cs="Times New Roman"/>
          <w:color w:val="FFFFFF"/>
          <w:sz w:val="12"/>
          <w:szCs w:val="12"/>
          <w:lang w:val="en-GB" w:eastAsia="es-ES"/>
        </w:rPr>
      </w:pPr>
      <w:r w:rsidRPr="00DA479C">
        <w:rPr>
          <w:rFonts w:ascii="Consolas" w:eastAsia="Times New Roman" w:hAnsi="Consolas" w:cs="Times New Roman"/>
          <w:color w:val="FFFFFF"/>
          <w:sz w:val="12"/>
          <w:szCs w:val="12"/>
          <w:lang w:val="en-GB" w:eastAsia="es-ES"/>
        </w:rPr>
        <w:t>           </w:t>
      </w:r>
    </w:p>
    <w:p w14:paraId="585BA281" w14:textId="77777777" w:rsidR="00DA479C" w:rsidRPr="00DA479C" w:rsidRDefault="00DA479C" w:rsidP="00DA479C">
      <w:pPr>
        <w:shd w:val="clear" w:color="auto" w:fill="000000"/>
        <w:spacing w:after="0" w:line="285" w:lineRule="atLeast"/>
        <w:rPr>
          <w:rFonts w:ascii="Consolas" w:eastAsia="Times New Roman" w:hAnsi="Consolas" w:cs="Times New Roman"/>
          <w:color w:val="FFFFFF"/>
          <w:sz w:val="12"/>
          <w:szCs w:val="12"/>
          <w:lang w:val="en-GB" w:eastAsia="es-ES"/>
        </w:rPr>
      </w:pPr>
      <w:r w:rsidRPr="00DA479C">
        <w:rPr>
          <w:rFonts w:ascii="Consolas" w:eastAsia="Times New Roman" w:hAnsi="Consolas" w:cs="Times New Roman"/>
          <w:color w:val="FFFFFF"/>
          <w:sz w:val="12"/>
          <w:szCs w:val="12"/>
          <w:lang w:val="en-GB" w:eastAsia="es-ES"/>
        </w:rPr>
        <w:t xml:space="preserve">            </w:t>
      </w:r>
      <w:proofErr w:type="gramStart"/>
      <w:r w:rsidRPr="00DA479C">
        <w:rPr>
          <w:rFonts w:ascii="Consolas" w:eastAsia="Times New Roman" w:hAnsi="Consolas" w:cs="Times New Roman"/>
          <w:color w:val="DCDCAA"/>
          <w:sz w:val="12"/>
          <w:szCs w:val="12"/>
          <w:lang w:val="en-GB" w:eastAsia="es-ES"/>
        </w:rPr>
        <w:t>print</w:t>
      </w:r>
      <w:r w:rsidRPr="00DA479C">
        <w:rPr>
          <w:rFonts w:ascii="Consolas" w:eastAsia="Times New Roman" w:hAnsi="Consolas" w:cs="Times New Roman"/>
          <w:color w:val="FFFFFF"/>
          <w:sz w:val="12"/>
          <w:szCs w:val="12"/>
          <w:lang w:val="en-GB" w:eastAsia="es-ES"/>
        </w:rPr>
        <w:t>(</w:t>
      </w:r>
      <w:proofErr w:type="gramEnd"/>
      <w:r w:rsidRPr="00DA479C">
        <w:rPr>
          <w:rFonts w:ascii="Consolas" w:eastAsia="Times New Roman" w:hAnsi="Consolas" w:cs="Times New Roman"/>
          <w:color w:val="CE9178"/>
          <w:sz w:val="12"/>
          <w:szCs w:val="12"/>
          <w:lang w:val="en-GB" w:eastAsia="es-ES"/>
        </w:rPr>
        <w:t>"ROVERS WITH NO AUTOMATIC PLAN CURRENTLY: "</w:t>
      </w:r>
      <w:r w:rsidRPr="00DA479C">
        <w:rPr>
          <w:rFonts w:ascii="Consolas" w:eastAsia="Times New Roman" w:hAnsi="Consolas" w:cs="Times New Roman"/>
          <w:color w:val="FFFFFF"/>
          <w:sz w:val="12"/>
          <w:szCs w:val="12"/>
          <w:lang w:val="en-GB" w:eastAsia="es-ES"/>
        </w:rPr>
        <w:t xml:space="preserve"> </w:t>
      </w:r>
      <w:r w:rsidRPr="00DA479C">
        <w:rPr>
          <w:rFonts w:ascii="Consolas" w:eastAsia="Times New Roman" w:hAnsi="Consolas" w:cs="Times New Roman"/>
          <w:color w:val="D4D4D4"/>
          <w:sz w:val="12"/>
          <w:szCs w:val="12"/>
          <w:lang w:val="en-GB" w:eastAsia="es-ES"/>
        </w:rPr>
        <w:t>+</w:t>
      </w:r>
      <w:r w:rsidRPr="00DA479C">
        <w:rPr>
          <w:rFonts w:ascii="Consolas" w:eastAsia="Times New Roman" w:hAnsi="Consolas" w:cs="Times New Roman"/>
          <w:color w:val="FFFFFF"/>
          <w:sz w:val="12"/>
          <w:szCs w:val="12"/>
          <w:lang w:val="en-GB" w:eastAsia="es-ES"/>
        </w:rPr>
        <w:t xml:space="preserve"> </w:t>
      </w:r>
      <w:r w:rsidRPr="00DA479C">
        <w:rPr>
          <w:rFonts w:ascii="Consolas" w:eastAsia="Times New Roman" w:hAnsi="Consolas" w:cs="Times New Roman"/>
          <w:color w:val="4EC9B0"/>
          <w:sz w:val="12"/>
          <w:szCs w:val="12"/>
          <w:lang w:val="en-GB" w:eastAsia="es-ES"/>
        </w:rPr>
        <w:t>str</w:t>
      </w:r>
      <w:r w:rsidRPr="00DA479C">
        <w:rPr>
          <w:rFonts w:ascii="Consolas" w:eastAsia="Times New Roman" w:hAnsi="Consolas" w:cs="Times New Roman"/>
          <w:color w:val="FFFFFF"/>
          <w:sz w:val="12"/>
          <w:szCs w:val="12"/>
          <w:lang w:val="en-GB" w:eastAsia="es-ES"/>
        </w:rPr>
        <w:t>(</w:t>
      </w:r>
      <w:r w:rsidRPr="00DA479C">
        <w:rPr>
          <w:rFonts w:ascii="Consolas" w:eastAsia="Times New Roman" w:hAnsi="Consolas" w:cs="Times New Roman"/>
          <w:color w:val="9CDCFE"/>
          <w:sz w:val="12"/>
          <w:szCs w:val="12"/>
          <w:lang w:val="en-GB" w:eastAsia="es-ES"/>
        </w:rPr>
        <w:t>missing</w:t>
      </w:r>
      <w:r w:rsidRPr="00DA479C">
        <w:rPr>
          <w:rFonts w:ascii="Consolas" w:eastAsia="Times New Roman" w:hAnsi="Consolas" w:cs="Times New Roman"/>
          <w:color w:val="FFFFFF"/>
          <w:sz w:val="12"/>
          <w:szCs w:val="12"/>
          <w:lang w:val="en-GB" w:eastAsia="es-ES"/>
        </w:rPr>
        <w:t>)</w:t>
      </w:r>
      <w:r w:rsidRPr="00DA479C">
        <w:rPr>
          <w:rFonts w:ascii="Consolas" w:eastAsia="Times New Roman" w:hAnsi="Consolas" w:cs="Times New Roman"/>
          <w:color w:val="D4D4D4"/>
          <w:sz w:val="12"/>
          <w:szCs w:val="12"/>
          <w:lang w:val="en-GB" w:eastAsia="es-ES"/>
        </w:rPr>
        <w:t>+</w:t>
      </w:r>
      <w:r w:rsidRPr="00DA479C">
        <w:rPr>
          <w:rFonts w:ascii="Consolas" w:eastAsia="Times New Roman" w:hAnsi="Consolas" w:cs="Times New Roman"/>
          <w:color w:val="CE9178"/>
          <w:sz w:val="12"/>
          <w:szCs w:val="12"/>
          <w:lang w:val="en-GB" w:eastAsia="es-ES"/>
        </w:rPr>
        <w:t>'</w:t>
      </w:r>
      <w:r w:rsidRPr="00DA479C">
        <w:rPr>
          <w:rFonts w:ascii="Consolas" w:eastAsia="Times New Roman" w:hAnsi="Consolas" w:cs="Times New Roman"/>
          <w:color w:val="569CD6"/>
          <w:sz w:val="12"/>
          <w:szCs w:val="12"/>
          <w:lang w:val="en-GB" w:eastAsia="es-ES"/>
        </w:rPr>
        <w:t>\n</w:t>
      </w:r>
      <w:r w:rsidRPr="00DA479C">
        <w:rPr>
          <w:rFonts w:ascii="Consolas" w:eastAsia="Times New Roman" w:hAnsi="Consolas" w:cs="Times New Roman"/>
          <w:color w:val="CE9178"/>
          <w:sz w:val="12"/>
          <w:szCs w:val="12"/>
          <w:lang w:val="en-GB" w:eastAsia="es-ES"/>
        </w:rPr>
        <w:t>'</w:t>
      </w:r>
      <w:r w:rsidRPr="00DA479C">
        <w:rPr>
          <w:rFonts w:ascii="Consolas" w:eastAsia="Times New Roman" w:hAnsi="Consolas" w:cs="Times New Roman"/>
          <w:color w:val="FFFFFF"/>
          <w:sz w:val="12"/>
          <w:szCs w:val="12"/>
          <w:lang w:val="en-GB" w:eastAsia="es-ES"/>
        </w:rPr>
        <w:t>)</w:t>
      </w:r>
    </w:p>
    <w:p w14:paraId="4E760149" w14:textId="77777777" w:rsidR="00DA479C" w:rsidRPr="00DA479C" w:rsidRDefault="00DA479C" w:rsidP="00DA479C">
      <w:pPr>
        <w:shd w:val="clear" w:color="auto" w:fill="000000"/>
        <w:spacing w:after="0" w:line="285" w:lineRule="atLeast"/>
        <w:rPr>
          <w:rFonts w:ascii="Consolas" w:eastAsia="Times New Roman" w:hAnsi="Consolas" w:cs="Times New Roman"/>
          <w:color w:val="FFFFFF"/>
          <w:sz w:val="12"/>
          <w:szCs w:val="12"/>
          <w:lang w:val="en-GB" w:eastAsia="es-ES"/>
        </w:rPr>
      </w:pPr>
      <w:r w:rsidRPr="00DA479C">
        <w:rPr>
          <w:rFonts w:ascii="Consolas" w:eastAsia="Times New Roman" w:hAnsi="Consolas" w:cs="Times New Roman"/>
          <w:color w:val="FFFFFF"/>
          <w:sz w:val="12"/>
          <w:szCs w:val="12"/>
          <w:lang w:val="en-GB" w:eastAsia="es-ES"/>
        </w:rPr>
        <w:t xml:space="preserve">            </w:t>
      </w:r>
      <w:proofErr w:type="gramStart"/>
      <w:r w:rsidRPr="00DA479C">
        <w:rPr>
          <w:rFonts w:ascii="Consolas" w:eastAsia="Times New Roman" w:hAnsi="Consolas" w:cs="Times New Roman"/>
          <w:color w:val="DCDCAA"/>
          <w:sz w:val="12"/>
          <w:szCs w:val="12"/>
          <w:lang w:val="en-GB" w:eastAsia="es-ES"/>
        </w:rPr>
        <w:t>print</w:t>
      </w:r>
      <w:r w:rsidRPr="00DA479C">
        <w:rPr>
          <w:rFonts w:ascii="Consolas" w:eastAsia="Times New Roman" w:hAnsi="Consolas" w:cs="Times New Roman"/>
          <w:color w:val="FFFFFF"/>
          <w:sz w:val="12"/>
          <w:szCs w:val="12"/>
          <w:lang w:val="en-GB" w:eastAsia="es-ES"/>
        </w:rPr>
        <w:t>(</w:t>
      </w:r>
      <w:proofErr w:type="gramEnd"/>
      <w:r w:rsidRPr="00DA479C">
        <w:rPr>
          <w:rFonts w:ascii="Consolas" w:eastAsia="Times New Roman" w:hAnsi="Consolas" w:cs="Times New Roman"/>
          <w:color w:val="CE9178"/>
          <w:sz w:val="12"/>
          <w:szCs w:val="12"/>
          <w:lang w:val="en-GB" w:eastAsia="es-ES"/>
        </w:rPr>
        <w:t>"... GENERATING AUTOMATIC COMMANDS...</w:t>
      </w:r>
      <w:r w:rsidRPr="00DA479C">
        <w:rPr>
          <w:rFonts w:ascii="Consolas" w:eastAsia="Times New Roman" w:hAnsi="Consolas" w:cs="Times New Roman"/>
          <w:color w:val="569CD6"/>
          <w:sz w:val="12"/>
          <w:szCs w:val="12"/>
          <w:lang w:val="en-GB" w:eastAsia="es-ES"/>
        </w:rPr>
        <w:t>\n</w:t>
      </w:r>
      <w:r w:rsidRPr="00DA479C">
        <w:rPr>
          <w:rFonts w:ascii="Consolas" w:eastAsia="Times New Roman" w:hAnsi="Consolas" w:cs="Times New Roman"/>
          <w:color w:val="CE9178"/>
          <w:sz w:val="12"/>
          <w:szCs w:val="12"/>
          <w:lang w:val="en-GB" w:eastAsia="es-ES"/>
        </w:rPr>
        <w:t>"</w:t>
      </w:r>
      <w:r w:rsidRPr="00DA479C">
        <w:rPr>
          <w:rFonts w:ascii="Consolas" w:eastAsia="Times New Roman" w:hAnsi="Consolas" w:cs="Times New Roman"/>
          <w:color w:val="FFFFFF"/>
          <w:sz w:val="12"/>
          <w:szCs w:val="12"/>
          <w:lang w:val="en-GB" w:eastAsia="es-ES"/>
        </w:rPr>
        <w:t>)</w:t>
      </w:r>
    </w:p>
    <w:p w14:paraId="201C1FDE" w14:textId="77777777" w:rsidR="00DA479C" w:rsidRPr="00DA479C" w:rsidRDefault="00DA479C" w:rsidP="00DA479C">
      <w:pPr>
        <w:shd w:val="clear" w:color="auto" w:fill="000000"/>
        <w:spacing w:after="0" w:line="285" w:lineRule="atLeast"/>
        <w:rPr>
          <w:rFonts w:ascii="Consolas" w:eastAsia="Times New Roman" w:hAnsi="Consolas" w:cs="Times New Roman"/>
          <w:color w:val="FFFFFF"/>
          <w:sz w:val="12"/>
          <w:szCs w:val="12"/>
          <w:lang w:val="en-GB" w:eastAsia="es-ES"/>
        </w:rPr>
      </w:pPr>
    </w:p>
    <w:p w14:paraId="71FF5306" w14:textId="77777777" w:rsidR="00DA479C" w:rsidRPr="00DA479C" w:rsidRDefault="00DA479C" w:rsidP="00DA479C">
      <w:pPr>
        <w:shd w:val="clear" w:color="auto" w:fill="000000"/>
        <w:spacing w:after="0" w:line="285" w:lineRule="atLeast"/>
        <w:rPr>
          <w:rFonts w:ascii="Consolas" w:eastAsia="Times New Roman" w:hAnsi="Consolas" w:cs="Times New Roman"/>
          <w:color w:val="FFFFFF"/>
          <w:sz w:val="12"/>
          <w:szCs w:val="12"/>
          <w:lang w:val="en-GB" w:eastAsia="es-ES"/>
        </w:rPr>
      </w:pPr>
      <w:r w:rsidRPr="00DA479C">
        <w:rPr>
          <w:rFonts w:ascii="Consolas" w:eastAsia="Times New Roman" w:hAnsi="Consolas" w:cs="Times New Roman"/>
          <w:color w:val="FFFFFF"/>
          <w:sz w:val="12"/>
          <w:szCs w:val="12"/>
          <w:lang w:val="en-GB" w:eastAsia="es-ES"/>
        </w:rPr>
        <w:t xml:space="preserve">            </w:t>
      </w:r>
      <w:proofErr w:type="gramStart"/>
      <w:r w:rsidRPr="00DA479C">
        <w:rPr>
          <w:rFonts w:ascii="Consolas" w:eastAsia="Times New Roman" w:hAnsi="Consolas" w:cs="Times New Roman"/>
          <w:color w:val="9CDCFE"/>
          <w:sz w:val="12"/>
          <w:szCs w:val="12"/>
          <w:lang w:val="en-GB" w:eastAsia="es-ES"/>
        </w:rPr>
        <w:t>latitudes</w:t>
      </w:r>
      <w:r w:rsidRPr="00DA479C">
        <w:rPr>
          <w:rFonts w:ascii="Consolas" w:eastAsia="Times New Roman" w:hAnsi="Consolas" w:cs="Times New Roman"/>
          <w:color w:val="FFFFFF"/>
          <w:sz w:val="12"/>
          <w:szCs w:val="12"/>
          <w:lang w:val="en-GB" w:eastAsia="es-ES"/>
        </w:rPr>
        <w:t xml:space="preserve">  </w:t>
      </w:r>
      <w:r w:rsidRPr="00DA479C">
        <w:rPr>
          <w:rFonts w:ascii="Consolas" w:eastAsia="Times New Roman" w:hAnsi="Consolas" w:cs="Times New Roman"/>
          <w:color w:val="D4D4D4"/>
          <w:sz w:val="12"/>
          <w:szCs w:val="12"/>
          <w:lang w:val="en-GB" w:eastAsia="es-ES"/>
        </w:rPr>
        <w:t>=</w:t>
      </w:r>
      <w:proofErr w:type="gramEnd"/>
      <w:r w:rsidRPr="00DA479C">
        <w:rPr>
          <w:rFonts w:ascii="Consolas" w:eastAsia="Times New Roman" w:hAnsi="Consolas" w:cs="Times New Roman"/>
          <w:color w:val="FFFFFF"/>
          <w:sz w:val="12"/>
          <w:szCs w:val="12"/>
          <w:lang w:val="en-GB" w:eastAsia="es-ES"/>
        </w:rPr>
        <w:t xml:space="preserve"> []</w:t>
      </w:r>
    </w:p>
    <w:p w14:paraId="6B21030A" w14:textId="77777777" w:rsidR="00DA479C" w:rsidRPr="00DA479C" w:rsidRDefault="00DA479C" w:rsidP="00DA479C">
      <w:pPr>
        <w:shd w:val="clear" w:color="auto" w:fill="000000"/>
        <w:spacing w:after="0" w:line="285" w:lineRule="atLeast"/>
        <w:rPr>
          <w:rFonts w:ascii="Consolas" w:eastAsia="Times New Roman" w:hAnsi="Consolas" w:cs="Times New Roman"/>
          <w:color w:val="FFFFFF"/>
          <w:sz w:val="12"/>
          <w:szCs w:val="12"/>
          <w:lang w:val="en-GB" w:eastAsia="es-ES"/>
        </w:rPr>
      </w:pPr>
      <w:r w:rsidRPr="00DA479C">
        <w:rPr>
          <w:rFonts w:ascii="Consolas" w:eastAsia="Times New Roman" w:hAnsi="Consolas" w:cs="Times New Roman"/>
          <w:color w:val="FFFFFF"/>
          <w:sz w:val="12"/>
          <w:szCs w:val="12"/>
          <w:lang w:val="en-GB" w:eastAsia="es-ES"/>
        </w:rPr>
        <w:t xml:space="preserve">            </w:t>
      </w:r>
      <w:r w:rsidRPr="00DA479C">
        <w:rPr>
          <w:rFonts w:ascii="Consolas" w:eastAsia="Times New Roman" w:hAnsi="Consolas" w:cs="Times New Roman"/>
          <w:color w:val="9CDCFE"/>
          <w:sz w:val="12"/>
          <w:szCs w:val="12"/>
          <w:lang w:val="en-GB" w:eastAsia="es-ES"/>
        </w:rPr>
        <w:t>longitudes</w:t>
      </w:r>
      <w:r w:rsidRPr="00DA479C">
        <w:rPr>
          <w:rFonts w:ascii="Consolas" w:eastAsia="Times New Roman" w:hAnsi="Consolas" w:cs="Times New Roman"/>
          <w:color w:val="FFFFFF"/>
          <w:sz w:val="12"/>
          <w:szCs w:val="12"/>
          <w:lang w:val="en-GB" w:eastAsia="es-ES"/>
        </w:rPr>
        <w:t xml:space="preserve"> </w:t>
      </w:r>
      <w:r w:rsidRPr="00DA479C">
        <w:rPr>
          <w:rFonts w:ascii="Consolas" w:eastAsia="Times New Roman" w:hAnsi="Consolas" w:cs="Times New Roman"/>
          <w:color w:val="D4D4D4"/>
          <w:sz w:val="12"/>
          <w:szCs w:val="12"/>
          <w:lang w:val="en-GB" w:eastAsia="es-ES"/>
        </w:rPr>
        <w:t>=</w:t>
      </w:r>
      <w:r w:rsidRPr="00DA479C">
        <w:rPr>
          <w:rFonts w:ascii="Consolas" w:eastAsia="Times New Roman" w:hAnsi="Consolas" w:cs="Times New Roman"/>
          <w:color w:val="FFFFFF"/>
          <w:sz w:val="12"/>
          <w:szCs w:val="12"/>
          <w:lang w:val="en-GB" w:eastAsia="es-ES"/>
        </w:rPr>
        <w:t xml:space="preserve"> []</w:t>
      </w:r>
    </w:p>
    <w:p w14:paraId="6C7E8C31" w14:textId="77777777" w:rsidR="00DA479C" w:rsidRPr="00DA479C" w:rsidRDefault="00DA479C" w:rsidP="00DA479C">
      <w:pPr>
        <w:shd w:val="clear" w:color="auto" w:fill="000000"/>
        <w:spacing w:after="0" w:line="285" w:lineRule="atLeast"/>
        <w:rPr>
          <w:rFonts w:ascii="Consolas" w:eastAsia="Times New Roman" w:hAnsi="Consolas" w:cs="Times New Roman"/>
          <w:color w:val="FFFFFF"/>
          <w:sz w:val="12"/>
          <w:szCs w:val="12"/>
          <w:lang w:val="en-GB" w:eastAsia="es-ES"/>
        </w:rPr>
      </w:pPr>
    </w:p>
    <w:p w14:paraId="4DD533DA" w14:textId="77777777" w:rsidR="00DA479C" w:rsidRPr="00DA479C" w:rsidRDefault="00DA479C" w:rsidP="00DA479C">
      <w:pPr>
        <w:shd w:val="clear" w:color="auto" w:fill="000000"/>
        <w:spacing w:after="0" w:line="285" w:lineRule="atLeast"/>
        <w:rPr>
          <w:rFonts w:ascii="Consolas" w:eastAsia="Times New Roman" w:hAnsi="Consolas" w:cs="Times New Roman"/>
          <w:color w:val="FFFFFF"/>
          <w:sz w:val="12"/>
          <w:szCs w:val="12"/>
          <w:lang w:val="en-GB" w:eastAsia="es-ES"/>
        </w:rPr>
      </w:pPr>
      <w:r w:rsidRPr="00DA479C">
        <w:rPr>
          <w:rFonts w:ascii="Consolas" w:eastAsia="Times New Roman" w:hAnsi="Consolas" w:cs="Times New Roman"/>
          <w:color w:val="FFFFFF"/>
          <w:sz w:val="12"/>
          <w:szCs w:val="12"/>
          <w:lang w:val="en-GB" w:eastAsia="es-ES"/>
        </w:rPr>
        <w:t xml:space="preserve">            </w:t>
      </w:r>
      <w:r w:rsidRPr="00DA479C">
        <w:rPr>
          <w:rFonts w:ascii="Consolas" w:eastAsia="Times New Roman" w:hAnsi="Consolas" w:cs="Times New Roman"/>
          <w:color w:val="7CA668"/>
          <w:sz w:val="12"/>
          <w:szCs w:val="12"/>
          <w:lang w:val="en-GB" w:eastAsia="es-ES"/>
        </w:rPr>
        <w:t># Get coordinates of current tasks of Rovers with no auto commands</w:t>
      </w:r>
    </w:p>
    <w:p w14:paraId="07331C5F" w14:textId="77777777" w:rsidR="00DA479C" w:rsidRPr="00DA479C" w:rsidRDefault="00DA479C" w:rsidP="00DA479C">
      <w:pPr>
        <w:shd w:val="clear" w:color="auto" w:fill="000000"/>
        <w:spacing w:after="0" w:line="285" w:lineRule="atLeast"/>
        <w:rPr>
          <w:rFonts w:ascii="Consolas" w:eastAsia="Times New Roman" w:hAnsi="Consolas" w:cs="Times New Roman"/>
          <w:color w:val="FFFFFF"/>
          <w:sz w:val="12"/>
          <w:szCs w:val="12"/>
          <w:lang w:val="en-GB" w:eastAsia="es-ES"/>
        </w:rPr>
      </w:pPr>
      <w:r w:rsidRPr="00DA479C">
        <w:rPr>
          <w:rFonts w:ascii="Consolas" w:eastAsia="Times New Roman" w:hAnsi="Consolas" w:cs="Times New Roman"/>
          <w:color w:val="FFFFFF"/>
          <w:sz w:val="12"/>
          <w:szCs w:val="12"/>
          <w:lang w:val="en-GB" w:eastAsia="es-ES"/>
        </w:rPr>
        <w:t xml:space="preserve">            </w:t>
      </w:r>
      <w:r w:rsidRPr="00DA479C">
        <w:rPr>
          <w:rFonts w:ascii="Consolas" w:eastAsia="Times New Roman" w:hAnsi="Consolas" w:cs="Times New Roman"/>
          <w:color w:val="C586C0"/>
          <w:sz w:val="12"/>
          <w:szCs w:val="12"/>
          <w:lang w:val="en-GB" w:eastAsia="es-ES"/>
        </w:rPr>
        <w:t>for</w:t>
      </w:r>
      <w:r w:rsidRPr="00DA479C">
        <w:rPr>
          <w:rFonts w:ascii="Consolas" w:eastAsia="Times New Roman" w:hAnsi="Consolas" w:cs="Times New Roman"/>
          <w:color w:val="FFFFFF"/>
          <w:sz w:val="12"/>
          <w:szCs w:val="12"/>
          <w:lang w:val="en-GB" w:eastAsia="es-ES"/>
        </w:rPr>
        <w:t xml:space="preserve"> </w:t>
      </w:r>
      <w:r w:rsidRPr="00DA479C">
        <w:rPr>
          <w:rFonts w:ascii="Consolas" w:eastAsia="Times New Roman" w:hAnsi="Consolas" w:cs="Times New Roman"/>
          <w:color w:val="9CDCFE"/>
          <w:sz w:val="12"/>
          <w:szCs w:val="12"/>
          <w:lang w:val="en-GB" w:eastAsia="es-ES"/>
        </w:rPr>
        <w:t>rover</w:t>
      </w:r>
      <w:r w:rsidRPr="00DA479C">
        <w:rPr>
          <w:rFonts w:ascii="Consolas" w:eastAsia="Times New Roman" w:hAnsi="Consolas" w:cs="Times New Roman"/>
          <w:color w:val="FFFFFF"/>
          <w:sz w:val="12"/>
          <w:szCs w:val="12"/>
          <w:lang w:val="en-GB" w:eastAsia="es-ES"/>
        </w:rPr>
        <w:t xml:space="preserve"> </w:t>
      </w:r>
      <w:r w:rsidRPr="00DA479C">
        <w:rPr>
          <w:rFonts w:ascii="Consolas" w:eastAsia="Times New Roman" w:hAnsi="Consolas" w:cs="Times New Roman"/>
          <w:color w:val="C586C0"/>
          <w:sz w:val="12"/>
          <w:szCs w:val="12"/>
          <w:lang w:val="en-GB" w:eastAsia="es-ES"/>
        </w:rPr>
        <w:t>in</w:t>
      </w:r>
      <w:r w:rsidRPr="00DA479C">
        <w:rPr>
          <w:rFonts w:ascii="Consolas" w:eastAsia="Times New Roman" w:hAnsi="Consolas" w:cs="Times New Roman"/>
          <w:color w:val="FFFFFF"/>
          <w:sz w:val="12"/>
          <w:szCs w:val="12"/>
          <w:lang w:val="en-GB" w:eastAsia="es-ES"/>
        </w:rPr>
        <w:t xml:space="preserve"> </w:t>
      </w:r>
      <w:r w:rsidRPr="00DA479C">
        <w:rPr>
          <w:rFonts w:ascii="Consolas" w:eastAsia="Times New Roman" w:hAnsi="Consolas" w:cs="Times New Roman"/>
          <w:color w:val="9CDCFE"/>
          <w:sz w:val="12"/>
          <w:szCs w:val="12"/>
          <w:lang w:val="en-GB" w:eastAsia="es-ES"/>
        </w:rPr>
        <w:t>missing</w:t>
      </w:r>
      <w:r w:rsidRPr="00DA479C">
        <w:rPr>
          <w:rFonts w:ascii="Consolas" w:eastAsia="Times New Roman" w:hAnsi="Consolas" w:cs="Times New Roman"/>
          <w:color w:val="FFFFFF"/>
          <w:sz w:val="12"/>
          <w:szCs w:val="12"/>
          <w:lang w:val="en-GB" w:eastAsia="es-ES"/>
        </w:rPr>
        <w:t>:    </w:t>
      </w:r>
    </w:p>
    <w:p w14:paraId="4ED42ABF" w14:textId="77777777" w:rsidR="00DA479C" w:rsidRPr="00DA479C" w:rsidRDefault="00DA479C" w:rsidP="00DA479C">
      <w:pPr>
        <w:shd w:val="clear" w:color="auto" w:fill="000000"/>
        <w:spacing w:after="0" w:line="285" w:lineRule="atLeast"/>
        <w:rPr>
          <w:rFonts w:ascii="Consolas" w:eastAsia="Times New Roman" w:hAnsi="Consolas" w:cs="Times New Roman"/>
          <w:color w:val="FFFFFF"/>
          <w:sz w:val="12"/>
          <w:szCs w:val="12"/>
          <w:lang w:val="en-GB" w:eastAsia="es-ES"/>
        </w:rPr>
      </w:pPr>
      <w:r w:rsidRPr="00DA479C">
        <w:rPr>
          <w:rFonts w:ascii="Consolas" w:eastAsia="Times New Roman" w:hAnsi="Consolas" w:cs="Times New Roman"/>
          <w:color w:val="FFFFFF"/>
          <w:sz w:val="12"/>
          <w:szCs w:val="12"/>
          <w:lang w:val="en-GB" w:eastAsia="es-ES"/>
        </w:rPr>
        <w:t xml:space="preserve">                </w:t>
      </w:r>
    </w:p>
    <w:p w14:paraId="3C78D11B" w14:textId="77777777" w:rsidR="00DA479C" w:rsidRPr="00DA479C" w:rsidRDefault="00DA479C" w:rsidP="00DA479C">
      <w:pPr>
        <w:shd w:val="clear" w:color="auto" w:fill="000000"/>
        <w:spacing w:after="0" w:line="285" w:lineRule="atLeast"/>
        <w:rPr>
          <w:rFonts w:ascii="Consolas" w:eastAsia="Times New Roman" w:hAnsi="Consolas" w:cs="Times New Roman"/>
          <w:color w:val="FFFFFF"/>
          <w:sz w:val="12"/>
          <w:szCs w:val="12"/>
          <w:lang w:val="en-GB" w:eastAsia="es-ES"/>
        </w:rPr>
      </w:pPr>
      <w:r w:rsidRPr="00DA479C">
        <w:rPr>
          <w:rFonts w:ascii="Consolas" w:eastAsia="Times New Roman" w:hAnsi="Consolas" w:cs="Times New Roman"/>
          <w:color w:val="FFFFFF"/>
          <w:sz w:val="12"/>
          <w:szCs w:val="12"/>
          <w:lang w:val="en-GB" w:eastAsia="es-ES"/>
        </w:rPr>
        <w:t xml:space="preserve">                </w:t>
      </w:r>
      <w:proofErr w:type="gramStart"/>
      <w:r w:rsidRPr="00DA479C">
        <w:rPr>
          <w:rFonts w:ascii="Consolas" w:eastAsia="Times New Roman" w:hAnsi="Consolas" w:cs="Times New Roman"/>
          <w:color w:val="DCDCAA"/>
          <w:sz w:val="12"/>
          <w:szCs w:val="12"/>
          <w:lang w:val="en-GB" w:eastAsia="es-ES"/>
        </w:rPr>
        <w:t>print</w:t>
      </w:r>
      <w:r w:rsidRPr="00DA479C">
        <w:rPr>
          <w:rFonts w:ascii="Consolas" w:eastAsia="Times New Roman" w:hAnsi="Consolas" w:cs="Times New Roman"/>
          <w:color w:val="FFFFFF"/>
          <w:sz w:val="12"/>
          <w:szCs w:val="12"/>
          <w:lang w:val="en-GB" w:eastAsia="es-ES"/>
        </w:rPr>
        <w:t>(</w:t>
      </w:r>
      <w:proofErr w:type="gramEnd"/>
      <w:r w:rsidRPr="00DA479C">
        <w:rPr>
          <w:rFonts w:ascii="Consolas" w:eastAsia="Times New Roman" w:hAnsi="Consolas" w:cs="Times New Roman"/>
          <w:color w:val="CE9178"/>
          <w:sz w:val="12"/>
          <w:szCs w:val="12"/>
          <w:lang w:val="en-GB" w:eastAsia="es-ES"/>
        </w:rPr>
        <w:t>"... CREATING AUTO PLAN FOR "</w:t>
      </w:r>
      <w:r w:rsidRPr="00DA479C">
        <w:rPr>
          <w:rFonts w:ascii="Consolas" w:eastAsia="Times New Roman" w:hAnsi="Consolas" w:cs="Times New Roman"/>
          <w:color w:val="FFFFFF"/>
          <w:sz w:val="12"/>
          <w:szCs w:val="12"/>
          <w:lang w:val="en-GB" w:eastAsia="es-ES"/>
        </w:rPr>
        <w:t xml:space="preserve"> </w:t>
      </w:r>
      <w:r w:rsidRPr="00DA479C">
        <w:rPr>
          <w:rFonts w:ascii="Consolas" w:eastAsia="Times New Roman" w:hAnsi="Consolas" w:cs="Times New Roman"/>
          <w:color w:val="D4D4D4"/>
          <w:sz w:val="12"/>
          <w:szCs w:val="12"/>
          <w:lang w:val="en-GB" w:eastAsia="es-ES"/>
        </w:rPr>
        <w:t>+</w:t>
      </w:r>
      <w:r w:rsidRPr="00DA479C">
        <w:rPr>
          <w:rFonts w:ascii="Consolas" w:eastAsia="Times New Roman" w:hAnsi="Consolas" w:cs="Times New Roman"/>
          <w:color w:val="FFFFFF"/>
          <w:sz w:val="12"/>
          <w:szCs w:val="12"/>
          <w:lang w:val="en-GB" w:eastAsia="es-ES"/>
        </w:rPr>
        <w:t xml:space="preserve"> </w:t>
      </w:r>
      <w:r w:rsidRPr="00DA479C">
        <w:rPr>
          <w:rFonts w:ascii="Consolas" w:eastAsia="Times New Roman" w:hAnsi="Consolas" w:cs="Times New Roman"/>
          <w:color w:val="4EC9B0"/>
          <w:sz w:val="12"/>
          <w:szCs w:val="12"/>
          <w:lang w:val="en-GB" w:eastAsia="es-ES"/>
        </w:rPr>
        <w:t>str</w:t>
      </w:r>
      <w:r w:rsidRPr="00DA479C">
        <w:rPr>
          <w:rFonts w:ascii="Consolas" w:eastAsia="Times New Roman" w:hAnsi="Consolas" w:cs="Times New Roman"/>
          <w:color w:val="FFFFFF"/>
          <w:sz w:val="12"/>
          <w:szCs w:val="12"/>
          <w:lang w:val="en-GB" w:eastAsia="es-ES"/>
        </w:rPr>
        <w:t>(</w:t>
      </w:r>
      <w:r w:rsidRPr="00DA479C">
        <w:rPr>
          <w:rFonts w:ascii="Consolas" w:eastAsia="Times New Roman" w:hAnsi="Consolas" w:cs="Times New Roman"/>
          <w:color w:val="9CDCFE"/>
          <w:sz w:val="12"/>
          <w:szCs w:val="12"/>
          <w:lang w:val="en-GB" w:eastAsia="es-ES"/>
        </w:rPr>
        <w:t>rover</w:t>
      </w:r>
      <w:r w:rsidRPr="00DA479C">
        <w:rPr>
          <w:rFonts w:ascii="Consolas" w:eastAsia="Times New Roman" w:hAnsi="Consolas" w:cs="Times New Roman"/>
          <w:color w:val="FFFFFF"/>
          <w:sz w:val="12"/>
          <w:szCs w:val="12"/>
          <w:lang w:val="en-GB" w:eastAsia="es-ES"/>
        </w:rPr>
        <w:t xml:space="preserve">) </w:t>
      </w:r>
      <w:r w:rsidRPr="00DA479C">
        <w:rPr>
          <w:rFonts w:ascii="Consolas" w:eastAsia="Times New Roman" w:hAnsi="Consolas" w:cs="Times New Roman"/>
          <w:color w:val="D4D4D4"/>
          <w:sz w:val="12"/>
          <w:szCs w:val="12"/>
          <w:lang w:val="en-GB" w:eastAsia="es-ES"/>
        </w:rPr>
        <w:t>+</w:t>
      </w:r>
      <w:r w:rsidRPr="00DA479C">
        <w:rPr>
          <w:rFonts w:ascii="Consolas" w:eastAsia="Times New Roman" w:hAnsi="Consolas" w:cs="Times New Roman"/>
          <w:color w:val="FFFFFF"/>
          <w:sz w:val="12"/>
          <w:szCs w:val="12"/>
          <w:lang w:val="en-GB" w:eastAsia="es-ES"/>
        </w:rPr>
        <w:t xml:space="preserve"> </w:t>
      </w:r>
      <w:r w:rsidRPr="00DA479C">
        <w:rPr>
          <w:rFonts w:ascii="Consolas" w:eastAsia="Times New Roman" w:hAnsi="Consolas" w:cs="Times New Roman"/>
          <w:color w:val="CE9178"/>
          <w:sz w:val="12"/>
          <w:szCs w:val="12"/>
          <w:lang w:val="en-GB" w:eastAsia="es-ES"/>
        </w:rPr>
        <w:t>"...</w:t>
      </w:r>
      <w:r w:rsidRPr="00DA479C">
        <w:rPr>
          <w:rFonts w:ascii="Consolas" w:eastAsia="Times New Roman" w:hAnsi="Consolas" w:cs="Times New Roman"/>
          <w:color w:val="569CD6"/>
          <w:sz w:val="12"/>
          <w:szCs w:val="12"/>
          <w:lang w:val="en-GB" w:eastAsia="es-ES"/>
        </w:rPr>
        <w:t>\n</w:t>
      </w:r>
      <w:r w:rsidRPr="00DA479C">
        <w:rPr>
          <w:rFonts w:ascii="Consolas" w:eastAsia="Times New Roman" w:hAnsi="Consolas" w:cs="Times New Roman"/>
          <w:color w:val="CE9178"/>
          <w:sz w:val="12"/>
          <w:szCs w:val="12"/>
          <w:lang w:val="en-GB" w:eastAsia="es-ES"/>
        </w:rPr>
        <w:t>"</w:t>
      </w:r>
      <w:r w:rsidRPr="00DA479C">
        <w:rPr>
          <w:rFonts w:ascii="Consolas" w:eastAsia="Times New Roman" w:hAnsi="Consolas" w:cs="Times New Roman"/>
          <w:color w:val="FFFFFF"/>
          <w:sz w:val="12"/>
          <w:szCs w:val="12"/>
          <w:lang w:val="en-GB" w:eastAsia="es-ES"/>
        </w:rPr>
        <w:t>)</w:t>
      </w:r>
    </w:p>
    <w:p w14:paraId="01FACBFC" w14:textId="77777777" w:rsidR="00DA479C" w:rsidRPr="00DA479C" w:rsidRDefault="00DA479C" w:rsidP="00DA479C">
      <w:pPr>
        <w:shd w:val="clear" w:color="auto" w:fill="000000"/>
        <w:spacing w:after="0" w:line="285" w:lineRule="atLeast"/>
        <w:rPr>
          <w:rFonts w:ascii="Consolas" w:eastAsia="Times New Roman" w:hAnsi="Consolas" w:cs="Times New Roman"/>
          <w:color w:val="FFFFFF"/>
          <w:sz w:val="12"/>
          <w:szCs w:val="12"/>
          <w:lang w:val="en-GB" w:eastAsia="es-ES"/>
        </w:rPr>
      </w:pPr>
      <w:r w:rsidRPr="00DA479C">
        <w:rPr>
          <w:rFonts w:ascii="Consolas" w:eastAsia="Times New Roman" w:hAnsi="Consolas" w:cs="Times New Roman"/>
          <w:color w:val="FFFFFF"/>
          <w:sz w:val="12"/>
          <w:szCs w:val="12"/>
          <w:lang w:val="en-GB" w:eastAsia="es-ES"/>
        </w:rPr>
        <w:t xml:space="preserve">                </w:t>
      </w:r>
      <w:proofErr w:type="gramStart"/>
      <w:r w:rsidRPr="00DA479C">
        <w:rPr>
          <w:rFonts w:ascii="Consolas" w:eastAsia="Times New Roman" w:hAnsi="Consolas" w:cs="Times New Roman"/>
          <w:color w:val="DCDCAA"/>
          <w:sz w:val="12"/>
          <w:szCs w:val="12"/>
          <w:lang w:val="en-GB" w:eastAsia="es-ES"/>
        </w:rPr>
        <w:t>print</w:t>
      </w:r>
      <w:r w:rsidRPr="00DA479C">
        <w:rPr>
          <w:rFonts w:ascii="Consolas" w:eastAsia="Times New Roman" w:hAnsi="Consolas" w:cs="Times New Roman"/>
          <w:color w:val="FFFFFF"/>
          <w:sz w:val="12"/>
          <w:szCs w:val="12"/>
          <w:lang w:val="en-GB" w:eastAsia="es-ES"/>
        </w:rPr>
        <w:t>(</w:t>
      </w:r>
      <w:proofErr w:type="gramEnd"/>
      <w:r w:rsidRPr="00DA479C">
        <w:rPr>
          <w:rFonts w:ascii="Consolas" w:eastAsia="Times New Roman" w:hAnsi="Consolas" w:cs="Times New Roman"/>
          <w:color w:val="CE9178"/>
          <w:sz w:val="12"/>
          <w:szCs w:val="12"/>
          <w:lang w:val="en-GB" w:eastAsia="es-ES"/>
        </w:rPr>
        <w:t>"...GETTING "</w:t>
      </w:r>
      <w:r w:rsidRPr="00DA479C">
        <w:rPr>
          <w:rFonts w:ascii="Consolas" w:eastAsia="Times New Roman" w:hAnsi="Consolas" w:cs="Times New Roman"/>
          <w:color w:val="FFFFFF"/>
          <w:sz w:val="12"/>
          <w:szCs w:val="12"/>
          <w:lang w:val="en-GB" w:eastAsia="es-ES"/>
        </w:rPr>
        <w:t xml:space="preserve"> </w:t>
      </w:r>
      <w:r w:rsidRPr="00DA479C">
        <w:rPr>
          <w:rFonts w:ascii="Consolas" w:eastAsia="Times New Roman" w:hAnsi="Consolas" w:cs="Times New Roman"/>
          <w:color w:val="D4D4D4"/>
          <w:sz w:val="12"/>
          <w:szCs w:val="12"/>
          <w:lang w:val="en-GB" w:eastAsia="es-ES"/>
        </w:rPr>
        <w:t>+</w:t>
      </w:r>
      <w:r w:rsidRPr="00DA479C">
        <w:rPr>
          <w:rFonts w:ascii="Consolas" w:eastAsia="Times New Roman" w:hAnsi="Consolas" w:cs="Times New Roman"/>
          <w:color w:val="FFFFFF"/>
          <w:sz w:val="12"/>
          <w:szCs w:val="12"/>
          <w:lang w:val="en-GB" w:eastAsia="es-ES"/>
        </w:rPr>
        <w:t xml:space="preserve"> </w:t>
      </w:r>
      <w:r w:rsidRPr="00DA479C">
        <w:rPr>
          <w:rFonts w:ascii="Consolas" w:eastAsia="Times New Roman" w:hAnsi="Consolas" w:cs="Times New Roman"/>
          <w:color w:val="4EC9B0"/>
          <w:sz w:val="12"/>
          <w:szCs w:val="12"/>
          <w:lang w:val="en-GB" w:eastAsia="es-ES"/>
        </w:rPr>
        <w:t>str</w:t>
      </w:r>
      <w:r w:rsidRPr="00DA479C">
        <w:rPr>
          <w:rFonts w:ascii="Consolas" w:eastAsia="Times New Roman" w:hAnsi="Consolas" w:cs="Times New Roman"/>
          <w:color w:val="FFFFFF"/>
          <w:sz w:val="12"/>
          <w:szCs w:val="12"/>
          <w:lang w:val="en-GB" w:eastAsia="es-ES"/>
        </w:rPr>
        <w:t>(</w:t>
      </w:r>
      <w:r w:rsidRPr="00DA479C">
        <w:rPr>
          <w:rFonts w:ascii="Consolas" w:eastAsia="Times New Roman" w:hAnsi="Consolas" w:cs="Times New Roman"/>
          <w:color w:val="9CDCFE"/>
          <w:sz w:val="12"/>
          <w:szCs w:val="12"/>
          <w:lang w:val="en-GB" w:eastAsia="es-ES"/>
        </w:rPr>
        <w:t>rover</w:t>
      </w:r>
      <w:r w:rsidRPr="00DA479C">
        <w:rPr>
          <w:rFonts w:ascii="Consolas" w:eastAsia="Times New Roman" w:hAnsi="Consolas" w:cs="Times New Roman"/>
          <w:color w:val="FFFFFF"/>
          <w:sz w:val="12"/>
          <w:szCs w:val="12"/>
          <w:lang w:val="en-GB" w:eastAsia="es-ES"/>
        </w:rPr>
        <w:t xml:space="preserve">) </w:t>
      </w:r>
      <w:r w:rsidRPr="00DA479C">
        <w:rPr>
          <w:rFonts w:ascii="Consolas" w:eastAsia="Times New Roman" w:hAnsi="Consolas" w:cs="Times New Roman"/>
          <w:color w:val="D4D4D4"/>
          <w:sz w:val="12"/>
          <w:szCs w:val="12"/>
          <w:lang w:val="en-GB" w:eastAsia="es-ES"/>
        </w:rPr>
        <w:t>+</w:t>
      </w:r>
      <w:r w:rsidRPr="00DA479C">
        <w:rPr>
          <w:rFonts w:ascii="Consolas" w:eastAsia="Times New Roman" w:hAnsi="Consolas" w:cs="Times New Roman"/>
          <w:color w:val="FFFFFF"/>
          <w:sz w:val="12"/>
          <w:szCs w:val="12"/>
          <w:lang w:val="en-GB" w:eastAsia="es-ES"/>
        </w:rPr>
        <w:t xml:space="preserve"> </w:t>
      </w:r>
      <w:r w:rsidRPr="00DA479C">
        <w:rPr>
          <w:rFonts w:ascii="Consolas" w:eastAsia="Times New Roman" w:hAnsi="Consolas" w:cs="Times New Roman"/>
          <w:color w:val="CE9178"/>
          <w:sz w:val="12"/>
          <w:szCs w:val="12"/>
          <w:lang w:val="en-GB" w:eastAsia="es-ES"/>
        </w:rPr>
        <w:t>" COORDINATES...</w:t>
      </w:r>
      <w:r w:rsidRPr="00DA479C">
        <w:rPr>
          <w:rFonts w:ascii="Consolas" w:eastAsia="Times New Roman" w:hAnsi="Consolas" w:cs="Times New Roman"/>
          <w:color w:val="569CD6"/>
          <w:sz w:val="12"/>
          <w:szCs w:val="12"/>
          <w:lang w:val="en-GB" w:eastAsia="es-ES"/>
        </w:rPr>
        <w:t>\n</w:t>
      </w:r>
      <w:r w:rsidRPr="00DA479C">
        <w:rPr>
          <w:rFonts w:ascii="Consolas" w:eastAsia="Times New Roman" w:hAnsi="Consolas" w:cs="Times New Roman"/>
          <w:color w:val="CE9178"/>
          <w:sz w:val="12"/>
          <w:szCs w:val="12"/>
          <w:lang w:val="en-GB" w:eastAsia="es-ES"/>
        </w:rPr>
        <w:t>"</w:t>
      </w:r>
      <w:r w:rsidRPr="00DA479C">
        <w:rPr>
          <w:rFonts w:ascii="Consolas" w:eastAsia="Times New Roman" w:hAnsi="Consolas" w:cs="Times New Roman"/>
          <w:color w:val="FFFFFF"/>
          <w:sz w:val="12"/>
          <w:szCs w:val="12"/>
          <w:lang w:val="en-GB" w:eastAsia="es-ES"/>
        </w:rPr>
        <w:t>)</w:t>
      </w:r>
    </w:p>
    <w:p w14:paraId="0D70277D" w14:textId="77777777" w:rsidR="00DA479C" w:rsidRPr="00DA479C" w:rsidRDefault="00DA479C" w:rsidP="00DA479C">
      <w:pPr>
        <w:shd w:val="clear" w:color="auto" w:fill="000000"/>
        <w:spacing w:after="0" w:line="285" w:lineRule="atLeast"/>
        <w:rPr>
          <w:rFonts w:ascii="Consolas" w:eastAsia="Times New Roman" w:hAnsi="Consolas" w:cs="Times New Roman"/>
          <w:color w:val="FFFFFF"/>
          <w:sz w:val="12"/>
          <w:szCs w:val="12"/>
          <w:lang w:val="en-GB" w:eastAsia="es-ES"/>
        </w:rPr>
      </w:pPr>
    </w:p>
    <w:p w14:paraId="22A7AEF2" w14:textId="77777777" w:rsidR="00DA479C" w:rsidRPr="00DA479C" w:rsidRDefault="00DA479C" w:rsidP="00DA479C">
      <w:pPr>
        <w:shd w:val="clear" w:color="auto" w:fill="000000"/>
        <w:spacing w:after="0" w:line="285" w:lineRule="atLeast"/>
        <w:rPr>
          <w:rFonts w:ascii="Consolas" w:eastAsia="Times New Roman" w:hAnsi="Consolas" w:cs="Times New Roman"/>
          <w:color w:val="FFFFFF"/>
          <w:sz w:val="12"/>
          <w:szCs w:val="12"/>
          <w:lang w:val="en-GB" w:eastAsia="es-ES"/>
        </w:rPr>
      </w:pPr>
      <w:r w:rsidRPr="00DA479C">
        <w:rPr>
          <w:rFonts w:ascii="Consolas" w:eastAsia="Times New Roman" w:hAnsi="Consolas" w:cs="Times New Roman"/>
          <w:color w:val="FFFFFF"/>
          <w:sz w:val="12"/>
          <w:szCs w:val="12"/>
          <w:lang w:val="en-GB" w:eastAsia="es-ES"/>
        </w:rPr>
        <w:t xml:space="preserve">                </w:t>
      </w:r>
      <w:r w:rsidRPr="00DA479C">
        <w:rPr>
          <w:rFonts w:ascii="Consolas" w:eastAsia="Times New Roman" w:hAnsi="Consolas" w:cs="Times New Roman"/>
          <w:color w:val="7CA668"/>
          <w:sz w:val="12"/>
          <w:szCs w:val="12"/>
          <w:lang w:val="en-GB" w:eastAsia="es-ES"/>
        </w:rPr>
        <w:t># Check if rover has a current task assigned</w:t>
      </w:r>
    </w:p>
    <w:p w14:paraId="15EF3DCD" w14:textId="77777777" w:rsidR="00DA479C" w:rsidRPr="00DA479C" w:rsidRDefault="00DA479C" w:rsidP="00DA479C">
      <w:pPr>
        <w:shd w:val="clear" w:color="auto" w:fill="000000"/>
        <w:spacing w:after="0" w:line="285" w:lineRule="atLeast"/>
        <w:rPr>
          <w:rFonts w:ascii="Consolas" w:eastAsia="Times New Roman" w:hAnsi="Consolas" w:cs="Times New Roman"/>
          <w:color w:val="FFFFFF"/>
          <w:sz w:val="12"/>
          <w:szCs w:val="12"/>
          <w:lang w:val="en-GB" w:eastAsia="es-ES"/>
        </w:rPr>
      </w:pPr>
      <w:r w:rsidRPr="00DA479C">
        <w:rPr>
          <w:rFonts w:ascii="Consolas" w:eastAsia="Times New Roman" w:hAnsi="Consolas" w:cs="Times New Roman"/>
          <w:color w:val="FFFFFF"/>
          <w:sz w:val="12"/>
          <w:szCs w:val="12"/>
          <w:lang w:val="en-GB" w:eastAsia="es-ES"/>
        </w:rPr>
        <w:t xml:space="preserve">                </w:t>
      </w:r>
      <w:proofErr w:type="gramStart"/>
      <w:r w:rsidRPr="00DA479C">
        <w:rPr>
          <w:rFonts w:ascii="Consolas" w:eastAsia="Times New Roman" w:hAnsi="Consolas" w:cs="Times New Roman"/>
          <w:color w:val="9CDCFE"/>
          <w:sz w:val="12"/>
          <w:szCs w:val="12"/>
          <w:lang w:val="en-GB" w:eastAsia="es-ES"/>
        </w:rPr>
        <w:t>matches</w:t>
      </w:r>
      <w:r w:rsidRPr="00DA479C">
        <w:rPr>
          <w:rFonts w:ascii="Consolas" w:eastAsia="Times New Roman" w:hAnsi="Consolas" w:cs="Times New Roman"/>
          <w:color w:val="FFFFFF"/>
          <w:sz w:val="12"/>
          <w:szCs w:val="12"/>
          <w:lang w:val="en-GB" w:eastAsia="es-ES"/>
        </w:rPr>
        <w:t xml:space="preserve">  </w:t>
      </w:r>
      <w:r w:rsidRPr="00DA479C">
        <w:rPr>
          <w:rFonts w:ascii="Consolas" w:eastAsia="Times New Roman" w:hAnsi="Consolas" w:cs="Times New Roman"/>
          <w:color w:val="D4D4D4"/>
          <w:sz w:val="12"/>
          <w:szCs w:val="12"/>
          <w:lang w:val="en-GB" w:eastAsia="es-ES"/>
        </w:rPr>
        <w:t>=</w:t>
      </w:r>
      <w:proofErr w:type="gramEnd"/>
      <w:r w:rsidRPr="00DA479C">
        <w:rPr>
          <w:rFonts w:ascii="Consolas" w:eastAsia="Times New Roman" w:hAnsi="Consolas" w:cs="Times New Roman"/>
          <w:color w:val="FFFFFF"/>
          <w:sz w:val="12"/>
          <w:szCs w:val="12"/>
          <w:lang w:val="en-GB" w:eastAsia="es-ES"/>
        </w:rPr>
        <w:t xml:space="preserve"> [</w:t>
      </w:r>
      <w:r w:rsidRPr="00DA479C">
        <w:rPr>
          <w:rFonts w:ascii="Consolas" w:eastAsia="Times New Roman" w:hAnsi="Consolas" w:cs="Times New Roman"/>
          <w:color w:val="9CDCFE"/>
          <w:sz w:val="12"/>
          <w:szCs w:val="12"/>
          <w:lang w:val="en-GB" w:eastAsia="es-ES"/>
        </w:rPr>
        <w:t>d</w:t>
      </w:r>
      <w:r w:rsidRPr="00DA479C">
        <w:rPr>
          <w:rFonts w:ascii="Consolas" w:eastAsia="Times New Roman" w:hAnsi="Consolas" w:cs="Times New Roman"/>
          <w:color w:val="FFFFFF"/>
          <w:sz w:val="12"/>
          <w:szCs w:val="12"/>
          <w:lang w:val="en-GB" w:eastAsia="es-ES"/>
        </w:rPr>
        <w:t xml:space="preserve"> </w:t>
      </w:r>
      <w:proofErr w:type="spellStart"/>
      <w:r w:rsidRPr="00DA479C">
        <w:rPr>
          <w:rFonts w:ascii="Consolas" w:eastAsia="Times New Roman" w:hAnsi="Consolas" w:cs="Times New Roman"/>
          <w:color w:val="C586C0"/>
          <w:sz w:val="12"/>
          <w:szCs w:val="12"/>
          <w:lang w:val="en-GB" w:eastAsia="es-ES"/>
        </w:rPr>
        <w:t>for</w:t>
      </w:r>
      <w:r w:rsidRPr="00DA479C">
        <w:rPr>
          <w:rFonts w:ascii="Consolas" w:eastAsia="Times New Roman" w:hAnsi="Consolas" w:cs="Times New Roman"/>
          <w:color w:val="FFFFFF"/>
          <w:sz w:val="12"/>
          <w:szCs w:val="12"/>
          <w:lang w:val="en-GB" w:eastAsia="es-ES"/>
        </w:rPr>
        <w:t xml:space="preserve"> </w:t>
      </w:r>
      <w:r w:rsidRPr="00DA479C">
        <w:rPr>
          <w:rFonts w:ascii="Consolas" w:eastAsia="Times New Roman" w:hAnsi="Consolas" w:cs="Times New Roman"/>
          <w:color w:val="9CDCFE"/>
          <w:sz w:val="12"/>
          <w:szCs w:val="12"/>
          <w:lang w:val="en-GB" w:eastAsia="es-ES"/>
        </w:rPr>
        <w:t>d</w:t>
      </w:r>
      <w:proofErr w:type="spellEnd"/>
      <w:r w:rsidRPr="00DA479C">
        <w:rPr>
          <w:rFonts w:ascii="Consolas" w:eastAsia="Times New Roman" w:hAnsi="Consolas" w:cs="Times New Roman"/>
          <w:color w:val="FFFFFF"/>
          <w:sz w:val="12"/>
          <w:szCs w:val="12"/>
          <w:lang w:val="en-GB" w:eastAsia="es-ES"/>
        </w:rPr>
        <w:t xml:space="preserve"> </w:t>
      </w:r>
      <w:r w:rsidRPr="00DA479C">
        <w:rPr>
          <w:rFonts w:ascii="Consolas" w:eastAsia="Times New Roman" w:hAnsi="Consolas" w:cs="Times New Roman"/>
          <w:color w:val="C586C0"/>
          <w:sz w:val="12"/>
          <w:szCs w:val="12"/>
          <w:lang w:val="en-GB" w:eastAsia="es-ES"/>
        </w:rPr>
        <w:t>in</w:t>
      </w:r>
      <w:r w:rsidRPr="00DA479C">
        <w:rPr>
          <w:rFonts w:ascii="Consolas" w:eastAsia="Times New Roman" w:hAnsi="Consolas" w:cs="Times New Roman"/>
          <w:color w:val="FFFFFF"/>
          <w:sz w:val="12"/>
          <w:szCs w:val="12"/>
          <w:lang w:val="en-GB" w:eastAsia="es-ES"/>
        </w:rPr>
        <w:t xml:space="preserve"> </w:t>
      </w:r>
      <w:proofErr w:type="spellStart"/>
      <w:r w:rsidRPr="00DA479C">
        <w:rPr>
          <w:rFonts w:ascii="Consolas" w:eastAsia="Times New Roman" w:hAnsi="Consolas" w:cs="Times New Roman"/>
          <w:color w:val="9CDCFE"/>
          <w:sz w:val="12"/>
          <w:szCs w:val="12"/>
          <w:lang w:val="en-GB" w:eastAsia="es-ES"/>
        </w:rPr>
        <w:t>self</w:t>
      </w:r>
      <w:r w:rsidRPr="00DA479C">
        <w:rPr>
          <w:rFonts w:ascii="Consolas" w:eastAsia="Times New Roman" w:hAnsi="Consolas" w:cs="Times New Roman"/>
          <w:color w:val="FFFFFF"/>
          <w:sz w:val="12"/>
          <w:szCs w:val="12"/>
          <w:lang w:val="en-GB" w:eastAsia="es-ES"/>
        </w:rPr>
        <w:t>.</w:t>
      </w:r>
      <w:r w:rsidRPr="00DA479C">
        <w:rPr>
          <w:rFonts w:ascii="Consolas" w:eastAsia="Times New Roman" w:hAnsi="Consolas" w:cs="Times New Roman"/>
          <w:color w:val="9CDCFE"/>
          <w:sz w:val="12"/>
          <w:szCs w:val="12"/>
          <w:lang w:val="en-GB" w:eastAsia="es-ES"/>
        </w:rPr>
        <w:t>RoversTask</w:t>
      </w:r>
      <w:proofErr w:type="spellEnd"/>
      <w:r w:rsidRPr="00DA479C">
        <w:rPr>
          <w:rFonts w:ascii="Consolas" w:eastAsia="Times New Roman" w:hAnsi="Consolas" w:cs="Times New Roman"/>
          <w:color w:val="FFFFFF"/>
          <w:sz w:val="12"/>
          <w:szCs w:val="12"/>
          <w:lang w:val="en-GB" w:eastAsia="es-ES"/>
        </w:rPr>
        <w:t xml:space="preserve"> </w:t>
      </w:r>
      <w:r w:rsidRPr="00DA479C">
        <w:rPr>
          <w:rFonts w:ascii="Consolas" w:eastAsia="Times New Roman" w:hAnsi="Consolas" w:cs="Times New Roman"/>
          <w:color w:val="C586C0"/>
          <w:sz w:val="12"/>
          <w:szCs w:val="12"/>
          <w:lang w:val="en-GB" w:eastAsia="es-ES"/>
        </w:rPr>
        <w:t>if</w:t>
      </w:r>
      <w:r w:rsidRPr="00DA479C">
        <w:rPr>
          <w:rFonts w:ascii="Consolas" w:eastAsia="Times New Roman" w:hAnsi="Consolas" w:cs="Times New Roman"/>
          <w:color w:val="FFFFFF"/>
          <w:sz w:val="12"/>
          <w:szCs w:val="12"/>
          <w:lang w:val="en-GB" w:eastAsia="es-ES"/>
        </w:rPr>
        <w:t xml:space="preserve"> (</w:t>
      </w:r>
      <w:r w:rsidRPr="00DA479C">
        <w:rPr>
          <w:rFonts w:ascii="Consolas" w:eastAsia="Times New Roman" w:hAnsi="Consolas" w:cs="Times New Roman"/>
          <w:color w:val="9CDCFE"/>
          <w:sz w:val="12"/>
          <w:szCs w:val="12"/>
          <w:lang w:val="en-GB" w:eastAsia="es-ES"/>
        </w:rPr>
        <w:t>d</w:t>
      </w:r>
      <w:r w:rsidRPr="00DA479C">
        <w:rPr>
          <w:rFonts w:ascii="Consolas" w:eastAsia="Times New Roman" w:hAnsi="Consolas" w:cs="Times New Roman"/>
          <w:color w:val="FFFFFF"/>
          <w:sz w:val="12"/>
          <w:szCs w:val="12"/>
          <w:lang w:val="en-GB" w:eastAsia="es-ES"/>
        </w:rPr>
        <w:t>[</w:t>
      </w:r>
      <w:r w:rsidRPr="00DA479C">
        <w:rPr>
          <w:rFonts w:ascii="Consolas" w:eastAsia="Times New Roman" w:hAnsi="Consolas" w:cs="Times New Roman"/>
          <w:color w:val="B5CEA8"/>
          <w:sz w:val="12"/>
          <w:szCs w:val="12"/>
          <w:lang w:val="en-GB" w:eastAsia="es-ES"/>
        </w:rPr>
        <w:t>0</w:t>
      </w:r>
      <w:r w:rsidRPr="00DA479C">
        <w:rPr>
          <w:rFonts w:ascii="Consolas" w:eastAsia="Times New Roman" w:hAnsi="Consolas" w:cs="Times New Roman"/>
          <w:color w:val="FFFFFF"/>
          <w:sz w:val="12"/>
          <w:szCs w:val="12"/>
          <w:lang w:val="en-GB" w:eastAsia="es-ES"/>
        </w:rPr>
        <w:t xml:space="preserve">] </w:t>
      </w:r>
      <w:r w:rsidRPr="00DA479C">
        <w:rPr>
          <w:rFonts w:ascii="Consolas" w:eastAsia="Times New Roman" w:hAnsi="Consolas" w:cs="Times New Roman"/>
          <w:color w:val="D4D4D4"/>
          <w:sz w:val="12"/>
          <w:szCs w:val="12"/>
          <w:lang w:val="en-GB" w:eastAsia="es-ES"/>
        </w:rPr>
        <w:t>==</w:t>
      </w:r>
      <w:r w:rsidRPr="00DA479C">
        <w:rPr>
          <w:rFonts w:ascii="Consolas" w:eastAsia="Times New Roman" w:hAnsi="Consolas" w:cs="Times New Roman"/>
          <w:color w:val="FFFFFF"/>
          <w:sz w:val="12"/>
          <w:szCs w:val="12"/>
          <w:lang w:val="en-GB" w:eastAsia="es-ES"/>
        </w:rPr>
        <w:t xml:space="preserve"> </w:t>
      </w:r>
      <w:r w:rsidRPr="00DA479C">
        <w:rPr>
          <w:rFonts w:ascii="Consolas" w:eastAsia="Times New Roman" w:hAnsi="Consolas" w:cs="Times New Roman"/>
          <w:color w:val="9CDCFE"/>
          <w:sz w:val="12"/>
          <w:szCs w:val="12"/>
          <w:lang w:val="en-GB" w:eastAsia="es-ES"/>
        </w:rPr>
        <w:t>rover</w:t>
      </w:r>
      <w:r w:rsidRPr="00DA479C">
        <w:rPr>
          <w:rFonts w:ascii="Consolas" w:eastAsia="Times New Roman" w:hAnsi="Consolas" w:cs="Times New Roman"/>
          <w:color w:val="FFFFFF"/>
          <w:sz w:val="12"/>
          <w:szCs w:val="12"/>
          <w:lang w:val="en-GB" w:eastAsia="es-ES"/>
        </w:rPr>
        <w:t>)]                                  </w:t>
      </w:r>
    </w:p>
    <w:p w14:paraId="1622AAAE" w14:textId="77777777" w:rsidR="00DA479C" w:rsidRPr="00DA479C" w:rsidRDefault="00DA479C" w:rsidP="00DA479C">
      <w:pPr>
        <w:shd w:val="clear" w:color="auto" w:fill="000000"/>
        <w:spacing w:after="0" w:line="285" w:lineRule="atLeast"/>
        <w:rPr>
          <w:rFonts w:ascii="Consolas" w:eastAsia="Times New Roman" w:hAnsi="Consolas" w:cs="Times New Roman"/>
          <w:color w:val="FFFFFF"/>
          <w:sz w:val="12"/>
          <w:szCs w:val="12"/>
          <w:lang w:val="en-GB" w:eastAsia="es-ES"/>
        </w:rPr>
      </w:pPr>
    </w:p>
    <w:p w14:paraId="4AFA9A72" w14:textId="77777777" w:rsidR="00DA479C" w:rsidRPr="00DA479C" w:rsidRDefault="00DA479C" w:rsidP="00DA479C">
      <w:pPr>
        <w:shd w:val="clear" w:color="auto" w:fill="000000"/>
        <w:spacing w:after="0" w:line="285" w:lineRule="atLeast"/>
        <w:rPr>
          <w:rFonts w:ascii="Consolas" w:eastAsia="Times New Roman" w:hAnsi="Consolas" w:cs="Times New Roman"/>
          <w:color w:val="FFFFFF"/>
          <w:sz w:val="12"/>
          <w:szCs w:val="12"/>
          <w:lang w:val="en-GB" w:eastAsia="es-ES"/>
        </w:rPr>
      </w:pPr>
      <w:r w:rsidRPr="00DA479C">
        <w:rPr>
          <w:rFonts w:ascii="Consolas" w:eastAsia="Times New Roman" w:hAnsi="Consolas" w:cs="Times New Roman"/>
          <w:color w:val="FFFFFF"/>
          <w:sz w:val="12"/>
          <w:szCs w:val="12"/>
          <w:lang w:val="en-GB" w:eastAsia="es-ES"/>
        </w:rPr>
        <w:t xml:space="preserve">                </w:t>
      </w:r>
      <w:r w:rsidRPr="00DA479C">
        <w:rPr>
          <w:rFonts w:ascii="Consolas" w:eastAsia="Times New Roman" w:hAnsi="Consolas" w:cs="Times New Roman"/>
          <w:color w:val="7CA668"/>
          <w:sz w:val="12"/>
          <w:szCs w:val="12"/>
          <w:lang w:val="en-GB" w:eastAsia="es-ES"/>
        </w:rPr>
        <w:t># Check if rover has other tasks assigned</w:t>
      </w:r>
    </w:p>
    <w:p w14:paraId="0B03DAF6" w14:textId="77777777" w:rsidR="00DA479C" w:rsidRPr="00DA479C" w:rsidRDefault="00DA479C" w:rsidP="00DA479C">
      <w:pPr>
        <w:shd w:val="clear" w:color="auto" w:fill="000000"/>
        <w:spacing w:after="0" w:line="285" w:lineRule="atLeast"/>
        <w:rPr>
          <w:rFonts w:ascii="Consolas" w:eastAsia="Times New Roman" w:hAnsi="Consolas" w:cs="Times New Roman"/>
          <w:color w:val="FFFFFF"/>
          <w:sz w:val="12"/>
          <w:szCs w:val="12"/>
          <w:lang w:val="en-GB" w:eastAsia="es-ES"/>
        </w:rPr>
      </w:pPr>
      <w:r w:rsidRPr="00DA479C">
        <w:rPr>
          <w:rFonts w:ascii="Consolas" w:eastAsia="Times New Roman" w:hAnsi="Consolas" w:cs="Times New Roman"/>
          <w:color w:val="FFFFFF"/>
          <w:sz w:val="12"/>
          <w:szCs w:val="12"/>
          <w:lang w:val="en-GB" w:eastAsia="es-ES"/>
        </w:rPr>
        <w:t xml:space="preserve">                </w:t>
      </w:r>
      <w:r w:rsidRPr="00DA479C">
        <w:rPr>
          <w:rFonts w:ascii="Consolas" w:eastAsia="Times New Roman" w:hAnsi="Consolas" w:cs="Times New Roman"/>
          <w:color w:val="C586C0"/>
          <w:sz w:val="12"/>
          <w:szCs w:val="12"/>
          <w:lang w:val="en-GB" w:eastAsia="es-ES"/>
        </w:rPr>
        <w:t>if</w:t>
      </w:r>
      <w:r w:rsidRPr="00DA479C">
        <w:rPr>
          <w:rFonts w:ascii="Consolas" w:eastAsia="Times New Roman" w:hAnsi="Consolas" w:cs="Times New Roman"/>
          <w:color w:val="FFFFFF"/>
          <w:sz w:val="12"/>
          <w:szCs w:val="12"/>
          <w:lang w:val="en-GB" w:eastAsia="es-ES"/>
        </w:rPr>
        <w:t xml:space="preserve"> (</w:t>
      </w:r>
      <w:proofErr w:type="spellStart"/>
      <w:r w:rsidRPr="00DA479C">
        <w:rPr>
          <w:rFonts w:ascii="Consolas" w:eastAsia="Times New Roman" w:hAnsi="Consolas" w:cs="Times New Roman"/>
          <w:color w:val="DCDCAA"/>
          <w:sz w:val="12"/>
          <w:szCs w:val="12"/>
          <w:lang w:val="en-GB" w:eastAsia="es-ES"/>
        </w:rPr>
        <w:t>len</w:t>
      </w:r>
      <w:proofErr w:type="spellEnd"/>
      <w:r w:rsidRPr="00DA479C">
        <w:rPr>
          <w:rFonts w:ascii="Consolas" w:eastAsia="Times New Roman" w:hAnsi="Consolas" w:cs="Times New Roman"/>
          <w:color w:val="FFFFFF"/>
          <w:sz w:val="12"/>
          <w:szCs w:val="12"/>
          <w:lang w:val="en-GB" w:eastAsia="es-ES"/>
        </w:rPr>
        <w:t>(</w:t>
      </w:r>
      <w:r w:rsidRPr="00DA479C">
        <w:rPr>
          <w:rFonts w:ascii="Consolas" w:eastAsia="Times New Roman" w:hAnsi="Consolas" w:cs="Times New Roman"/>
          <w:color w:val="9CDCFE"/>
          <w:sz w:val="12"/>
          <w:szCs w:val="12"/>
          <w:lang w:val="en-GB" w:eastAsia="es-ES"/>
        </w:rPr>
        <w:t>matches</w:t>
      </w:r>
      <w:r w:rsidRPr="00DA479C">
        <w:rPr>
          <w:rFonts w:ascii="Consolas" w:eastAsia="Times New Roman" w:hAnsi="Consolas" w:cs="Times New Roman"/>
          <w:color w:val="FFFFFF"/>
          <w:sz w:val="12"/>
          <w:szCs w:val="12"/>
          <w:lang w:val="en-GB" w:eastAsia="es-ES"/>
        </w:rPr>
        <w:t>)</w:t>
      </w:r>
      <w:r w:rsidRPr="00DA479C">
        <w:rPr>
          <w:rFonts w:ascii="Consolas" w:eastAsia="Times New Roman" w:hAnsi="Consolas" w:cs="Times New Roman"/>
          <w:color w:val="D4D4D4"/>
          <w:sz w:val="12"/>
          <w:szCs w:val="12"/>
          <w:lang w:val="en-GB" w:eastAsia="es-ES"/>
        </w:rPr>
        <w:t>&gt;</w:t>
      </w:r>
      <w:r w:rsidRPr="00DA479C">
        <w:rPr>
          <w:rFonts w:ascii="Consolas" w:eastAsia="Times New Roman" w:hAnsi="Consolas" w:cs="Times New Roman"/>
          <w:color w:val="FFFFFF"/>
          <w:sz w:val="12"/>
          <w:szCs w:val="12"/>
          <w:lang w:val="en-GB" w:eastAsia="es-ES"/>
        </w:rPr>
        <w:t xml:space="preserve"> </w:t>
      </w:r>
      <w:r w:rsidRPr="00DA479C">
        <w:rPr>
          <w:rFonts w:ascii="Consolas" w:eastAsia="Times New Roman" w:hAnsi="Consolas" w:cs="Times New Roman"/>
          <w:color w:val="B5CEA8"/>
          <w:sz w:val="12"/>
          <w:szCs w:val="12"/>
          <w:lang w:val="en-GB" w:eastAsia="es-ES"/>
        </w:rPr>
        <w:t>0</w:t>
      </w:r>
      <w:r w:rsidRPr="00DA479C">
        <w:rPr>
          <w:rFonts w:ascii="Consolas" w:eastAsia="Times New Roman" w:hAnsi="Consolas" w:cs="Times New Roman"/>
          <w:color w:val="FFFFFF"/>
          <w:sz w:val="12"/>
          <w:szCs w:val="12"/>
          <w:lang w:val="en-GB" w:eastAsia="es-ES"/>
        </w:rPr>
        <w:t xml:space="preserve"> </w:t>
      </w:r>
      <w:r w:rsidRPr="00DA479C">
        <w:rPr>
          <w:rFonts w:ascii="Consolas" w:eastAsia="Times New Roman" w:hAnsi="Consolas" w:cs="Times New Roman"/>
          <w:color w:val="569CD6"/>
          <w:sz w:val="12"/>
          <w:szCs w:val="12"/>
          <w:lang w:val="en-GB" w:eastAsia="es-ES"/>
        </w:rPr>
        <w:t>and</w:t>
      </w:r>
      <w:r w:rsidRPr="00DA479C">
        <w:rPr>
          <w:rFonts w:ascii="Consolas" w:eastAsia="Times New Roman" w:hAnsi="Consolas" w:cs="Times New Roman"/>
          <w:color w:val="FFFFFF"/>
          <w:sz w:val="12"/>
          <w:szCs w:val="12"/>
          <w:lang w:val="en-GB" w:eastAsia="es-ES"/>
        </w:rPr>
        <w:t xml:space="preserve"> </w:t>
      </w:r>
      <w:r w:rsidRPr="00DA479C">
        <w:rPr>
          <w:rFonts w:ascii="Consolas" w:eastAsia="Times New Roman" w:hAnsi="Consolas" w:cs="Times New Roman"/>
          <w:color w:val="DCDCAA"/>
          <w:sz w:val="12"/>
          <w:szCs w:val="12"/>
          <w:lang w:val="en-GB" w:eastAsia="es-ES"/>
        </w:rPr>
        <w:t>all</w:t>
      </w:r>
      <w:r w:rsidRPr="00DA479C">
        <w:rPr>
          <w:rFonts w:ascii="Consolas" w:eastAsia="Times New Roman" w:hAnsi="Consolas" w:cs="Times New Roman"/>
          <w:color w:val="FFFFFF"/>
          <w:sz w:val="12"/>
          <w:szCs w:val="12"/>
          <w:lang w:val="en-GB" w:eastAsia="es-ES"/>
        </w:rPr>
        <w:t>(</w:t>
      </w:r>
      <w:proofErr w:type="gramStart"/>
      <w:r w:rsidRPr="00DA479C">
        <w:rPr>
          <w:rFonts w:ascii="Consolas" w:eastAsia="Times New Roman" w:hAnsi="Consolas" w:cs="Times New Roman"/>
          <w:color w:val="9CDCFE"/>
          <w:sz w:val="12"/>
          <w:szCs w:val="12"/>
          <w:lang w:val="en-GB" w:eastAsia="es-ES"/>
        </w:rPr>
        <w:t>x</w:t>
      </w:r>
      <w:r w:rsidRPr="00DA479C">
        <w:rPr>
          <w:rFonts w:ascii="Consolas" w:eastAsia="Times New Roman" w:hAnsi="Consolas" w:cs="Times New Roman"/>
          <w:color w:val="FFFFFF"/>
          <w:sz w:val="12"/>
          <w:szCs w:val="12"/>
          <w:lang w:val="en-GB" w:eastAsia="es-ES"/>
        </w:rPr>
        <w:t>[</w:t>
      </w:r>
      <w:proofErr w:type="gramEnd"/>
      <w:r w:rsidRPr="00DA479C">
        <w:rPr>
          <w:rFonts w:ascii="Consolas" w:eastAsia="Times New Roman" w:hAnsi="Consolas" w:cs="Times New Roman"/>
          <w:color w:val="B5CEA8"/>
          <w:sz w:val="12"/>
          <w:szCs w:val="12"/>
          <w:lang w:val="en-GB" w:eastAsia="es-ES"/>
        </w:rPr>
        <w:t>1</w:t>
      </w:r>
      <w:r w:rsidRPr="00DA479C">
        <w:rPr>
          <w:rFonts w:ascii="Consolas" w:eastAsia="Times New Roman" w:hAnsi="Consolas" w:cs="Times New Roman"/>
          <w:color w:val="FFFFFF"/>
          <w:sz w:val="12"/>
          <w:szCs w:val="12"/>
          <w:lang w:val="en-GB" w:eastAsia="es-ES"/>
        </w:rPr>
        <w:t xml:space="preserve">] </w:t>
      </w:r>
      <w:r w:rsidRPr="00DA479C">
        <w:rPr>
          <w:rFonts w:ascii="Consolas" w:eastAsia="Times New Roman" w:hAnsi="Consolas" w:cs="Times New Roman"/>
          <w:color w:val="C586C0"/>
          <w:sz w:val="12"/>
          <w:szCs w:val="12"/>
          <w:lang w:val="en-GB" w:eastAsia="es-ES"/>
        </w:rPr>
        <w:t>is</w:t>
      </w:r>
      <w:r w:rsidRPr="00DA479C">
        <w:rPr>
          <w:rFonts w:ascii="Consolas" w:eastAsia="Times New Roman" w:hAnsi="Consolas" w:cs="Times New Roman"/>
          <w:color w:val="FFFFFF"/>
          <w:sz w:val="12"/>
          <w:szCs w:val="12"/>
          <w:lang w:val="en-GB" w:eastAsia="es-ES"/>
        </w:rPr>
        <w:t xml:space="preserve"> </w:t>
      </w:r>
      <w:r w:rsidRPr="00DA479C">
        <w:rPr>
          <w:rFonts w:ascii="Consolas" w:eastAsia="Times New Roman" w:hAnsi="Consolas" w:cs="Times New Roman"/>
          <w:color w:val="C586C0"/>
          <w:sz w:val="12"/>
          <w:szCs w:val="12"/>
          <w:lang w:val="en-GB" w:eastAsia="es-ES"/>
        </w:rPr>
        <w:t>not</w:t>
      </w:r>
      <w:r w:rsidRPr="00DA479C">
        <w:rPr>
          <w:rFonts w:ascii="Consolas" w:eastAsia="Times New Roman" w:hAnsi="Consolas" w:cs="Times New Roman"/>
          <w:color w:val="FFFFFF"/>
          <w:sz w:val="12"/>
          <w:szCs w:val="12"/>
          <w:lang w:val="en-GB" w:eastAsia="es-ES"/>
        </w:rPr>
        <w:t xml:space="preserve"> </w:t>
      </w:r>
      <w:r w:rsidRPr="00DA479C">
        <w:rPr>
          <w:rFonts w:ascii="Consolas" w:eastAsia="Times New Roman" w:hAnsi="Consolas" w:cs="Times New Roman"/>
          <w:color w:val="569CD6"/>
          <w:sz w:val="12"/>
          <w:szCs w:val="12"/>
          <w:lang w:val="en-GB" w:eastAsia="es-ES"/>
        </w:rPr>
        <w:t>None</w:t>
      </w:r>
      <w:r w:rsidRPr="00DA479C">
        <w:rPr>
          <w:rFonts w:ascii="Consolas" w:eastAsia="Times New Roman" w:hAnsi="Consolas" w:cs="Times New Roman"/>
          <w:color w:val="FFFFFF"/>
          <w:sz w:val="12"/>
          <w:szCs w:val="12"/>
          <w:lang w:val="en-GB" w:eastAsia="es-ES"/>
        </w:rPr>
        <w:t xml:space="preserve"> </w:t>
      </w:r>
      <w:r w:rsidRPr="00DA479C">
        <w:rPr>
          <w:rFonts w:ascii="Consolas" w:eastAsia="Times New Roman" w:hAnsi="Consolas" w:cs="Times New Roman"/>
          <w:color w:val="C586C0"/>
          <w:sz w:val="12"/>
          <w:szCs w:val="12"/>
          <w:lang w:val="en-GB" w:eastAsia="es-ES"/>
        </w:rPr>
        <w:t>for</w:t>
      </w:r>
      <w:r w:rsidRPr="00DA479C">
        <w:rPr>
          <w:rFonts w:ascii="Consolas" w:eastAsia="Times New Roman" w:hAnsi="Consolas" w:cs="Times New Roman"/>
          <w:color w:val="FFFFFF"/>
          <w:sz w:val="12"/>
          <w:szCs w:val="12"/>
          <w:lang w:val="en-GB" w:eastAsia="es-ES"/>
        </w:rPr>
        <w:t xml:space="preserve"> </w:t>
      </w:r>
      <w:r w:rsidRPr="00DA479C">
        <w:rPr>
          <w:rFonts w:ascii="Consolas" w:eastAsia="Times New Roman" w:hAnsi="Consolas" w:cs="Times New Roman"/>
          <w:color w:val="9CDCFE"/>
          <w:sz w:val="12"/>
          <w:szCs w:val="12"/>
          <w:lang w:val="en-GB" w:eastAsia="es-ES"/>
        </w:rPr>
        <w:t>x</w:t>
      </w:r>
      <w:r w:rsidRPr="00DA479C">
        <w:rPr>
          <w:rFonts w:ascii="Consolas" w:eastAsia="Times New Roman" w:hAnsi="Consolas" w:cs="Times New Roman"/>
          <w:color w:val="FFFFFF"/>
          <w:sz w:val="12"/>
          <w:szCs w:val="12"/>
          <w:lang w:val="en-GB" w:eastAsia="es-ES"/>
        </w:rPr>
        <w:t xml:space="preserve"> </w:t>
      </w:r>
      <w:r w:rsidRPr="00DA479C">
        <w:rPr>
          <w:rFonts w:ascii="Consolas" w:eastAsia="Times New Roman" w:hAnsi="Consolas" w:cs="Times New Roman"/>
          <w:color w:val="C586C0"/>
          <w:sz w:val="12"/>
          <w:szCs w:val="12"/>
          <w:lang w:val="en-GB" w:eastAsia="es-ES"/>
        </w:rPr>
        <w:t>in</w:t>
      </w:r>
      <w:r w:rsidRPr="00DA479C">
        <w:rPr>
          <w:rFonts w:ascii="Consolas" w:eastAsia="Times New Roman" w:hAnsi="Consolas" w:cs="Times New Roman"/>
          <w:color w:val="FFFFFF"/>
          <w:sz w:val="12"/>
          <w:szCs w:val="12"/>
          <w:lang w:val="en-GB" w:eastAsia="es-ES"/>
        </w:rPr>
        <w:t xml:space="preserve"> </w:t>
      </w:r>
      <w:r w:rsidRPr="00DA479C">
        <w:rPr>
          <w:rFonts w:ascii="Consolas" w:eastAsia="Times New Roman" w:hAnsi="Consolas" w:cs="Times New Roman"/>
          <w:color w:val="9CDCFE"/>
          <w:sz w:val="12"/>
          <w:szCs w:val="12"/>
          <w:lang w:val="en-GB" w:eastAsia="es-ES"/>
        </w:rPr>
        <w:t>matches</w:t>
      </w:r>
      <w:r w:rsidRPr="00DA479C">
        <w:rPr>
          <w:rFonts w:ascii="Consolas" w:eastAsia="Times New Roman" w:hAnsi="Consolas" w:cs="Times New Roman"/>
          <w:color w:val="FFFFFF"/>
          <w:sz w:val="12"/>
          <w:szCs w:val="12"/>
          <w:lang w:val="en-GB" w:eastAsia="es-ES"/>
        </w:rPr>
        <w:t xml:space="preserve">)): </w:t>
      </w:r>
    </w:p>
    <w:p w14:paraId="2DF3D726" w14:textId="77777777" w:rsidR="00DA479C" w:rsidRPr="00DA479C" w:rsidRDefault="00DA479C" w:rsidP="00DA479C">
      <w:pPr>
        <w:shd w:val="clear" w:color="auto" w:fill="000000"/>
        <w:spacing w:after="0" w:line="285" w:lineRule="atLeast"/>
        <w:rPr>
          <w:rFonts w:ascii="Consolas" w:eastAsia="Times New Roman" w:hAnsi="Consolas" w:cs="Times New Roman"/>
          <w:color w:val="FFFFFF"/>
          <w:sz w:val="12"/>
          <w:szCs w:val="12"/>
          <w:lang w:val="en-GB" w:eastAsia="es-ES"/>
        </w:rPr>
      </w:pPr>
      <w:r w:rsidRPr="00DA479C">
        <w:rPr>
          <w:rFonts w:ascii="Consolas" w:eastAsia="Times New Roman" w:hAnsi="Consolas" w:cs="Times New Roman"/>
          <w:color w:val="FFFFFF"/>
          <w:sz w:val="12"/>
          <w:szCs w:val="12"/>
          <w:lang w:val="en-GB" w:eastAsia="es-ES"/>
        </w:rPr>
        <w:t xml:space="preserve">                    </w:t>
      </w:r>
    </w:p>
    <w:p w14:paraId="7E91A717" w14:textId="77777777" w:rsidR="00DA479C" w:rsidRPr="00DA479C" w:rsidRDefault="00DA479C" w:rsidP="00DA479C">
      <w:pPr>
        <w:shd w:val="clear" w:color="auto" w:fill="000000"/>
        <w:spacing w:after="0" w:line="285" w:lineRule="atLeast"/>
        <w:rPr>
          <w:rFonts w:ascii="Consolas" w:eastAsia="Times New Roman" w:hAnsi="Consolas" w:cs="Times New Roman"/>
          <w:color w:val="FFFFFF"/>
          <w:sz w:val="12"/>
          <w:szCs w:val="12"/>
          <w:lang w:val="en-GB" w:eastAsia="es-ES"/>
        </w:rPr>
      </w:pPr>
      <w:r w:rsidRPr="00DA479C">
        <w:rPr>
          <w:rFonts w:ascii="Consolas" w:eastAsia="Times New Roman" w:hAnsi="Consolas" w:cs="Times New Roman"/>
          <w:color w:val="FFFFFF"/>
          <w:sz w:val="12"/>
          <w:szCs w:val="12"/>
          <w:lang w:val="en-GB" w:eastAsia="es-ES"/>
        </w:rPr>
        <w:t xml:space="preserve">                    </w:t>
      </w:r>
      <w:r w:rsidRPr="00DA479C">
        <w:rPr>
          <w:rFonts w:ascii="Consolas" w:eastAsia="Times New Roman" w:hAnsi="Consolas" w:cs="Times New Roman"/>
          <w:color w:val="7CA668"/>
          <w:sz w:val="12"/>
          <w:szCs w:val="12"/>
          <w:lang w:val="en-GB" w:eastAsia="es-ES"/>
        </w:rPr>
        <w:t># Get current Task Id</w:t>
      </w:r>
    </w:p>
    <w:p w14:paraId="34C418D7" w14:textId="77777777" w:rsidR="00DA479C" w:rsidRPr="00DA479C" w:rsidRDefault="00DA479C" w:rsidP="00DA479C">
      <w:pPr>
        <w:shd w:val="clear" w:color="auto" w:fill="000000"/>
        <w:spacing w:after="0" w:line="285" w:lineRule="atLeast"/>
        <w:rPr>
          <w:rFonts w:ascii="Consolas" w:eastAsia="Times New Roman" w:hAnsi="Consolas" w:cs="Times New Roman"/>
          <w:color w:val="FFFFFF"/>
          <w:sz w:val="12"/>
          <w:szCs w:val="12"/>
          <w:lang w:val="en-GB" w:eastAsia="es-ES"/>
        </w:rPr>
      </w:pPr>
      <w:r w:rsidRPr="00DA479C">
        <w:rPr>
          <w:rFonts w:ascii="Consolas" w:eastAsia="Times New Roman" w:hAnsi="Consolas" w:cs="Times New Roman"/>
          <w:color w:val="FFFFFF"/>
          <w:sz w:val="12"/>
          <w:szCs w:val="12"/>
          <w:lang w:val="en-GB" w:eastAsia="es-ES"/>
        </w:rPr>
        <w:t xml:space="preserve">                    </w:t>
      </w:r>
      <w:proofErr w:type="spellStart"/>
      <w:r w:rsidRPr="00DA479C">
        <w:rPr>
          <w:rFonts w:ascii="Consolas" w:eastAsia="Times New Roman" w:hAnsi="Consolas" w:cs="Times New Roman"/>
          <w:color w:val="9CDCFE"/>
          <w:sz w:val="12"/>
          <w:szCs w:val="12"/>
          <w:lang w:val="en-GB" w:eastAsia="es-ES"/>
        </w:rPr>
        <w:t>current_id</w:t>
      </w:r>
      <w:proofErr w:type="spellEnd"/>
      <w:r w:rsidRPr="00DA479C">
        <w:rPr>
          <w:rFonts w:ascii="Consolas" w:eastAsia="Times New Roman" w:hAnsi="Consolas" w:cs="Times New Roman"/>
          <w:color w:val="FFFFFF"/>
          <w:sz w:val="12"/>
          <w:szCs w:val="12"/>
          <w:lang w:val="en-GB" w:eastAsia="es-ES"/>
        </w:rPr>
        <w:t xml:space="preserve"> </w:t>
      </w:r>
      <w:proofErr w:type="gramStart"/>
      <w:r w:rsidRPr="00DA479C">
        <w:rPr>
          <w:rFonts w:ascii="Consolas" w:eastAsia="Times New Roman" w:hAnsi="Consolas" w:cs="Times New Roman"/>
          <w:color w:val="D4D4D4"/>
          <w:sz w:val="12"/>
          <w:szCs w:val="12"/>
          <w:lang w:val="en-GB" w:eastAsia="es-ES"/>
        </w:rPr>
        <w:t>=</w:t>
      </w:r>
      <w:r w:rsidRPr="00DA479C">
        <w:rPr>
          <w:rFonts w:ascii="Consolas" w:eastAsia="Times New Roman" w:hAnsi="Consolas" w:cs="Times New Roman"/>
          <w:color w:val="FFFFFF"/>
          <w:sz w:val="12"/>
          <w:szCs w:val="12"/>
          <w:lang w:val="en-GB" w:eastAsia="es-ES"/>
        </w:rPr>
        <w:t xml:space="preserve">  </w:t>
      </w:r>
      <w:r w:rsidRPr="00DA479C">
        <w:rPr>
          <w:rFonts w:ascii="Consolas" w:eastAsia="Times New Roman" w:hAnsi="Consolas" w:cs="Times New Roman"/>
          <w:color w:val="9CDCFE"/>
          <w:sz w:val="12"/>
          <w:szCs w:val="12"/>
          <w:lang w:val="en-GB" w:eastAsia="es-ES"/>
        </w:rPr>
        <w:t>matches</w:t>
      </w:r>
      <w:proofErr w:type="gramEnd"/>
      <w:r w:rsidRPr="00DA479C">
        <w:rPr>
          <w:rFonts w:ascii="Consolas" w:eastAsia="Times New Roman" w:hAnsi="Consolas" w:cs="Times New Roman"/>
          <w:color w:val="FFFFFF"/>
          <w:sz w:val="12"/>
          <w:szCs w:val="12"/>
          <w:lang w:val="en-GB" w:eastAsia="es-ES"/>
        </w:rPr>
        <w:t>[</w:t>
      </w:r>
      <w:r w:rsidRPr="00DA479C">
        <w:rPr>
          <w:rFonts w:ascii="Consolas" w:eastAsia="Times New Roman" w:hAnsi="Consolas" w:cs="Times New Roman"/>
          <w:color w:val="B5CEA8"/>
          <w:sz w:val="12"/>
          <w:szCs w:val="12"/>
          <w:lang w:val="en-GB" w:eastAsia="es-ES"/>
        </w:rPr>
        <w:t>0</w:t>
      </w:r>
      <w:r w:rsidRPr="00DA479C">
        <w:rPr>
          <w:rFonts w:ascii="Consolas" w:eastAsia="Times New Roman" w:hAnsi="Consolas" w:cs="Times New Roman"/>
          <w:color w:val="FFFFFF"/>
          <w:sz w:val="12"/>
          <w:szCs w:val="12"/>
          <w:lang w:val="en-GB" w:eastAsia="es-ES"/>
        </w:rPr>
        <w:t>][</w:t>
      </w:r>
      <w:r w:rsidRPr="00DA479C">
        <w:rPr>
          <w:rFonts w:ascii="Consolas" w:eastAsia="Times New Roman" w:hAnsi="Consolas" w:cs="Times New Roman"/>
          <w:color w:val="B5CEA8"/>
          <w:sz w:val="12"/>
          <w:szCs w:val="12"/>
          <w:lang w:val="en-GB" w:eastAsia="es-ES"/>
        </w:rPr>
        <w:t>1</w:t>
      </w:r>
      <w:r w:rsidRPr="00DA479C">
        <w:rPr>
          <w:rFonts w:ascii="Consolas" w:eastAsia="Times New Roman" w:hAnsi="Consolas" w:cs="Times New Roman"/>
          <w:color w:val="FFFFFF"/>
          <w:sz w:val="12"/>
          <w:szCs w:val="12"/>
          <w:lang w:val="en-GB" w:eastAsia="es-ES"/>
        </w:rPr>
        <w:t>]</w:t>
      </w:r>
    </w:p>
    <w:p w14:paraId="61F9B0C4" w14:textId="77777777" w:rsidR="00DA479C" w:rsidRPr="00DA479C" w:rsidRDefault="00DA479C" w:rsidP="00DA479C">
      <w:pPr>
        <w:shd w:val="clear" w:color="auto" w:fill="000000"/>
        <w:spacing w:after="0" w:line="285" w:lineRule="atLeast"/>
        <w:rPr>
          <w:rFonts w:ascii="Consolas" w:eastAsia="Times New Roman" w:hAnsi="Consolas" w:cs="Times New Roman"/>
          <w:color w:val="FFFFFF"/>
          <w:sz w:val="12"/>
          <w:szCs w:val="12"/>
          <w:lang w:val="en-GB" w:eastAsia="es-ES"/>
        </w:rPr>
      </w:pPr>
      <w:r w:rsidRPr="00DA479C">
        <w:rPr>
          <w:rFonts w:ascii="Consolas" w:eastAsia="Times New Roman" w:hAnsi="Consolas" w:cs="Times New Roman"/>
          <w:color w:val="FFFFFF"/>
          <w:sz w:val="12"/>
          <w:szCs w:val="12"/>
          <w:lang w:val="en-GB" w:eastAsia="es-ES"/>
        </w:rPr>
        <w:t xml:space="preserve">                    </w:t>
      </w:r>
      <w:proofErr w:type="gramStart"/>
      <w:r w:rsidRPr="00DA479C">
        <w:rPr>
          <w:rFonts w:ascii="Consolas" w:eastAsia="Times New Roman" w:hAnsi="Consolas" w:cs="Times New Roman"/>
          <w:color w:val="DCDCAA"/>
          <w:sz w:val="12"/>
          <w:szCs w:val="12"/>
          <w:lang w:val="en-GB" w:eastAsia="es-ES"/>
        </w:rPr>
        <w:t>print</w:t>
      </w:r>
      <w:r w:rsidRPr="00DA479C">
        <w:rPr>
          <w:rFonts w:ascii="Consolas" w:eastAsia="Times New Roman" w:hAnsi="Consolas" w:cs="Times New Roman"/>
          <w:color w:val="FFFFFF"/>
          <w:sz w:val="12"/>
          <w:szCs w:val="12"/>
          <w:lang w:val="en-GB" w:eastAsia="es-ES"/>
        </w:rPr>
        <w:t>(</w:t>
      </w:r>
      <w:proofErr w:type="gramEnd"/>
      <w:r w:rsidRPr="00DA479C">
        <w:rPr>
          <w:rFonts w:ascii="Consolas" w:eastAsia="Times New Roman" w:hAnsi="Consolas" w:cs="Times New Roman"/>
          <w:color w:val="CE9178"/>
          <w:sz w:val="12"/>
          <w:szCs w:val="12"/>
          <w:lang w:val="en-GB" w:eastAsia="es-ES"/>
        </w:rPr>
        <w:t>"Current task of rover "</w:t>
      </w:r>
      <w:r w:rsidRPr="00DA479C">
        <w:rPr>
          <w:rFonts w:ascii="Consolas" w:eastAsia="Times New Roman" w:hAnsi="Consolas" w:cs="Times New Roman"/>
          <w:color w:val="FFFFFF"/>
          <w:sz w:val="12"/>
          <w:szCs w:val="12"/>
          <w:lang w:val="en-GB" w:eastAsia="es-ES"/>
        </w:rPr>
        <w:t xml:space="preserve"> </w:t>
      </w:r>
      <w:r w:rsidRPr="00DA479C">
        <w:rPr>
          <w:rFonts w:ascii="Consolas" w:eastAsia="Times New Roman" w:hAnsi="Consolas" w:cs="Times New Roman"/>
          <w:color w:val="D4D4D4"/>
          <w:sz w:val="12"/>
          <w:szCs w:val="12"/>
          <w:lang w:val="en-GB" w:eastAsia="es-ES"/>
        </w:rPr>
        <w:t>+</w:t>
      </w:r>
      <w:r w:rsidRPr="00DA479C">
        <w:rPr>
          <w:rFonts w:ascii="Consolas" w:eastAsia="Times New Roman" w:hAnsi="Consolas" w:cs="Times New Roman"/>
          <w:color w:val="FFFFFF"/>
          <w:sz w:val="12"/>
          <w:szCs w:val="12"/>
          <w:lang w:val="en-GB" w:eastAsia="es-ES"/>
        </w:rPr>
        <w:t xml:space="preserve"> </w:t>
      </w:r>
      <w:r w:rsidRPr="00DA479C">
        <w:rPr>
          <w:rFonts w:ascii="Consolas" w:eastAsia="Times New Roman" w:hAnsi="Consolas" w:cs="Times New Roman"/>
          <w:color w:val="4EC9B0"/>
          <w:sz w:val="12"/>
          <w:szCs w:val="12"/>
          <w:lang w:val="en-GB" w:eastAsia="es-ES"/>
        </w:rPr>
        <w:t>str</w:t>
      </w:r>
      <w:r w:rsidRPr="00DA479C">
        <w:rPr>
          <w:rFonts w:ascii="Consolas" w:eastAsia="Times New Roman" w:hAnsi="Consolas" w:cs="Times New Roman"/>
          <w:color w:val="FFFFFF"/>
          <w:sz w:val="12"/>
          <w:szCs w:val="12"/>
          <w:lang w:val="en-GB" w:eastAsia="es-ES"/>
        </w:rPr>
        <w:t>(</w:t>
      </w:r>
      <w:r w:rsidRPr="00DA479C">
        <w:rPr>
          <w:rFonts w:ascii="Consolas" w:eastAsia="Times New Roman" w:hAnsi="Consolas" w:cs="Times New Roman"/>
          <w:color w:val="9CDCFE"/>
          <w:sz w:val="12"/>
          <w:szCs w:val="12"/>
          <w:lang w:val="en-GB" w:eastAsia="es-ES"/>
        </w:rPr>
        <w:t>rover</w:t>
      </w:r>
      <w:r w:rsidRPr="00DA479C">
        <w:rPr>
          <w:rFonts w:ascii="Consolas" w:eastAsia="Times New Roman" w:hAnsi="Consolas" w:cs="Times New Roman"/>
          <w:color w:val="FFFFFF"/>
          <w:sz w:val="12"/>
          <w:szCs w:val="12"/>
          <w:lang w:val="en-GB" w:eastAsia="es-ES"/>
        </w:rPr>
        <w:t xml:space="preserve">) </w:t>
      </w:r>
      <w:r w:rsidRPr="00DA479C">
        <w:rPr>
          <w:rFonts w:ascii="Consolas" w:eastAsia="Times New Roman" w:hAnsi="Consolas" w:cs="Times New Roman"/>
          <w:color w:val="D4D4D4"/>
          <w:sz w:val="12"/>
          <w:szCs w:val="12"/>
          <w:lang w:val="en-GB" w:eastAsia="es-ES"/>
        </w:rPr>
        <w:t>+</w:t>
      </w:r>
      <w:r w:rsidRPr="00DA479C">
        <w:rPr>
          <w:rFonts w:ascii="Consolas" w:eastAsia="Times New Roman" w:hAnsi="Consolas" w:cs="Times New Roman"/>
          <w:color w:val="FFFFFF"/>
          <w:sz w:val="12"/>
          <w:szCs w:val="12"/>
          <w:lang w:val="en-GB" w:eastAsia="es-ES"/>
        </w:rPr>
        <w:t xml:space="preserve"> </w:t>
      </w:r>
      <w:r w:rsidRPr="00DA479C">
        <w:rPr>
          <w:rFonts w:ascii="Consolas" w:eastAsia="Times New Roman" w:hAnsi="Consolas" w:cs="Times New Roman"/>
          <w:color w:val="CE9178"/>
          <w:sz w:val="12"/>
          <w:szCs w:val="12"/>
          <w:lang w:val="en-GB" w:eastAsia="es-ES"/>
        </w:rPr>
        <w:t>": "</w:t>
      </w:r>
      <w:r w:rsidRPr="00DA479C">
        <w:rPr>
          <w:rFonts w:ascii="Consolas" w:eastAsia="Times New Roman" w:hAnsi="Consolas" w:cs="Times New Roman"/>
          <w:color w:val="FFFFFF"/>
          <w:sz w:val="12"/>
          <w:szCs w:val="12"/>
          <w:lang w:val="en-GB" w:eastAsia="es-ES"/>
        </w:rPr>
        <w:t xml:space="preserve"> </w:t>
      </w:r>
      <w:r w:rsidRPr="00DA479C">
        <w:rPr>
          <w:rFonts w:ascii="Consolas" w:eastAsia="Times New Roman" w:hAnsi="Consolas" w:cs="Times New Roman"/>
          <w:color w:val="D4D4D4"/>
          <w:sz w:val="12"/>
          <w:szCs w:val="12"/>
          <w:lang w:val="en-GB" w:eastAsia="es-ES"/>
        </w:rPr>
        <w:t>+</w:t>
      </w:r>
      <w:r w:rsidRPr="00DA479C">
        <w:rPr>
          <w:rFonts w:ascii="Consolas" w:eastAsia="Times New Roman" w:hAnsi="Consolas" w:cs="Times New Roman"/>
          <w:color w:val="FFFFFF"/>
          <w:sz w:val="12"/>
          <w:szCs w:val="12"/>
          <w:lang w:val="en-GB" w:eastAsia="es-ES"/>
        </w:rPr>
        <w:t xml:space="preserve"> </w:t>
      </w:r>
      <w:r w:rsidRPr="00DA479C">
        <w:rPr>
          <w:rFonts w:ascii="Consolas" w:eastAsia="Times New Roman" w:hAnsi="Consolas" w:cs="Times New Roman"/>
          <w:color w:val="4EC9B0"/>
          <w:sz w:val="12"/>
          <w:szCs w:val="12"/>
          <w:lang w:val="en-GB" w:eastAsia="es-ES"/>
        </w:rPr>
        <w:t>str</w:t>
      </w:r>
      <w:r w:rsidRPr="00DA479C">
        <w:rPr>
          <w:rFonts w:ascii="Consolas" w:eastAsia="Times New Roman" w:hAnsi="Consolas" w:cs="Times New Roman"/>
          <w:color w:val="FFFFFF"/>
          <w:sz w:val="12"/>
          <w:szCs w:val="12"/>
          <w:lang w:val="en-GB" w:eastAsia="es-ES"/>
        </w:rPr>
        <w:t>(</w:t>
      </w:r>
      <w:proofErr w:type="spellStart"/>
      <w:r w:rsidRPr="00DA479C">
        <w:rPr>
          <w:rFonts w:ascii="Consolas" w:eastAsia="Times New Roman" w:hAnsi="Consolas" w:cs="Times New Roman"/>
          <w:color w:val="9CDCFE"/>
          <w:sz w:val="12"/>
          <w:szCs w:val="12"/>
          <w:lang w:val="en-GB" w:eastAsia="es-ES"/>
        </w:rPr>
        <w:t>current_id</w:t>
      </w:r>
      <w:proofErr w:type="spellEnd"/>
      <w:r w:rsidRPr="00DA479C">
        <w:rPr>
          <w:rFonts w:ascii="Consolas" w:eastAsia="Times New Roman" w:hAnsi="Consolas" w:cs="Times New Roman"/>
          <w:color w:val="FFFFFF"/>
          <w:sz w:val="12"/>
          <w:szCs w:val="12"/>
          <w:lang w:val="en-GB" w:eastAsia="es-ES"/>
        </w:rPr>
        <w:t>))</w:t>
      </w:r>
    </w:p>
    <w:p w14:paraId="42FF460A" w14:textId="77777777" w:rsidR="00DA479C" w:rsidRPr="00DA479C" w:rsidRDefault="00DA479C" w:rsidP="00DA479C">
      <w:pPr>
        <w:shd w:val="clear" w:color="auto" w:fill="000000"/>
        <w:spacing w:after="0" w:line="285" w:lineRule="atLeast"/>
        <w:rPr>
          <w:rFonts w:ascii="Consolas" w:eastAsia="Times New Roman" w:hAnsi="Consolas" w:cs="Times New Roman"/>
          <w:color w:val="FFFFFF"/>
          <w:sz w:val="12"/>
          <w:szCs w:val="12"/>
          <w:lang w:val="en-GB" w:eastAsia="es-ES"/>
        </w:rPr>
      </w:pPr>
      <w:r w:rsidRPr="00DA479C">
        <w:rPr>
          <w:rFonts w:ascii="Consolas" w:eastAsia="Times New Roman" w:hAnsi="Consolas" w:cs="Times New Roman"/>
          <w:color w:val="FFFFFF"/>
          <w:sz w:val="12"/>
          <w:szCs w:val="12"/>
          <w:lang w:val="en-GB" w:eastAsia="es-ES"/>
        </w:rPr>
        <w:t xml:space="preserve">                    </w:t>
      </w:r>
    </w:p>
    <w:p w14:paraId="562ECA9E" w14:textId="77777777" w:rsidR="00DA479C" w:rsidRPr="00DA479C" w:rsidRDefault="00DA479C" w:rsidP="00DA479C">
      <w:pPr>
        <w:shd w:val="clear" w:color="auto" w:fill="000000"/>
        <w:spacing w:after="0" w:line="285" w:lineRule="atLeast"/>
        <w:rPr>
          <w:rFonts w:ascii="Consolas" w:eastAsia="Times New Roman" w:hAnsi="Consolas" w:cs="Times New Roman"/>
          <w:color w:val="FFFFFF"/>
          <w:sz w:val="12"/>
          <w:szCs w:val="12"/>
          <w:lang w:val="en-GB" w:eastAsia="es-ES"/>
        </w:rPr>
      </w:pPr>
      <w:r w:rsidRPr="00DA479C">
        <w:rPr>
          <w:rFonts w:ascii="Consolas" w:eastAsia="Times New Roman" w:hAnsi="Consolas" w:cs="Times New Roman"/>
          <w:color w:val="FFFFFF"/>
          <w:sz w:val="12"/>
          <w:szCs w:val="12"/>
          <w:lang w:val="en-GB" w:eastAsia="es-ES"/>
        </w:rPr>
        <w:t xml:space="preserve">                    </w:t>
      </w:r>
      <w:r w:rsidRPr="00DA479C">
        <w:rPr>
          <w:rFonts w:ascii="Consolas" w:eastAsia="Times New Roman" w:hAnsi="Consolas" w:cs="Times New Roman"/>
          <w:color w:val="9CDCFE"/>
          <w:sz w:val="12"/>
          <w:szCs w:val="12"/>
          <w:lang w:val="en-GB" w:eastAsia="es-ES"/>
        </w:rPr>
        <w:t>index</w:t>
      </w:r>
      <w:r w:rsidRPr="00DA479C">
        <w:rPr>
          <w:rFonts w:ascii="Consolas" w:eastAsia="Times New Roman" w:hAnsi="Consolas" w:cs="Times New Roman"/>
          <w:color w:val="FFFFFF"/>
          <w:sz w:val="12"/>
          <w:szCs w:val="12"/>
          <w:lang w:val="en-GB" w:eastAsia="es-ES"/>
        </w:rPr>
        <w:t xml:space="preserve">      </w:t>
      </w:r>
      <w:proofErr w:type="gramStart"/>
      <w:r w:rsidRPr="00DA479C">
        <w:rPr>
          <w:rFonts w:ascii="Consolas" w:eastAsia="Times New Roman" w:hAnsi="Consolas" w:cs="Times New Roman"/>
          <w:color w:val="D4D4D4"/>
          <w:sz w:val="12"/>
          <w:szCs w:val="12"/>
          <w:lang w:val="en-GB" w:eastAsia="es-ES"/>
        </w:rPr>
        <w:t>=</w:t>
      </w:r>
      <w:r w:rsidRPr="00DA479C">
        <w:rPr>
          <w:rFonts w:ascii="Consolas" w:eastAsia="Times New Roman" w:hAnsi="Consolas" w:cs="Times New Roman"/>
          <w:color w:val="FFFFFF"/>
          <w:sz w:val="12"/>
          <w:szCs w:val="12"/>
          <w:lang w:val="en-GB" w:eastAsia="es-ES"/>
        </w:rPr>
        <w:t xml:space="preserve">  [</w:t>
      </w:r>
      <w:proofErr w:type="spellStart"/>
      <w:proofErr w:type="gramEnd"/>
      <w:r w:rsidRPr="00DA479C">
        <w:rPr>
          <w:rFonts w:ascii="Consolas" w:eastAsia="Times New Roman" w:hAnsi="Consolas" w:cs="Times New Roman"/>
          <w:color w:val="9CDCFE"/>
          <w:sz w:val="12"/>
          <w:szCs w:val="12"/>
          <w:lang w:val="en-GB" w:eastAsia="es-ES"/>
        </w:rPr>
        <w:t>i</w:t>
      </w:r>
      <w:proofErr w:type="spellEnd"/>
      <w:r w:rsidRPr="00DA479C">
        <w:rPr>
          <w:rFonts w:ascii="Consolas" w:eastAsia="Times New Roman" w:hAnsi="Consolas" w:cs="Times New Roman"/>
          <w:color w:val="FFFFFF"/>
          <w:sz w:val="12"/>
          <w:szCs w:val="12"/>
          <w:lang w:val="en-GB" w:eastAsia="es-ES"/>
        </w:rPr>
        <w:t xml:space="preserve"> </w:t>
      </w:r>
      <w:r w:rsidRPr="00DA479C">
        <w:rPr>
          <w:rFonts w:ascii="Consolas" w:eastAsia="Times New Roman" w:hAnsi="Consolas" w:cs="Times New Roman"/>
          <w:color w:val="C586C0"/>
          <w:sz w:val="12"/>
          <w:szCs w:val="12"/>
          <w:lang w:val="en-GB" w:eastAsia="es-ES"/>
        </w:rPr>
        <w:t>for</w:t>
      </w:r>
      <w:r w:rsidRPr="00DA479C">
        <w:rPr>
          <w:rFonts w:ascii="Consolas" w:eastAsia="Times New Roman" w:hAnsi="Consolas" w:cs="Times New Roman"/>
          <w:color w:val="FFFFFF"/>
          <w:sz w:val="12"/>
          <w:szCs w:val="12"/>
          <w:lang w:val="en-GB" w:eastAsia="es-ES"/>
        </w:rPr>
        <w:t xml:space="preserve"> </w:t>
      </w:r>
      <w:proofErr w:type="spellStart"/>
      <w:r w:rsidRPr="00DA479C">
        <w:rPr>
          <w:rFonts w:ascii="Consolas" w:eastAsia="Times New Roman" w:hAnsi="Consolas" w:cs="Times New Roman"/>
          <w:color w:val="9CDCFE"/>
          <w:sz w:val="12"/>
          <w:szCs w:val="12"/>
          <w:lang w:val="en-GB" w:eastAsia="es-ES"/>
        </w:rPr>
        <w:t>i</w:t>
      </w:r>
      <w:r w:rsidRPr="00DA479C">
        <w:rPr>
          <w:rFonts w:ascii="Consolas" w:eastAsia="Times New Roman" w:hAnsi="Consolas" w:cs="Times New Roman"/>
          <w:color w:val="FFFFFF"/>
          <w:sz w:val="12"/>
          <w:szCs w:val="12"/>
          <w:lang w:val="en-GB" w:eastAsia="es-ES"/>
        </w:rPr>
        <w:t>,</w:t>
      </w:r>
      <w:r w:rsidRPr="00DA479C">
        <w:rPr>
          <w:rFonts w:ascii="Consolas" w:eastAsia="Times New Roman" w:hAnsi="Consolas" w:cs="Times New Roman"/>
          <w:color w:val="9CDCFE"/>
          <w:sz w:val="12"/>
          <w:szCs w:val="12"/>
          <w:lang w:val="en-GB" w:eastAsia="es-ES"/>
        </w:rPr>
        <w:t>x</w:t>
      </w:r>
      <w:proofErr w:type="spellEnd"/>
      <w:r w:rsidRPr="00DA479C">
        <w:rPr>
          <w:rFonts w:ascii="Consolas" w:eastAsia="Times New Roman" w:hAnsi="Consolas" w:cs="Times New Roman"/>
          <w:color w:val="FFFFFF"/>
          <w:sz w:val="12"/>
          <w:szCs w:val="12"/>
          <w:lang w:val="en-GB" w:eastAsia="es-ES"/>
        </w:rPr>
        <w:t xml:space="preserve"> </w:t>
      </w:r>
      <w:r w:rsidRPr="00DA479C">
        <w:rPr>
          <w:rFonts w:ascii="Consolas" w:eastAsia="Times New Roman" w:hAnsi="Consolas" w:cs="Times New Roman"/>
          <w:color w:val="C586C0"/>
          <w:sz w:val="12"/>
          <w:szCs w:val="12"/>
          <w:lang w:val="en-GB" w:eastAsia="es-ES"/>
        </w:rPr>
        <w:t>in</w:t>
      </w:r>
      <w:r w:rsidRPr="00DA479C">
        <w:rPr>
          <w:rFonts w:ascii="Consolas" w:eastAsia="Times New Roman" w:hAnsi="Consolas" w:cs="Times New Roman"/>
          <w:color w:val="FFFFFF"/>
          <w:sz w:val="12"/>
          <w:szCs w:val="12"/>
          <w:lang w:val="en-GB" w:eastAsia="es-ES"/>
        </w:rPr>
        <w:t xml:space="preserve"> </w:t>
      </w:r>
      <w:r w:rsidRPr="00DA479C">
        <w:rPr>
          <w:rFonts w:ascii="Consolas" w:eastAsia="Times New Roman" w:hAnsi="Consolas" w:cs="Times New Roman"/>
          <w:color w:val="4EC9B0"/>
          <w:sz w:val="12"/>
          <w:szCs w:val="12"/>
          <w:lang w:val="en-GB" w:eastAsia="es-ES"/>
        </w:rPr>
        <w:t>enumerate</w:t>
      </w:r>
      <w:r w:rsidRPr="00DA479C">
        <w:rPr>
          <w:rFonts w:ascii="Consolas" w:eastAsia="Times New Roman" w:hAnsi="Consolas" w:cs="Times New Roman"/>
          <w:color w:val="FFFFFF"/>
          <w:sz w:val="12"/>
          <w:szCs w:val="12"/>
          <w:lang w:val="en-GB" w:eastAsia="es-ES"/>
        </w:rPr>
        <w:t>(</w:t>
      </w:r>
      <w:proofErr w:type="spellStart"/>
      <w:r w:rsidRPr="00DA479C">
        <w:rPr>
          <w:rFonts w:ascii="Consolas" w:eastAsia="Times New Roman" w:hAnsi="Consolas" w:cs="Times New Roman"/>
          <w:color w:val="9CDCFE"/>
          <w:sz w:val="12"/>
          <w:szCs w:val="12"/>
          <w:lang w:val="en-GB" w:eastAsia="es-ES"/>
        </w:rPr>
        <w:t>self</w:t>
      </w:r>
      <w:r w:rsidRPr="00DA479C">
        <w:rPr>
          <w:rFonts w:ascii="Consolas" w:eastAsia="Times New Roman" w:hAnsi="Consolas" w:cs="Times New Roman"/>
          <w:color w:val="FFFFFF"/>
          <w:sz w:val="12"/>
          <w:szCs w:val="12"/>
          <w:lang w:val="en-GB" w:eastAsia="es-ES"/>
        </w:rPr>
        <w:t>.</w:t>
      </w:r>
      <w:r w:rsidRPr="00DA479C">
        <w:rPr>
          <w:rFonts w:ascii="Consolas" w:eastAsia="Times New Roman" w:hAnsi="Consolas" w:cs="Times New Roman"/>
          <w:color w:val="9CDCFE"/>
          <w:sz w:val="12"/>
          <w:szCs w:val="12"/>
          <w:lang w:val="en-GB" w:eastAsia="es-ES"/>
        </w:rPr>
        <w:t>RoversTask</w:t>
      </w:r>
      <w:proofErr w:type="spellEnd"/>
      <w:r w:rsidRPr="00DA479C">
        <w:rPr>
          <w:rFonts w:ascii="Consolas" w:eastAsia="Times New Roman" w:hAnsi="Consolas" w:cs="Times New Roman"/>
          <w:color w:val="FFFFFF"/>
          <w:sz w:val="12"/>
          <w:szCs w:val="12"/>
          <w:lang w:val="en-GB" w:eastAsia="es-ES"/>
        </w:rPr>
        <w:t xml:space="preserve">) </w:t>
      </w:r>
      <w:r w:rsidRPr="00DA479C">
        <w:rPr>
          <w:rFonts w:ascii="Consolas" w:eastAsia="Times New Roman" w:hAnsi="Consolas" w:cs="Times New Roman"/>
          <w:color w:val="C586C0"/>
          <w:sz w:val="12"/>
          <w:szCs w:val="12"/>
          <w:lang w:val="en-GB" w:eastAsia="es-ES"/>
        </w:rPr>
        <w:t>if</w:t>
      </w:r>
      <w:r w:rsidRPr="00DA479C">
        <w:rPr>
          <w:rFonts w:ascii="Consolas" w:eastAsia="Times New Roman" w:hAnsi="Consolas" w:cs="Times New Roman"/>
          <w:color w:val="FFFFFF"/>
          <w:sz w:val="12"/>
          <w:szCs w:val="12"/>
          <w:lang w:val="en-GB" w:eastAsia="es-ES"/>
        </w:rPr>
        <w:t xml:space="preserve"> (</w:t>
      </w:r>
      <w:r w:rsidRPr="00DA479C">
        <w:rPr>
          <w:rFonts w:ascii="Consolas" w:eastAsia="Times New Roman" w:hAnsi="Consolas" w:cs="Times New Roman"/>
          <w:color w:val="9CDCFE"/>
          <w:sz w:val="12"/>
          <w:szCs w:val="12"/>
          <w:lang w:val="en-GB" w:eastAsia="es-ES"/>
        </w:rPr>
        <w:t>x</w:t>
      </w:r>
      <w:r w:rsidRPr="00DA479C">
        <w:rPr>
          <w:rFonts w:ascii="Consolas" w:eastAsia="Times New Roman" w:hAnsi="Consolas" w:cs="Times New Roman"/>
          <w:color w:val="FFFFFF"/>
          <w:sz w:val="12"/>
          <w:szCs w:val="12"/>
          <w:lang w:val="en-GB" w:eastAsia="es-ES"/>
        </w:rPr>
        <w:t>[</w:t>
      </w:r>
      <w:r w:rsidRPr="00DA479C">
        <w:rPr>
          <w:rFonts w:ascii="Consolas" w:eastAsia="Times New Roman" w:hAnsi="Consolas" w:cs="Times New Roman"/>
          <w:color w:val="B5CEA8"/>
          <w:sz w:val="12"/>
          <w:szCs w:val="12"/>
          <w:lang w:val="en-GB" w:eastAsia="es-ES"/>
        </w:rPr>
        <w:t>1</w:t>
      </w:r>
      <w:r w:rsidRPr="00DA479C">
        <w:rPr>
          <w:rFonts w:ascii="Consolas" w:eastAsia="Times New Roman" w:hAnsi="Consolas" w:cs="Times New Roman"/>
          <w:color w:val="FFFFFF"/>
          <w:sz w:val="12"/>
          <w:szCs w:val="12"/>
          <w:lang w:val="en-GB" w:eastAsia="es-ES"/>
        </w:rPr>
        <w:t xml:space="preserve">] </w:t>
      </w:r>
      <w:r w:rsidRPr="00DA479C">
        <w:rPr>
          <w:rFonts w:ascii="Consolas" w:eastAsia="Times New Roman" w:hAnsi="Consolas" w:cs="Times New Roman"/>
          <w:color w:val="D4D4D4"/>
          <w:sz w:val="12"/>
          <w:szCs w:val="12"/>
          <w:lang w:val="en-GB" w:eastAsia="es-ES"/>
        </w:rPr>
        <w:t>==</w:t>
      </w:r>
      <w:r w:rsidRPr="00DA479C">
        <w:rPr>
          <w:rFonts w:ascii="Consolas" w:eastAsia="Times New Roman" w:hAnsi="Consolas" w:cs="Times New Roman"/>
          <w:color w:val="FFFFFF"/>
          <w:sz w:val="12"/>
          <w:szCs w:val="12"/>
          <w:lang w:val="en-GB" w:eastAsia="es-ES"/>
        </w:rPr>
        <w:t xml:space="preserve"> </w:t>
      </w:r>
      <w:proofErr w:type="spellStart"/>
      <w:r w:rsidRPr="00DA479C">
        <w:rPr>
          <w:rFonts w:ascii="Consolas" w:eastAsia="Times New Roman" w:hAnsi="Consolas" w:cs="Times New Roman"/>
          <w:color w:val="9CDCFE"/>
          <w:sz w:val="12"/>
          <w:szCs w:val="12"/>
          <w:lang w:val="en-GB" w:eastAsia="es-ES"/>
        </w:rPr>
        <w:t>current_id</w:t>
      </w:r>
      <w:proofErr w:type="spellEnd"/>
      <w:r w:rsidRPr="00DA479C">
        <w:rPr>
          <w:rFonts w:ascii="Consolas" w:eastAsia="Times New Roman" w:hAnsi="Consolas" w:cs="Times New Roman"/>
          <w:color w:val="FFFFFF"/>
          <w:sz w:val="12"/>
          <w:szCs w:val="12"/>
          <w:lang w:val="en-GB" w:eastAsia="es-ES"/>
        </w:rPr>
        <w:t>[</w:t>
      </w:r>
      <w:r w:rsidRPr="00DA479C">
        <w:rPr>
          <w:rFonts w:ascii="Consolas" w:eastAsia="Times New Roman" w:hAnsi="Consolas" w:cs="Times New Roman"/>
          <w:color w:val="B5CEA8"/>
          <w:sz w:val="12"/>
          <w:szCs w:val="12"/>
          <w:lang w:val="en-GB" w:eastAsia="es-ES"/>
        </w:rPr>
        <w:t>0</w:t>
      </w:r>
      <w:r w:rsidRPr="00DA479C">
        <w:rPr>
          <w:rFonts w:ascii="Consolas" w:eastAsia="Times New Roman" w:hAnsi="Consolas" w:cs="Times New Roman"/>
          <w:color w:val="FFFFFF"/>
          <w:sz w:val="12"/>
          <w:szCs w:val="12"/>
          <w:lang w:val="en-GB" w:eastAsia="es-ES"/>
        </w:rPr>
        <w:t>])][</w:t>
      </w:r>
      <w:r w:rsidRPr="00DA479C">
        <w:rPr>
          <w:rFonts w:ascii="Consolas" w:eastAsia="Times New Roman" w:hAnsi="Consolas" w:cs="Times New Roman"/>
          <w:color w:val="B5CEA8"/>
          <w:sz w:val="12"/>
          <w:szCs w:val="12"/>
          <w:lang w:val="en-GB" w:eastAsia="es-ES"/>
        </w:rPr>
        <w:t>0</w:t>
      </w:r>
      <w:r w:rsidRPr="00DA479C">
        <w:rPr>
          <w:rFonts w:ascii="Consolas" w:eastAsia="Times New Roman" w:hAnsi="Consolas" w:cs="Times New Roman"/>
          <w:color w:val="FFFFFF"/>
          <w:sz w:val="12"/>
          <w:szCs w:val="12"/>
          <w:lang w:val="en-GB" w:eastAsia="es-ES"/>
        </w:rPr>
        <w:t>]</w:t>
      </w:r>
    </w:p>
    <w:p w14:paraId="5C1FF932" w14:textId="77777777" w:rsidR="00DA479C" w:rsidRPr="00DA479C" w:rsidRDefault="00DA479C" w:rsidP="00DA479C">
      <w:pPr>
        <w:shd w:val="clear" w:color="auto" w:fill="000000"/>
        <w:spacing w:after="0" w:line="285" w:lineRule="atLeast"/>
        <w:rPr>
          <w:rFonts w:ascii="Consolas" w:eastAsia="Times New Roman" w:hAnsi="Consolas" w:cs="Times New Roman"/>
          <w:color w:val="FFFFFF"/>
          <w:sz w:val="12"/>
          <w:szCs w:val="12"/>
          <w:lang w:val="en-GB" w:eastAsia="es-ES"/>
        </w:rPr>
      </w:pPr>
      <w:r w:rsidRPr="00DA479C">
        <w:rPr>
          <w:rFonts w:ascii="Consolas" w:eastAsia="Times New Roman" w:hAnsi="Consolas" w:cs="Times New Roman"/>
          <w:color w:val="FFFFFF"/>
          <w:sz w:val="12"/>
          <w:szCs w:val="12"/>
          <w:lang w:val="en-GB" w:eastAsia="es-ES"/>
        </w:rPr>
        <w:t xml:space="preserve">                    </w:t>
      </w:r>
    </w:p>
    <w:p w14:paraId="51A7DF49" w14:textId="77777777" w:rsidR="00DA479C" w:rsidRPr="00DA479C" w:rsidRDefault="00DA479C" w:rsidP="00DA479C">
      <w:pPr>
        <w:shd w:val="clear" w:color="auto" w:fill="000000"/>
        <w:spacing w:after="0" w:line="285" w:lineRule="atLeast"/>
        <w:rPr>
          <w:rFonts w:ascii="Consolas" w:eastAsia="Times New Roman" w:hAnsi="Consolas" w:cs="Times New Roman"/>
          <w:color w:val="FFFFFF"/>
          <w:sz w:val="12"/>
          <w:szCs w:val="12"/>
          <w:lang w:val="en-GB" w:eastAsia="es-ES"/>
        </w:rPr>
      </w:pPr>
      <w:r w:rsidRPr="00DA479C">
        <w:rPr>
          <w:rFonts w:ascii="Consolas" w:eastAsia="Times New Roman" w:hAnsi="Consolas" w:cs="Times New Roman"/>
          <w:color w:val="FFFFFF"/>
          <w:sz w:val="12"/>
          <w:szCs w:val="12"/>
          <w:lang w:val="en-GB" w:eastAsia="es-ES"/>
        </w:rPr>
        <w:t xml:space="preserve">                    </w:t>
      </w:r>
      <w:r w:rsidRPr="00DA479C">
        <w:rPr>
          <w:rFonts w:ascii="Consolas" w:eastAsia="Times New Roman" w:hAnsi="Consolas" w:cs="Times New Roman"/>
          <w:color w:val="7CA668"/>
          <w:sz w:val="12"/>
          <w:szCs w:val="12"/>
          <w:lang w:val="en-GB" w:eastAsia="es-ES"/>
        </w:rPr>
        <w:t># Coordinates</w:t>
      </w:r>
    </w:p>
    <w:p w14:paraId="302DD17B" w14:textId="77777777" w:rsidR="00DA479C" w:rsidRPr="00DA479C" w:rsidRDefault="00DA479C" w:rsidP="00DA479C">
      <w:pPr>
        <w:shd w:val="clear" w:color="auto" w:fill="000000"/>
        <w:spacing w:after="0" w:line="285" w:lineRule="atLeast"/>
        <w:rPr>
          <w:rFonts w:ascii="Consolas" w:eastAsia="Times New Roman" w:hAnsi="Consolas" w:cs="Times New Roman"/>
          <w:color w:val="FFFFFF"/>
          <w:sz w:val="12"/>
          <w:szCs w:val="12"/>
          <w:lang w:val="en-GB" w:eastAsia="es-ES"/>
        </w:rPr>
      </w:pPr>
      <w:r w:rsidRPr="00DA479C">
        <w:rPr>
          <w:rFonts w:ascii="Consolas" w:eastAsia="Times New Roman" w:hAnsi="Consolas" w:cs="Times New Roman"/>
          <w:color w:val="FFFFFF"/>
          <w:sz w:val="12"/>
          <w:szCs w:val="12"/>
          <w:lang w:val="en-GB" w:eastAsia="es-ES"/>
        </w:rPr>
        <w:t xml:space="preserve">                    </w:t>
      </w:r>
      <w:proofErr w:type="spellStart"/>
      <w:proofErr w:type="gramStart"/>
      <w:r w:rsidRPr="00DA479C">
        <w:rPr>
          <w:rFonts w:ascii="Consolas" w:eastAsia="Times New Roman" w:hAnsi="Consolas" w:cs="Times New Roman"/>
          <w:color w:val="9CDCFE"/>
          <w:sz w:val="12"/>
          <w:szCs w:val="12"/>
          <w:lang w:val="en-GB" w:eastAsia="es-ES"/>
        </w:rPr>
        <w:t>latitudes</w:t>
      </w:r>
      <w:r w:rsidRPr="00DA479C">
        <w:rPr>
          <w:rFonts w:ascii="Consolas" w:eastAsia="Times New Roman" w:hAnsi="Consolas" w:cs="Times New Roman"/>
          <w:color w:val="FFFFFF"/>
          <w:sz w:val="12"/>
          <w:szCs w:val="12"/>
          <w:lang w:val="en-GB" w:eastAsia="es-ES"/>
        </w:rPr>
        <w:t>.</w:t>
      </w:r>
      <w:r w:rsidRPr="00DA479C">
        <w:rPr>
          <w:rFonts w:ascii="Consolas" w:eastAsia="Times New Roman" w:hAnsi="Consolas" w:cs="Times New Roman"/>
          <w:color w:val="DCDCAA"/>
          <w:sz w:val="12"/>
          <w:szCs w:val="12"/>
          <w:lang w:val="en-GB" w:eastAsia="es-ES"/>
        </w:rPr>
        <w:t>append</w:t>
      </w:r>
      <w:proofErr w:type="spellEnd"/>
      <w:proofErr w:type="gramEnd"/>
      <w:r w:rsidRPr="00DA479C">
        <w:rPr>
          <w:rFonts w:ascii="Consolas" w:eastAsia="Times New Roman" w:hAnsi="Consolas" w:cs="Times New Roman"/>
          <w:color w:val="FFFFFF"/>
          <w:sz w:val="12"/>
          <w:szCs w:val="12"/>
          <w:lang w:val="en-GB" w:eastAsia="es-ES"/>
        </w:rPr>
        <w:t>(</w:t>
      </w:r>
      <w:proofErr w:type="spellStart"/>
      <w:r w:rsidRPr="00DA479C">
        <w:rPr>
          <w:rFonts w:ascii="Consolas" w:eastAsia="Times New Roman" w:hAnsi="Consolas" w:cs="Times New Roman"/>
          <w:color w:val="9CDCFE"/>
          <w:sz w:val="12"/>
          <w:szCs w:val="12"/>
          <w:lang w:val="en-GB" w:eastAsia="es-ES"/>
        </w:rPr>
        <w:t>self</w:t>
      </w:r>
      <w:r w:rsidRPr="00DA479C">
        <w:rPr>
          <w:rFonts w:ascii="Consolas" w:eastAsia="Times New Roman" w:hAnsi="Consolas" w:cs="Times New Roman"/>
          <w:color w:val="FFFFFF"/>
          <w:sz w:val="12"/>
          <w:szCs w:val="12"/>
          <w:lang w:val="en-GB" w:eastAsia="es-ES"/>
        </w:rPr>
        <w:t>.</w:t>
      </w:r>
      <w:r w:rsidRPr="00DA479C">
        <w:rPr>
          <w:rFonts w:ascii="Consolas" w:eastAsia="Times New Roman" w:hAnsi="Consolas" w:cs="Times New Roman"/>
          <w:color w:val="9CDCFE"/>
          <w:sz w:val="12"/>
          <w:szCs w:val="12"/>
          <w:lang w:val="en-GB" w:eastAsia="es-ES"/>
        </w:rPr>
        <w:t>RoversTask</w:t>
      </w:r>
      <w:proofErr w:type="spellEnd"/>
      <w:r w:rsidRPr="00DA479C">
        <w:rPr>
          <w:rFonts w:ascii="Consolas" w:eastAsia="Times New Roman" w:hAnsi="Consolas" w:cs="Times New Roman"/>
          <w:color w:val="FFFFFF"/>
          <w:sz w:val="12"/>
          <w:szCs w:val="12"/>
          <w:lang w:val="en-GB" w:eastAsia="es-ES"/>
        </w:rPr>
        <w:t>[</w:t>
      </w:r>
      <w:r w:rsidRPr="00DA479C">
        <w:rPr>
          <w:rFonts w:ascii="Consolas" w:eastAsia="Times New Roman" w:hAnsi="Consolas" w:cs="Times New Roman"/>
          <w:color w:val="9CDCFE"/>
          <w:sz w:val="12"/>
          <w:szCs w:val="12"/>
          <w:lang w:val="en-GB" w:eastAsia="es-ES"/>
        </w:rPr>
        <w:t>index</w:t>
      </w:r>
      <w:r w:rsidRPr="00DA479C">
        <w:rPr>
          <w:rFonts w:ascii="Consolas" w:eastAsia="Times New Roman" w:hAnsi="Consolas" w:cs="Times New Roman"/>
          <w:color w:val="FFFFFF"/>
          <w:sz w:val="12"/>
          <w:szCs w:val="12"/>
          <w:lang w:val="en-GB" w:eastAsia="es-ES"/>
        </w:rPr>
        <w:t>][</w:t>
      </w:r>
      <w:r w:rsidRPr="00DA479C">
        <w:rPr>
          <w:rFonts w:ascii="Consolas" w:eastAsia="Times New Roman" w:hAnsi="Consolas" w:cs="Times New Roman"/>
          <w:color w:val="B5CEA8"/>
          <w:sz w:val="12"/>
          <w:szCs w:val="12"/>
          <w:lang w:val="en-GB" w:eastAsia="es-ES"/>
        </w:rPr>
        <w:t>2</w:t>
      </w:r>
      <w:r w:rsidRPr="00DA479C">
        <w:rPr>
          <w:rFonts w:ascii="Consolas" w:eastAsia="Times New Roman" w:hAnsi="Consolas" w:cs="Times New Roman"/>
          <w:color w:val="FFFFFF"/>
          <w:sz w:val="12"/>
          <w:szCs w:val="12"/>
          <w:lang w:val="en-GB" w:eastAsia="es-ES"/>
        </w:rPr>
        <w:t xml:space="preserve">])                                   </w:t>
      </w:r>
      <w:r w:rsidRPr="00DA479C">
        <w:rPr>
          <w:rFonts w:ascii="Consolas" w:eastAsia="Times New Roman" w:hAnsi="Consolas" w:cs="Times New Roman"/>
          <w:color w:val="7CA668"/>
          <w:sz w:val="12"/>
          <w:szCs w:val="12"/>
          <w:lang w:val="en-GB" w:eastAsia="es-ES"/>
        </w:rPr>
        <w:t># Latitude of current task</w:t>
      </w:r>
    </w:p>
    <w:p w14:paraId="68CA2CFB" w14:textId="77777777" w:rsidR="00DA479C" w:rsidRPr="00DA479C" w:rsidRDefault="00DA479C" w:rsidP="00DA479C">
      <w:pPr>
        <w:shd w:val="clear" w:color="auto" w:fill="000000"/>
        <w:spacing w:after="0" w:line="285" w:lineRule="atLeast"/>
        <w:rPr>
          <w:rFonts w:ascii="Consolas" w:eastAsia="Times New Roman" w:hAnsi="Consolas" w:cs="Times New Roman"/>
          <w:color w:val="FFFFFF"/>
          <w:sz w:val="12"/>
          <w:szCs w:val="12"/>
          <w:lang w:val="en-GB" w:eastAsia="es-ES"/>
        </w:rPr>
      </w:pPr>
      <w:r w:rsidRPr="00DA479C">
        <w:rPr>
          <w:rFonts w:ascii="Consolas" w:eastAsia="Times New Roman" w:hAnsi="Consolas" w:cs="Times New Roman"/>
          <w:color w:val="FFFFFF"/>
          <w:sz w:val="12"/>
          <w:szCs w:val="12"/>
          <w:lang w:val="en-GB" w:eastAsia="es-ES"/>
        </w:rPr>
        <w:t xml:space="preserve">                    </w:t>
      </w:r>
      <w:proofErr w:type="spellStart"/>
      <w:proofErr w:type="gramStart"/>
      <w:r w:rsidRPr="00DA479C">
        <w:rPr>
          <w:rFonts w:ascii="Consolas" w:eastAsia="Times New Roman" w:hAnsi="Consolas" w:cs="Times New Roman"/>
          <w:color w:val="9CDCFE"/>
          <w:sz w:val="12"/>
          <w:szCs w:val="12"/>
          <w:lang w:val="en-GB" w:eastAsia="es-ES"/>
        </w:rPr>
        <w:t>longitudes</w:t>
      </w:r>
      <w:r w:rsidRPr="00DA479C">
        <w:rPr>
          <w:rFonts w:ascii="Consolas" w:eastAsia="Times New Roman" w:hAnsi="Consolas" w:cs="Times New Roman"/>
          <w:color w:val="FFFFFF"/>
          <w:sz w:val="12"/>
          <w:szCs w:val="12"/>
          <w:lang w:val="en-GB" w:eastAsia="es-ES"/>
        </w:rPr>
        <w:t>.</w:t>
      </w:r>
      <w:r w:rsidRPr="00DA479C">
        <w:rPr>
          <w:rFonts w:ascii="Consolas" w:eastAsia="Times New Roman" w:hAnsi="Consolas" w:cs="Times New Roman"/>
          <w:color w:val="DCDCAA"/>
          <w:sz w:val="12"/>
          <w:szCs w:val="12"/>
          <w:lang w:val="en-GB" w:eastAsia="es-ES"/>
        </w:rPr>
        <w:t>append</w:t>
      </w:r>
      <w:proofErr w:type="spellEnd"/>
      <w:proofErr w:type="gramEnd"/>
      <w:r w:rsidRPr="00DA479C">
        <w:rPr>
          <w:rFonts w:ascii="Consolas" w:eastAsia="Times New Roman" w:hAnsi="Consolas" w:cs="Times New Roman"/>
          <w:color w:val="FFFFFF"/>
          <w:sz w:val="12"/>
          <w:szCs w:val="12"/>
          <w:lang w:val="en-GB" w:eastAsia="es-ES"/>
        </w:rPr>
        <w:t>(</w:t>
      </w:r>
      <w:proofErr w:type="spellStart"/>
      <w:r w:rsidRPr="00DA479C">
        <w:rPr>
          <w:rFonts w:ascii="Consolas" w:eastAsia="Times New Roman" w:hAnsi="Consolas" w:cs="Times New Roman"/>
          <w:color w:val="9CDCFE"/>
          <w:sz w:val="12"/>
          <w:szCs w:val="12"/>
          <w:lang w:val="en-GB" w:eastAsia="es-ES"/>
        </w:rPr>
        <w:t>self</w:t>
      </w:r>
      <w:r w:rsidRPr="00DA479C">
        <w:rPr>
          <w:rFonts w:ascii="Consolas" w:eastAsia="Times New Roman" w:hAnsi="Consolas" w:cs="Times New Roman"/>
          <w:color w:val="FFFFFF"/>
          <w:sz w:val="12"/>
          <w:szCs w:val="12"/>
          <w:lang w:val="en-GB" w:eastAsia="es-ES"/>
        </w:rPr>
        <w:t>.</w:t>
      </w:r>
      <w:r w:rsidRPr="00DA479C">
        <w:rPr>
          <w:rFonts w:ascii="Consolas" w:eastAsia="Times New Roman" w:hAnsi="Consolas" w:cs="Times New Roman"/>
          <w:color w:val="9CDCFE"/>
          <w:sz w:val="12"/>
          <w:szCs w:val="12"/>
          <w:lang w:val="en-GB" w:eastAsia="es-ES"/>
        </w:rPr>
        <w:t>RoversTask</w:t>
      </w:r>
      <w:proofErr w:type="spellEnd"/>
      <w:r w:rsidRPr="00DA479C">
        <w:rPr>
          <w:rFonts w:ascii="Consolas" w:eastAsia="Times New Roman" w:hAnsi="Consolas" w:cs="Times New Roman"/>
          <w:color w:val="FFFFFF"/>
          <w:sz w:val="12"/>
          <w:szCs w:val="12"/>
          <w:lang w:val="en-GB" w:eastAsia="es-ES"/>
        </w:rPr>
        <w:t>[</w:t>
      </w:r>
      <w:r w:rsidRPr="00DA479C">
        <w:rPr>
          <w:rFonts w:ascii="Consolas" w:eastAsia="Times New Roman" w:hAnsi="Consolas" w:cs="Times New Roman"/>
          <w:color w:val="9CDCFE"/>
          <w:sz w:val="12"/>
          <w:szCs w:val="12"/>
          <w:lang w:val="en-GB" w:eastAsia="es-ES"/>
        </w:rPr>
        <w:t>index</w:t>
      </w:r>
      <w:r w:rsidRPr="00DA479C">
        <w:rPr>
          <w:rFonts w:ascii="Consolas" w:eastAsia="Times New Roman" w:hAnsi="Consolas" w:cs="Times New Roman"/>
          <w:color w:val="FFFFFF"/>
          <w:sz w:val="12"/>
          <w:szCs w:val="12"/>
          <w:lang w:val="en-GB" w:eastAsia="es-ES"/>
        </w:rPr>
        <w:t>][</w:t>
      </w:r>
      <w:r w:rsidRPr="00DA479C">
        <w:rPr>
          <w:rFonts w:ascii="Consolas" w:eastAsia="Times New Roman" w:hAnsi="Consolas" w:cs="Times New Roman"/>
          <w:color w:val="B5CEA8"/>
          <w:sz w:val="12"/>
          <w:szCs w:val="12"/>
          <w:lang w:val="en-GB" w:eastAsia="es-ES"/>
        </w:rPr>
        <w:t>3</w:t>
      </w:r>
      <w:r w:rsidRPr="00DA479C">
        <w:rPr>
          <w:rFonts w:ascii="Consolas" w:eastAsia="Times New Roman" w:hAnsi="Consolas" w:cs="Times New Roman"/>
          <w:color w:val="FFFFFF"/>
          <w:sz w:val="12"/>
          <w:szCs w:val="12"/>
          <w:lang w:val="en-GB" w:eastAsia="es-ES"/>
        </w:rPr>
        <w:t>])                                  </w:t>
      </w:r>
      <w:r w:rsidRPr="00DA479C">
        <w:rPr>
          <w:rFonts w:ascii="Consolas" w:eastAsia="Times New Roman" w:hAnsi="Consolas" w:cs="Times New Roman"/>
          <w:color w:val="7CA668"/>
          <w:sz w:val="12"/>
          <w:szCs w:val="12"/>
          <w:lang w:val="en-GB" w:eastAsia="es-ES"/>
        </w:rPr>
        <w:t># Longitude of current task</w:t>
      </w:r>
    </w:p>
    <w:p w14:paraId="2F2C7619" w14:textId="77777777" w:rsidR="00DA479C" w:rsidRPr="00DA479C" w:rsidRDefault="00DA479C" w:rsidP="00DA479C">
      <w:pPr>
        <w:shd w:val="clear" w:color="auto" w:fill="000000"/>
        <w:spacing w:after="0" w:line="285" w:lineRule="atLeast"/>
        <w:rPr>
          <w:rFonts w:ascii="Consolas" w:eastAsia="Times New Roman" w:hAnsi="Consolas" w:cs="Times New Roman"/>
          <w:color w:val="FFFFFF"/>
          <w:sz w:val="12"/>
          <w:szCs w:val="12"/>
          <w:lang w:val="en-GB" w:eastAsia="es-ES"/>
        </w:rPr>
      </w:pPr>
      <w:r w:rsidRPr="00DA479C">
        <w:rPr>
          <w:rFonts w:ascii="Consolas" w:eastAsia="Times New Roman" w:hAnsi="Consolas" w:cs="Times New Roman"/>
          <w:color w:val="FFFFFF"/>
          <w:sz w:val="12"/>
          <w:szCs w:val="12"/>
          <w:lang w:val="en-GB" w:eastAsia="es-ES"/>
        </w:rPr>
        <w:t xml:space="preserve">                    </w:t>
      </w:r>
    </w:p>
    <w:p w14:paraId="57BB598C" w14:textId="77777777" w:rsidR="00DA479C" w:rsidRPr="00DA479C" w:rsidRDefault="00DA479C" w:rsidP="00DA479C">
      <w:pPr>
        <w:shd w:val="clear" w:color="auto" w:fill="000000"/>
        <w:spacing w:after="0" w:line="285" w:lineRule="atLeast"/>
        <w:rPr>
          <w:rFonts w:ascii="Consolas" w:eastAsia="Times New Roman" w:hAnsi="Consolas" w:cs="Times New Roman"/>
          <w:color w:val="FFFFFF"/>
          <w:sz w:val="12"/>
          <w:szCs w:val="12"/>
          <w:lang w:val="en-GB" w:eastAsia="es-ES"/>
        </w:rPr>
      </w:pPr>
      <w:r w:rsidRPr="00DA479C">
        <w:rPr>
          <w:rFonts w:ascii="Consolas" w:eastAsia="Times New Roman" w:hAnsi="Consolas" w:cs="Times New Roman"/>
          <w:color w:val="FFFFFF"/>
          <w:sz w:val="12"/>
          <w:szCs w:val="12"/>
          <w:lang w:val="en-GB" w:eastAsia="es-ES"/>
        </w:rPr>
        <w:t xml:space="preserve">                </w:t>
      </w:r>
    </w:p>
    <w:p w14:paraId="4967401A" w14:textId="77777777" w:rsidR="00DA479C" w:rsidRPr="00DA479C" w:rsidRDefault="00DA479C" w:rsidP="00DA479C">
      <w:pPr>
        <w:shd w:val="clear" w:color="auto" w:fill="000000"/>
        <w:spacing w:after="0" w:line="285" w:lineRule="atLeast"/>
        <w:rPr>
          <w:rFonts w:ascii="Consolas" w:eastAsia="Times New Roman" w:hAnsi="Consolas" w:cs="Times New Roman"/>
          <w:color w:val="FFFFFF"/>
          <w:sz w:val="12"/>
          <w:szCs w:val="12"/>
          <w:lang w:val="en-GB" w:eastAsia="es-ES"/>
        </w:rPr>
      </w:pPr>
      <w:r w:rsidRPr="00DA479C">
        <w:rPr>
          <w:rFonts w:ascii="Consolas" w:eastAsia="Times New Roman" w:hAnsi="Consolas" w:cs="Times New Roman"/>
          <w:color w:val="FFFFFF"/>
          <w:sz w:val="12"/>
          <w:szCs w:val="12"/>
          <w:lang w:val="en-GB" w:eastAsia="es-ES"/>
        </w:rPr>
        <w:t xml:space="preserve">                </w:t>
      </w:r>
      <w:r w:rsidRPr="00DA479C">
        <w:rPr>
          <w:rFonts w:ascii="Consolas" w:eastAsia="Times New Roman" w:hAnsi="Consolas" w:cs="Times New Roman"/>
          <w:color w:val="C586C0"/>
          <w:sz w:val="12"/>
          <w:szCs w:val="12"/>
          <w:lang w:val="en-GB" w:eastAsia="es-ES"/>
        </w:rPr>
        <w:t>else</w:t>
      </w:r>
      <w:r w:rsidRPr="00DA479C">
        <w:rPr>
          <w:rFonts w:ascii="Consolas" w:eastAsia="Times New Roman" w:hAnsi="Consolas" w:cs="Times New Roman"/>
          <w:color w:val="FFFFFF"/>
          <w:sz w:val="12"/>
          <w:szCs w:val="12"/>
          <w:lang w:val="en-GB" w:eastAsia="es-ES"/>
        </w:rPr>
        <w:t>:</w:t>
      </w:r>
    </w:p>
    <w:p w14:paraId="19130309" w14:textId="77777777" w:rsidR="00DA479C" w:rsidRPr="00DA479C" w:rsidRDefault="00DA479C" w:rsidP="00DA479C">
      <w:pPr>
        <w:shd w:val="clear" w:color="auto" w:fill="000000"/>
        <w:spacing w:after="0" w:line="285" w:lineRule="atLeast"/>
        <w:rPr>
          <w:rFonts w:ascii="Consolas" w:eastAsia="Times New Roman" w:hAnsi="Consolas" w:cs="Times New Roman"/>
          <w:color w:val="FFFFFF"/>
          <w:sz w:val="12"/>
          <w:szCs w:val="12"/>
          <w:lang w:val="en-GB" w:eastAsia="es-ES"/>
        </w:rPr>
      </w:pPr>
      <w:r w:rsidRPr="00DA479C">
        <w:rPr>
          <w:rFonts w:ascii="Consolas" w:eastAsia="Times New Roman" w:hAnsi="Consolas" w:cs="Times New Roman"/>
          <w:color w:val="FFFFFF"/>
          <w:sz w:val="12"/>
          <w:szCs w:val="12"/>
          <w:lang w:val="en-GB" w:eastAsia="es-ES"/>
        </w:rPr>
        <w:t xml:space="preserve">                    </w:t>
      </w:r>
    </w:p>
    <w:p w14:paraId="09681EBB" w14:textId="77777777" w:rsidR="00DA479C" w:rsidRPr="00DA479C" w:rsidRDefault="00DA479C" w:rsidP="00DA479C">
      <w:pPr>
        <w:shd w:val="clear" w:color="auto" w:fill="000000"/>
        <w:spacing w:after="0" w:line="285" w:lineRule="atLeast"/>
        <w:rPr>
          <w:rFonts w:ascii="Consolas" w:eastAsia="Times New Roman" w:hAnsi="Consolas" w:cs="Times New Roman"/>
          <w:color w:val="FFFFFF"/>
          <w:sz w:val="12"/>
          <w:szCs w:val="12"/>
          <w:lang w:val="en-GB" w:eastAsia="es-ES"/>
        </w:rPr>
      </w:pPr>
      <w:r w:rsidRPr="00DA479C">
        <w:rPr>
          <w:rFonts w:ascii="Consolas" w:eastAsia="Times New Roman" w:hAnsi="Consolas" w:cs="Times New Roman"/>
          <w:color w:val="FFFFFF"/>
          <w:sz w:val="12"/>
          <w:szCs w:val="12"/>
          <w:lang w:val="en-GB" w:eastAsia="es-ES"/>
        </w:rPr>
        <w:t xml:space="preserve">                    </w:t>
      </w:r>
      <w:r w:rsidRPr="00DA479C">
        <w:rPr>
          <w:rFonts w:ascii="Consolas" w:eastAsia="Times New Roman" w:hAnsi="Consolas" w:cs="Times New Roman"/>
          <w:color w:val="7CA668"/>
          <w:sz w:val="12"/>
          <w:szCs w:val="12"/>
          <w:lang w:val="en-GB" w:eastAsia="es-ES"/>
        </w:rPr>
        <w:t xml:space="preserve"># Inform </w:t>
      </w:r>
    </w:p>
    <w:p w14:paraId="7A6F90B8" w14:textId="77777777" w:rsidR="00DA479C" w:rsidRPr="00DA479C" w:rsidRDefault="00DA479C" w:rsidP="00DA479C">
      <w:pPr>
        <w:shd w:val="clear" w:color="auto" w:fill="000000"/>
        <w:spacing w:after="0" w:line="285" w:lineRule="atLeast"/>
        <w:rPr>
          <w:rFonts w:ascii="Consolas" w:eastAsia="Times New Roman" w:hAnsi="Consolas" w:cs="Times New Roman"/>
          <w:color w:val="FFFFFF"/>
          <w:sz w:val="12"/>
          <w:szCs w:val="12"/>
          <w:lang w:val="en-GB" w:eastAsia="es-ES"/>
        </w:rPr>
      </w:pPr>
      <w:r w:rsidRPr="00DA479C">
        <w:rPr>
          <w:rFonts w:ascii="Consolas" w:eastAsia="Times New Roman" w:hAnsi="Consolas" w:cs="Times New Roman"/>
          <w:color w:val="FFFFFF"/>
          <w:sz w:val="12"/>
          <w:szCs w:val="12"/>
          <w:lang w:val="en-GB" w:eastAsia="es-ES"/>
        </w:rPr>
        <w:t xml:space="preserve">                    </w:t>
      </w:r>
      <w:proofErr w:type="gramStart"/>
      <w:r w:rsidRPr="00DA479C">
        <w:rPr>
          <w:rFonts w:ascii="Consolas" w:eastAsia="Times New Roman" w:hAnsi="Consolas" w:cs="Times New Roman"/>
          <w:color w:val="DCDCAA"/>
          <w:sz w:val="12"/>
          <w:szCs w:val="12"/>
          <w:lang w:val="en-GB" w:eastAsia="es-ES"/>
        </w:rPr>
        <w:t>print</w:t>
      </w:r>
      <w:r w:rsidRPr="00DA479C">
        <w:rPr>
          <w:rFonts w:ascii="Consolas" w:eastAsia="Times New Roman" w:hAnsi="Consolas" w:cs="Times New Roman"/>
          <w:color w:val="FFFFFF"/>
          <w:sz w:val="12"/>
          <w:szCs w:val="12"/>
          <w:lang w:val="en-GB" w:eastAsia="es-ES"/>
        </w:rPr>
        <w:t>(</w:t>
      </w:r>
      <w:proofErr w:type="gramEnd"/>
      <w:r w:rsidRPr="00DA479C">
        <w:rPr>
          <w:rFonts w:ascii="Consolas" w:eastAsia="Times New Roman" w:hAnsi="Consolas" w:cs="Times New Roman"/>
          <w:color w:val="CE9178"/>
          <w:sz w:val="12"/>
          <w:szCs w:val="12"/>
          <w:lang w:val="en-GB" w:eastAsia="es-ES"/>
        </w:rPr>
        <w:t>"Info: Rover "</w:t>
      </w:r>
      <w:r w:rsidRPr="00DA479C">
        <w:rPr>
          <w:rFonts w:ascii="Consolas" w:eastAsia="Times New Roman" w:hAnsi="Consolas" w:cs="Times New Roman"/>
          <w:color w:val="FFFFFF"/>
          <w:sz w:val="12"/>
          <w:szCs w:val="12"/>
          <w:lang w:val="en-GB" w:eastAsia="es-ES"/>
        </w:rPr>
        <w:t xml:space="preserve"> </w:t>
      </w:r>
      <w:r w:rsidRPr="00DA479C">
        <w:rPr>
          <w:rFonts w:ascii="Consolas" w:eastAsia="Times New Roman" w:hAnsi="Consolas" w:cs="Times New Roman"/>
          <w:color w:val="D4D4D4"/>
          <w:sz w:val="12"/>
          <w:szCs w:val="12"/>
          <w:lang w:val="en-GB" w:eastAsia="es-ES"/>
        </w:rPr>
        <w:t>+</w:t>
      </w:r>
      <w:r w:rsidRPr="00DA479C">
        <w:rPr>
          <w:rFonts w:ascii="Consolas" w:eastAsia="Times New Roman" w:hAnsi="Consolas" w:cs="Times New Roman"/>
          <w:color w:val="FFFFFF"/>
          <w:sz w:val="12"/>
          <w:szCs w:val="12"/>
          <w:lang w:val="en-GB" w:eastAsia="es-ES"/>
        </w:rPr>
        <w:t xml:space="preserve"> </w:t>
      </w:r>
      <w:r w:rsidRPr="00DA479C">
        <w:rPr>
          <w:rFonts w:ascii="Consolas" w:eastAsia="Times New Roman" w:hAnsi="Consolas" w:cs="Times New Roman"/>
          <w:color w:val="4EC9B0"/>
          <w:sz w:val="12"/>
          <w:szCs w:val="12"/>
          <w:lang w:val="en-GB" w:eastAsia="es-ES"/>
        </w:rPr>
        <w:t>str</w:t>
      </w:r>
      <w:r w:rsidRPr="00DA479C">
        <w:rPr>
          <w:rFonts w:ascii="Consolas" w:eastAsia="Times New Roman" w:hAnsi="Consolas" w:cs="Times New Roman"/>
          <w:color w:val="FFFFFF"/>
          <w:sz w:val="12"/>
          <w:szCs w:val="12"/>
          <w:lang w:val="en-GB" w:eastAsia="es-ES"/>
        </w:rPr>
        <w:t>(</w:t>
      </w:r>
      <w:r w:rsidRPr="00DA479C">
        <w:rPr>
          <w:rFonts w:ascii="Consolas" w:eastAsia="Times New Roman" w:hAnsi="Consolas" w:cs="Times New Roman"/>
          <w:color w:val="9CDCFE"/>
          <w:sz w:val="12"/>
          <w:szCs w:val="12"/>
          <w:lang w:val="en-GB" w:eastAsia="es-ES"/>
        </w:rPr>
        <w:t>rover</w:t>
      </w:r>
      <w:r w:rsidRPr="00DA479C">
        <w:rPr>
          <w:rFonts w:ascii="Consolas" w:eastAsia="Times New Roman" w:hAnsi="Consolas" w:cs="Times New Roman"/>
          <w:color w:val="FFFFFF"/>
          <w:sz w:val="12"/>
          <w:szCs w:val="12"/>
          <w:lang w:val="en-GB" w:eastAsia="es-ES"/>
        </w:rPr>
        <w:t xml:space="preserve">) </w:t>
      </w:r>
      <w:r w:rsidRPr="00DA479C">
        <w:rPr>
          <w:rFonts w:ascii="Consolas" w:eastAsia="Times New Roman" w:hAnsi="Consolas" w:cs="Times New Roman"/>
          <w:color w:val="D4D4D4"/>
          <w:sz w:val="12"/>
          <w:szCs w:val="12"/>
          <w:lang w:val="en-GB" w:eastAsia="es-ES"/>
        </w:rPr>
        <w:t>+</w:t>
      </w:r>
      <w:r w:rsidRPr="00DA479C">
        <w:rPr>
          <w:rFonts w:ascii="Consolas" w:eastAsia="Times New Roman" w:hAnsi="Consolas" w:cs="Times New Roman"/>
          <w:color w:val="FFFFFF"/>
          <w:sz w:val="12"/>
          <w:szCs w:val="12"/>
          <w:lang w:val="en-GB" w:eastAsia="es-ES"/>
        </w:rPr>
        <w:t xml:space="preserve"> </w:t>
      </w:r>
      <w:r w:rsidRPr="00DA479C">
        <w:rPr>
          <w:rFonts w:ascii="Consolas" w:eastAsia="Times New Roman" w:hAnsi="Consolas" w:cs="Times New Roman"/>
          <w:color w:val="CE9178"/>
          <w:sz w:val="12"/>
          <w:szCs w:val="12"/>
          <w:lang w:val="en-GB" w:eastAsia="es-ES"/>
        </w:rPr>
        <w:t>" has no current task assigned</w:t>
      </w:r>
      <w:r w:rsidRPr="00DA479C">
        <w:rPr>
          <w:rFonts w:ascii="Consolas" w:eastAsia="Times New Roman" w:hAnsi="Consolas" w:cs="Times New Roman"/>
          <w:color w:val="569CD6"/>
          <w:sz w:val="12"/>
          <w:szCs w:val="12"/>
          <w:lang w:val="en-GB" w:eastAsia="es-ES"/>
        </w:rPr>
        <w:t>\n</w:t>
      </w:r>
      <w:r w:rsidRPr="00DA479C">
        <w:rPr>
          <w:rFonts w:ascii="Consolas" w:eastAsia="Times New Roman" w:hAnsi="Consolas" w:cs="Times New Roman"/>
          <w:color w:val="CE9178"/>
          <w:sz w:val="12"/>
          <w:szCs w:val="12"/>
          <w:lang w:val="en-GB" w:eastAsia="es-ES"/>
        </w:rPr>
        <w:t>"</w:t>
      </w:r>
      <w:r w:rsidRPr="00DA479C">
        <w:rPr>
          <w:rFonts w:ascii="Consolas" w:eastAsia="Times New Roman" w:hAnsi="Consolas" w:cs="Times New Roman"/>
          <w:color w:val="FFFFFF"/>
          <w:sz w:val="12"/>
          <w:szCs w:val="12"/>
          <w:lang w:val="en-GB" w:eastAsia="es-ES"/>
        </w:rPr>
        <w:t>)</w:t>
      </w:r>
    </w:p>
    <w:p w14:paraId="250FEA2B" w14:textId="77777777" w:rsidR="00DA479C" w:rsidRPr="00DA479C" w:rsidRDefault="00DA479C" w:rsidP="00DA479C">
      <w:pPr>
        <w:shd w:val="clear" w:color="auto" w:fill="000000"/>
        <w:spacing w:after="0" w:line="285" w:lineRule="atLeast"/>
        <w:rPr>
          <w:rFonts w:ascii="Consolas" w:eastAsia="Times New Roman" w:hAnsi="Consolas" w:cs="Times New Roman"/>
          <w:color w:val="FFFFFF"/>
          <w:sz w:val="12"/>
          <w:szCs w:val="12"/>
          <w:lang w:val="en-GB" w:eastAsia="es-ES"/>
        </w:rPr>
      </w:pPr>
      <w:r w:rsidRPr="00DA479C">
        <w:rPr>
          <w:rFonts w:ascii="Consolas" w:eastAsia="Times New Roman" w:hAnsi="Consolas" w:cs="Times New Roman"/>
          <w:color w:val="FFFFFF"/>
          <w:sz w:val="12"/>
          <w:szCs w:val="12"/>
          <w:lang w:val="en-GB" w:eastAsia="es-ES"/>
        </w:rPr>
        <w:lastRenderedPageBreak/>
        <w:t xml:space="preserve">                    </w:t>
      </w:r>
      <w:r w:rsidRPr="00DA479C">
        <w:rPr>
          <w:rFonts w:ascii="Consolas" w:eastAsia="Times New Roman" w:hAnsi="Consolas" w:cs="Times New Roman"/>
          <w:color w:val="DCDCAA"/>
          <w:sz w:val="12"/>
          <w:szCs w:val="12"/>
          <w:lang w:val="en-GB" w:eastAsia="es-ES"/>
        </w:rPr>
        <w:t>print</w:t>
      </w:r>
      <w:r w:rsidRPr="00DA479C">
        <w:rPr>
          <w:rFonts w:ascii="Consolas" w:eastAsia="Times New Roman" w:hAnsi="Consolas" w:cs="Times New Roman"/>
          <w:color w:val="FFFFFF"/>
          <w:sz w:val="12"/>
          <w:szCs w:val="12"/>
          <w:lang w:val="en-GB" w:eastAsia="es-ES"/>
        </w:rPr>
        <w:t xml:space="preserve"> (</w:t>
      </w:r>
      <w:r w:rsidRPr="00DA479C">
        <w:rPr>
          <w:rFonts w:ascii="Consolas" w:eastAsia="Times New Roman" w:hAnsi="Consolas" w:cs="Times New Roman"/>
          <w:color w:val="CE9178"/>
          <w:sz w:val="12"/>
          <w:szCs w:val="12"/>
          <w:lang w:val="en-GB" w:eastAsia="es-ES"/>
        </w:rPr>
        <w:t>"Info: Getting last location received from "</w:t>
      </w:r>
      <w:r w:rsidRPr="00DA479C">
        <w:rPr>
          <w:rFonts w:ascii="Consolas" w:eastAsia="Times New Roman" w:hAnsi="Consolas" w:cs="Times New Roman"/>
          <w:color w:val="FFFFFF"/>
          <w:sz w:val="12"/>
          <w:szCs w:val="12"/>
          <w:lang w:val="en-GB" w:eastAsia="es-ES"/>
        </w:rPr>
        <w:t xml:space="preserve"> </w:t>
      </w:r>
      <w:r w:rsidRPr="00DA479C">
        <w:rPr>
          <w:rFonts w:ascii="Consolas" w:eastAsia="Times New Roman" w:hAnsi="Consolas" w:cs="Times New Roman"/>
          <w:color w:val="D4D4D4"/>
          <w:sz w:val="12"/>
          <w:szCs w:val="12"/>
          <w:lang w:val="en-GB" w:eastAsia="es-ES"/>
        </w:rPr>
        <w:t>+</w:t>
      </w:r>
      <w:r w:rsidRPr="00DA479C">
        <w:rPr>
          <w:rFonts w:ascii="Consolas" w:eastAsia="Times New Roman" w:hAnsi="Consolas" w:cs="Times New Roman"/>
          <w:color w:val="FFFFFF"/>
          <w:sz w:val="12"/>
          <w:szCs w:val="12"/>
          <w:lang w:val="en-GB" w:eastAsia="es-ES"/>
        </w:rPr>
        <w:t xml:space="preserve"> </w:t>
      </w:r>
      <w:r w:rsidRPr="00DA479C">
        <w:rPr>
          <w:rFonts w:ascii="Consolas" w:eastAsia="Times New Roman" w:hAnsi="Consolas" w:cs="Times New Roman"/>
          <w:color w:val="4EC9B0"/>
          <w:sz w:val="12"/>
          <w:szCs w:val="12"/>
          <w:lang w:val="en-GB" w:eastAsia="es-ES"/>
        </w:rPr>
        <w:t>str</w:t>
      </w:r>
      <w:r w:rsidRPr="00DA479C">
        <w:rPr>
          <w:rFonts w:ascii="Consolas" w:eastAsia="Times New Roman" w:hAnsi="Consolas" w:cs="Times New Roman"/>
          <w:color w:val="FFFFFF"/>
          <w:sz w:val="12"/>
          <w:szCs w:val="12"/>
          <w:lang w:val="en-GB" w:eastAsia="es-ES"/>
        </w:rPr>
        <w:t>(</w:t>
      </w:r>
      <w:r w:rsidRPr="00DA479C">
        <w:rPr>
          <w:rFonts w:ascii="Consolas" w:eastAsia="Times New Roman" w:hAnsi="Consolas" w:cs="Times New Roman"/>
          <w:color w:val="9CDCFE"/>
          <w:sz w:val="12"/>
          <w:szCs w:val="12"/>
          <w:lang w:val="en-GB" w:eastAsia="es-ES"/>
        </w:rPr>
        <w:t>rover</w:t>
      </w:r>
      <w:r w:rsidRPr="00DA479C">
        <w:rPr>
          <w:rFonts w:ascii="Consolas" w:eastAsia="Times New Roman" w:hAnsi="Consolas" w:cs="Times New Roman"/>
          <w:color w:val="FFFFFF"/>
          <w:sz w:val="12"/>
          <w:szCs w:val="12"/>
          <w:lang w:val="en-GB" w:eastAsia="es-ES"/>
        </w:rPr>
        <w:t>)</w:t>
      </w:r>
      <w:r w:rsidRPr="00DA479C">
        <w:rPr>
          <w:rFonts w:ascii="Consolas" w:eastAsia="Times New Roman" w:hAnsi="Consolas" w:cs="Times New Roman"/>
          <w:color w:val="D4D4D4"/>
          <w:sz w:val="12"/>
          <w:szCs w:val="12"/>
          <w:lang w:val="en-GB" w:eastAsia="es-ES"/>
        </w:rPr>
        <w:t>+</w:t>
      </w:r>
      <w:r w:rsidRPr="00DA479C">
        <w:rPr>
          <w:rFonts w:ascii="Consolas" w:eastAsia="Times New Roman" w:hAnsi="Consolas" w:cs="Times New Roman"/>
          <w:color w:val="CE9178"/>
          <w:sz w:val="12"/>
          <w:szCs w:val="12"/>
          <w:lang w:val="en-GB" w:eastAsia="es-ES"/>
        </w:rPr>
        <w:t>'</w:t>
      </w:r>
      <w:r w:rsidRPr="00DA479C">
        <w:rPr>
          <w:rFonts w:ascii="Consolas" w:eastAsia="Times New Roman" w:hAnsi="Consolas" w:cs="Times New Roman"/>
          <w:color w:val="569CD6"/>
          <w:sz w:val="12"/>
          <w:szCs w:val="12"/>
          <w:lang w:val="en-GB" w:eastAsia="es-ES"/>
        </w:rPr>
        <w:t>\n</w:t>
      </w:r>
      <w:r w:rsidRPr="00DA479C">
        <w:rPr>
          <w:rFonts w:ascii="Consolas" w:eastAsia="Times New Roman" w:hAnsi="Consolas" w:cs="Times New Roman"/>
          <w:color w:val="CE9178"/>
          <w:sz w:val="12"/>
          <w:szCs w:val="12"/>
          <w:lang w:val="en-GB" w:eastAsia="es-ES"/>
        </w:rPr>
        <w:t>'</w:t>
      </w:r>
      <w:r w:rsidRPr="00DA479C">
        <w:rPr>
          <w:rFonts w:ascii="Consolas" w:eastAsia="Times New Roman" w:hAnsi="Consolas" w:cs="Times New Roman"/>
          <w:color w:val="FFFFFF"/>
          <w:sz w:val="12"/>
          <w:szCs w:val="12"/>
          <w:lang w:val="en-GB" w:eastAsia="es-ES"/>
        </w:rPr>
        <w:t>)</w:t>
      </w:r>
    </w:p>
    <w:p w14:paraId="6E9728E5" w14:textId="77777777" w:rsidR="00DA479C" w:rsidRPr="00DA479C" w:rsidRDefault="00DA479C" w:rsidP="00DA479C">
      <w:pPr>
        <w:shd w:val="clear" w:color="auto" w:fill="000000"/>
        <w:spacing w:after="0" w:line="285" w:lineRule="atLeast"/>
        <w:rPr>
          <w:rFonts w:ascii="Consolas" w:eastAsia="Times New Roman" w:hAnsi="Consolas" w:cs="Times New Roman"/>
          <w:color w:val="FFFFFF"/>
          <w:sz w:val="12"/>
          <w:szCs w:val="12"/>
          <w:lang w:val="en-GB" w:eastAsia="es-ES"/>
        </w:rPr>
      </w:pPr>
    </w:p>
    <w:p w14:paraId="3808B8A7" w14:textId="77777777" w:rsidR="00DA479C" w:rsidRPr="00DA479C" w:rsidRDefault="00DA479C" w:rsidP="00DA479C">
      <w:pPr>
        <w:shd w:val="clear" w:color="auto" w:fill="000000"/>
        <w:spacing w:after="0" w:line="285" w:lineRule="atLeast"/>
        <w:rPr>
          <w:rFonts w:ascii="Consolas" w:eastAsia="Times New Roman" w:hAnsi="Consolas" w:cs="Times New Roman"/>
          <w:color w:val="FFFFFF"/>
          <w:sz w:val="12"/>
          <w:szCs w:val="12"/>
          <w:lang w:val="en-GB" w:eastAsia="es-ES"/>
        </w:rPr>
      </w:pPr>
      <w:r w:rsidRPr="00DA479C">
        <w:rPr>
          <w:rFonts w:ascii="Consolas" w:eastAsia="Times New Roman" w:hAnsi="Consolas" w:cs="Times New Roman"/>
          <w:color w:val="FFFFFF"/>
          <w:sz w:val="12"/>
          <w:szCs w:val="12"/>
          <w:lang w:val="en-GB" w:eastAsia="es-ES"/>
        </w:rPr>
        <w:t xml:space="preserve">                    </w:t>
      </w:r>
      <w:r w:rsidRPr="00DA479C">
        <w:rPr>
          <w:rFonts w:ascii="Consolas" w:eastAsia="Times New Roman" w:hAnsi="Consolas" w:cs="Times New Roman"/>
          <w:color w:val="7CA668"/>
          <w:sz w:val="12"/>
          <w:szCs w:val="12"/>
          <w:lang w:val="en-GB" w:eastAsia="es-ES"/>
        </w:rPr>
        <w:t># Get last location received from rover</w:t>
      </w:r>
    </w:p>
    <w:p w14:paraId="41A0A207" w14:textId="77777777" w:rsidR="00DA479C" w:rsidRPr="00DA479C" w:rsidRDefault="00DA479C" w:rsidP="00DA479C">
      <w:pPr>
        <w:shd w:val="clear" w:color="auto" w:fill="000000"/>
        <w:spacing w:after="0" w:line="285" w:lineRule="atLeast"/>
        <w:rPr>
          <w:rFonts w:ascii="Consolas" w:eastAsia="Times New Roman" w:hAnsi="Consolas" w:cs="Times New Roman"/>
          <w:color w:val="FFFFFF"/>
          <w:sz w:val="12"/>
          <w:szCs w:val="12"/>
          <w:lang w:val="en-GB" w:eastAsia="es-ES"/>
        </w:rPr>
      </w:pPr>
      <w:r w:rsidRPr="00DA479C">
        <w:rPr>
          <w:rFonts w:ascii="Consolas" w:eastAsia="Times New Roman" w:hAnsi="Consolas" w:cs="Times New Roman"/>
          <w:color w:val="FFFFFF"/>
          <w:sz w:val="12"/>
          <w:szCs w:val="12"/>
          <w:lang w:val="en-GB" w:eastAsia="es-ES"/>
        </w:rPr>
        <w:t xml:space="preserve">                    </w:t>
      </w:r>
      <w:r w:rsidRPr="00DA479C">
        <w:rPr>
          <w:rFonts w:ascii="Consolas" w:eastAsia="Times New Roman" w:hAnsi="Consolas" w:cs="Times New Roman"/>
          <w:color w:val="9CDCFE"/>
          <w:sz w:val="12"/>
          <w:szCs w:val="12"/>
          <w:lang w:val="en-GB" w:eastAsia="es-ES"/>
        </w:rPr>
        <w:t>index</w:t>
      </w:r>
      <w:r w:rsidRPr="00DA479C">
        <w:rPr>
          <w:rFonts w:ascii="Consolas" w:eastAsia="Times New Roman" w:hAnsi="Consolas" w:cs="Times New Roman"/>
          <w:color w:val="FFFFFF"/>
          <w:sz w:val="12"/>
          <w:szCs w:val="12"/>
          <w:lang w:val="en-GB" w:eastAsia="es-ES"/>
        </w:rPr>
        <w:t xml:space="preserve"> </w:t>
      </w:r>
      <w:r w:rsidRPr="00DA479C">
        <w:rPr>
          <w:rFonts w:ascii="Consolas" w:eastAsia="Times New Roman" w:hAnsi="Consolas" w:cs="Times New Roman"/>
          <w:color w:val="D4D4D4"/>
          <w:sz w:val="12"/>
          <w:szCs w:val="12"/>
          <w:lang w:val="en-GB" w:eastAsia="es-ES"/>
        </w:rPr>
        <w:t>=</w:t>
      </w:r>
      <w:r w:rsidRPr="00DA479C">
        <w:rPr>
          <w:rFonts w:ascii="Consolas" w:eastAsia="Times New Roman" w:hAnsi="Consolas" w:cs="Times New Roman"/>
          <w:color w:val="FFFFFF"/>
          <w:sz w:val="12"/>
          <w:szCs w:val="12"/>
          <w:lang w:val="en-GB" w:eastAsia="es-ES"/>
        </w:rPr>
        <w:t xml:space="preserve"> [</w:t>
      </w:r>
      <w:proofErr w:type="spellStart"/>
      <w:r w:rsidRPr="00DA479C">
        <w:rPr>
          <w:rFonts w:ascii="Consolas" w:eastAsia="Times New Roman" w:hAnsi="Consolas" w:cs="Times New Roman"/>
          <w:color w:val="9CDCFE"/>
          <w:sz w:val="12"/>
          <w:szCs w:val="12"/>
          <w:lang w:val="en-GB" w:eastAsia="es-ES"/>
        </w:rPr>
        <w:t>i</w:t>
      </w:r>
      <w:proofErr w:type="spellEnd"/>
      <w:r w:rsidRPr="00DA479C">
        <w:rPr>
          <w:rFonts w:ascii="Consolas" w:eastAsia="Times New Roman" w:hAnsi="Consolas" w:cs="Times New Roman"/>
          <w:color w:val="FFFFFF"/>
          <w:sz w:val="12"/>
          <w:szCs w:val="12"/>
          <w:lang w:val="en-GB" w:eastAsia="es-ES"/>
        </w:rPr>
        <w:t xml:space="preserve"> </w:t>
      </w:r>
      <w:r w:rsidRPr="00DA479C">
        <w:rPr>
          <w:rFonts w:ascii="Consolas" w:eastAsia="Times New Roman" w:hAnsi="Consolas" w:cs="Times New Roman"/>
          <w:color w:val="C586C0"/>
          <w:sz w:val="12"/>
          <w:szCs w:val="12"/>
          <w:lang w:val="en-GB" w:eastAsia="es-ES"/>
        </w:rPr>
        <w:t>for</w:t>
      </w:r>
      <w:r w:rsidRPr="00DA479C">
        <w:rPr>
          <w:rFonts w:ascii="Consolas" w:eastAsia="Times New Roman" w:hAnsi="Consolas" w:cs="Times New Roman"/>
          <w:color w:val="FFFFFF"/>
          <w:sz w:val="12"/>
          <w:szCs w:val="12"/>
          <w:lang w:val="en-GB" w:eastAsia="es-ES"/>
        </w:rPr>
        <w:t xml:space="preserve"> </w:t>
      </w:r>
      <w:proofErr w:type="spellStart"/>
      <w:proofErr w:type="gramStart"/>
      <w:r w:rsidRPr="00DA479C">
        <w:rPr>
          <w:rFonts w:ascii="Consolas" w:eastAsia="Times New Roman" w:hAnsi="Consolas" w:cs="Times New Roman"/>
          <w:color w:val="9CDCFE"/>
          <w:sz w:val="12"/>
          <w:szCs w:val="12"/>
          <w:lang w:val="en-GB" w:eastAsia="es-ES"/>
        </w:rPr>
        <w:t>i</w:t>
      </w:r>
      <w:r w:rsidRPr="00DA479C">
        <w:rPr>
          <w:rFonts w:ascii="Consolas" w:eastAsia="Times New Roman" w:hAnsi="Consolas" w:cs="Times New Roman"/>
          <w:color w:val="FFFFFF"/>
          <w:sz w:val="12"/>
          <w:szCs w:val="12"/>
          <w:lang w:val="en-GB" w:eastAsia="es-ES"/>
        </w:rPr>
        <w:t>,</w:t>
      </w:r>
      <w:r w:rsidRPr="00DA479C">
        <w:rPr>
          <w:rFonts w:ascii="Consolas" w:eastAsia="Times New Roman" w:hAnsi="Consolas" w:cs="Times New Roman"/>
          <w:color w:val="9CDCFE"/>
          <w:sz w:val="12"/>
          <w:szCs w:val="12"/>
          <w:lang w:val="en-GB" w:eastAsia="es-ES"/>
        </w:rPr>
        <w:t>x</w:t>
      </w:r>
      <w:proofErr w:type="spellEnd"/>
      <w:proofErr w:type="gramEnd"/>
      <w:r w:rsidRPr="00DA479C">
        <w:rPr>
          <w:rFonts w:ascii="Consolas" w:eastAsia="Times New Roman" w:hAnsi="Consolas" w:cs="Times New Roman"/>
          <w:color w:val="FFFFFF"/>
          <w:sz w:val="12"/>
          <w:szCs w:val="12"/>
          <w:lang w:val="en-GB" w:eastAsia="es-ES"/>
        </w:rPr>
        <w:t xml:space="preserve"> </w:t>
      </w:r>
      <w:r w:rsidRPr="00DA479C">
        <w:rPr>
          <w:rFonts w:ascii="Consolas" w:eastAsia="Times New Roman" w:hAnsi="Consolas" w:cs="Times New Roman"/>
          <w:color w:val="C586C0"/>
          <w:sz w:val="12"/>
          <w:szCs w:val="12"/>
          <w:lang w:val="en-GB" w:eastAsia="es-ES"/>
        </w:rPr>
        <w:t>in</w:t>
      </w:r>
      <w:r w:rsidRPr="00DA479C">
        <w:rPr>
          <w:rFonts w:ascii="Consolas" w:eastAsia="Times New Roman" w:hAnsi="Consolas" w:cs="Times New Roman"/>
          <w:color w:val="FFFFFF"/>
          <w:sz w:val="12"/>
          <w:szCs w:val="12"/>
          <w:lang w:val="en-GB" w:eastAsia="es-ES"/>
        </w:rPr>
        <w:t xml:space="preserve"> </w:t>
      </w:r>
      <w:r w:rsidRPr="00DA479C">
        <w:rPr>
          <w:rFonts w:ascii="Consolas" w:eastAsia="Times New Roman" w:hAnsi="Consolas" w:cs="Times New Roman"/>
          <w:color w:val="4EC9B0"/>
          <w:sz w:val="12"/>
          <w:szCs w:val="12"/>
          <w:lang w:val="en-GB" w:eastAsia="es-ES"/>
        </w:rPr>
        <w:t>enumerate</w:t>
      </w:r>
      <w:r w:rsidRPr="00DA479C">
        <w:rPr>
          <w:rFonts w:ascii="Consolas" w:eastAsia="Times New Roman" w:hAnsi="Consolas" w:cs="Times New Roman"/>
          <w:color w:val="FFFFFF"/>
          <w:sz w:val="12"/>
          <w:szCs w:val="12"/>
          <w:lang w:val="en-GB" w:eastAsia="es-ES"/>
        </w:rPr>
        <w:t>(</w:t>
      </w:r>
      <w:proofErr w:type="spellStart"/>
      <w:r w:rsidRPr="00DA479C">
        <w:rPr>
          <w:rFonts w:ascii="Consolas" w:eastAsia="Times New Roman" w:hAnsi="Consolas" w:cs="Times New Roman"/>
          <w:color w:val="9CDCFE"/>
          <w:sz w:val="12"/>
          <w:szCs w:val="12"/>
          <w:lang w:val="en-GB" w:eastAsia="es-ES"/>
        </w:rPr>
        <w:t>self</w:t>
      </w:r>
      <w:r w:rsidRPr="00DA479C">
        <w:rPr>
          <w:rFonts w:ascii="Consolas" w:eastAsia="Times New Roman" w:hAnsi="Consolas" w:cs="Times New Roman"/>
          <w:color w:val="FFFFFF"/>
          <w:sz w:val="12"/>
          <w:szCs w:val="12"/>
          <w:lang w:val="en-GB" w:eastAsia="es-ES"/>
        </w:rPr>
        <w:t>.</w:t>
      </w:r>
      <w:r w:rsidRPr="00DA479C">
        <w:rPr>
          <w:rFonts w:ascii="Consolas" w:eastAsia="Times New Roman" w:hAnsi="Consolas" w:cs="Times New Roman"/>
          <w:color w:val="9CDCFE"/>
          <w:sz w:val="12"/>
          <w:szCs w:val="12"/>
          <w:lang w:val="en-GB" w:eastAsia="es-ES"/>
        </w:rPr>
        <w:t>Locations</w:t>
      </w:r>
      <w:proofErr w:type="spellEnd"/>
      <w:r w:rsidRPr="00DA479C">
        <w:rPr>
          <w:rFonts w:ascii="Consolas" w:eastAsia="Times New Roman" w:hAnsi="Consolas" w:cs="Times New Roman"/>
          <w:color w:val="FFFFFF"/>
          <w:sz w:val="12"/>
          <w:szCs w:val="12"/>
          <w:lang w:val="en-GB" w:eastAsia="es-ES"/>
        </w:rPr>
        <w:t xml:space="preserve">) </w:t>
      </w:r>
      <w:r w:rsidRPr="00DA479C">
        <w:rPr>
          <w:rFonts w:ascii="Consolas" w:eastAsia="Times New Roman" w:hAnsi="Consolas" w:cs="Times New Roman"/>
          <w:color w:val="C586C0"/>
          <w:sz w:val="12"/>
          <w:szCs w:val="12"/>
          <w:lang w:val="en-GB" w:eastAsia="es-ES"/>
        </w:rPr>
        <w:t>if</w:t>
      </w:r>
      <w:r w:rsidRPr="00DA479C">
        <w:rPr>
          <w:rFonts w:ascii="Consolas" w:eastAsia="Times New Roman" w:hAnsi="Consolas" w:cs="Times New Roman"/>
          <w:color w:val="FFFFFF"/>
          <w:sz w:val="12"/>
          <w:szCs w:val="12"/>
          <w:lang w:val="en-GB" w:eastAsia="es-ES"/>
        </w:rPr>
        <w:t xml:space="preserve"> (</w:t>
      </w:r>
      <w:r w:rsidRPr="00DA479C">
        <w:rPr>
          <w:rFonts w:ascii="Consolas" w:eastAsia="Times New Roman" w:hAnsi="Consolas" w:cs="Times New Roman"/>
          <w:color w:val="9CDCFE"/>
          <w:sz w:val="12"/>
          <w:szCs w:val="12"/>
          <w:lang w:val="en-GB" w:eastAsia="es-ES"/>
        </w:rPr>
        <w:t>x</w:t>
      </w:r>
      <w:r w:rsidRPr="00DA479C">
        <w:rPr>
          <w:rFonts w:ascii="Consolas" w:eastAsia="Times New Roman" w:hAnsi="Consolas" w:cs="Times New Roman"/>
          <w:color w:val="FFFFFF"/>
          <w:sz w:val="12"/>
          <w:szCs w:val="12"/>
          <w:lang w:val="en-GB" w:eastAsia="es-ES"/>
        </w:rPr>
        <w:t>[</w:t>
      </w:r>
      <w:r w:rsidRPr="00DA479C">
        <w:rPr>
          <w:rFonts w:ascii="Consolas" w:eastAsia="Times New Roman" w:hAnsi="Consolas" w:cs="Times New Roman"/>
          <w:color w:val="B5CEA8"/>
          <w:sz w:val="12"/>
          <w:szCs w:val="12"/>
          <w:lang w:val="en-GB" w:eastAsia="es-ES"/>
        </w:rPr>
        <w:t>0</w:t>
      </w:r>
      <w:r w:rsidRPr="00DA479C">
        <w:rPr>
          <w:rFonts w:ascii="Consolas" w:eastAsia="Times New Roman" w:hAnsi="Consolas" w:cs="Times New Roman"/>
          <w:color w:val="FFFFFF"/>
          <w:sz w:val="12"/>
          <w:szCs w:val="12"/>
          <w:lang w:val="en-GB" w:eastAsia="es-ES"/>
        </w:rPr>
        <w:t xml:space="preserve">] </w:t>
      </w:r>
      <w:r w:rsidRPr="00DA479C">
        <w:rPr>
          <w:rFonts w:ascii="Consolas" w:eastAsia="Times New Roman" w:hAnsi="Consolas" w:cs="Times New Roman"/>
          <w:color w:val="D4D4D4"/>
          <w:sz w:val="12"/>
          <w:szCs w:val="12"/>
          <w:lang w:val="en-GB" w:eastAsia="es-ES"/>
        </w:rPr>
        <w:t>==</w:t>
      </w:r>
      <w:r w:rsidRPr="00DA479C">
        <w:rPr>
          <w:rFonts w:ascii="Consolas" w:eastAsia="Times New Roman" w:hAnsi="Consolas" w:cs="Times New Roman"/>
          <w:color w:val="FFFFFF"/>
          <w:sz w:val="12"/>
          <w:szCs w:val="12"/>
          <w:lang w:val="en-GB" w:eastAsia="es-ES"/>
        </w:rPr>
        <w:t xml:space="preserve"> </w:t>
      </w:r>
      <w:r w:rsidRPr="00DA479C">
        <w:rPr>
          <w:rFonts w:ascii="Consolas" w:eastAsia="Times New Roman" w:hAnsi="Consolas" w:cs="Times New Roman"/>
          <w:color w:val="9CDCFE"/>
          <w:sz w:val="12"/>
          <w:szCs w:val="12"/>
          <w:lang w:val="en-GB" w:eastAsia="es-ES"/>
        </w:rPr>
        <w:t>rover</w:t>
      </w:r>
      <w:r w:rsidRPr="00DA479C">
        <w:rPr>
          <w:rFonts w:ascii="Consolas" w:eastAsia="Times New Roman" w:hAnsi="Consolas" w:cs="Times New Roman"/>
          <w:color w:val="FFFFFF"/>
          <w:sz w:val="12"/>
          <w:szCs w:val="12"/>
          <w:lang w:val="en-GB" w:eastAsia="es-ES"/>
        </w:rPr>
        <w:t>)][</w:t>
      </w:r>
      <w:r w:rsidRPr="00DA479C">
        <w:rPr>
          <w:rFonts w:ascii="Consolas" w:eastAsia="Times New Roman" w:hAnsi="Consolas" w:cs="Times New Roman"/>
          <w:color w:val="B5CEA8"/>
          <w:sz w:val="12"/>
          <w:szCs w:val="12"/>
          <w:lang w:val="en-GB" w:eastAsia="es-ES"/>
        </w:rPr>
        <w:t>0</w:t>
      </w:r>
      <w:r w:rsidRPr="00DA479C">
        <w:rPr>
          <w:rFonts w:ascii="Consolas" w:eastAsia="Times New Roman" w:hAnsi="Consolas" w:cs="Times New Roman"/>
          <w:color w:val="FFFFFF"/>
          <w:sz w:val="12"/>
          <w:szCs w:val="12"/>
          <w:lang w:val="en-GB" w:eastAsia="es-ES"/>
        </w:rPr>
        <w:t>]</w:t>
      </w:r>
    </w:p>
    <w:p w14:paraId="4A74CBB2" w14:textId="77777777" w:rsidR="00DA479C" w:rsidRPr="00DA479C" w:rsidRDefault="00DA479C" w:rsidP="00DA479C">
      <w:pPr>
        <w:shd w:val="clear" w:color="auto" w:fill="000000"/>
        <w:spacing w:after="0" w:line="285" w:lineRule="atLeast"/>
        <w:rPr>
          <w:rFonts w:ascii="Consolas" w:eastAsia="Times New Roman" w:hAnsi="Consolas" w:cs="Times New Roman"/>
          <w:color w:val="FFFFFF"/>
          <w:sz w:val="12"/>
          <w:szCs w:val="12"/>
          <w:lang w:val="en-GB" w:eastAsia="es-ES"/>
        </w:rPr>
      </w:pPr>
      <w:r w:rsidRPr="00DA479C">
        <w:rPr>
          <w:rFonts w:ascii="Consolas" w:eastAsia="Times New Roman" w:hAnsi="Consolas" w:cs="Times New Roman"/>
          <w:color w:val="FFFFFF"/>
          <w:sz w:val="12"/>
          <w:szCs w:val="12"/>
          <w:lang w:val="en-GB" w:eastAsia="es-ES"/>
        </w:rPr>
        <w:t xml:space="preserve">                    </w:t>
      </w:r>
    </w:p>
    <w:p w14:paraId="7DB74DBE" w14:textId="77777777" w:rsidR="00DA479C" w:rsidRPr="00DA479C" w:rsidRDefault="00DA479C" w:rsidP="00DA479C">
      <w:pPr>
        <w:shd w:val="clear" w:color="auto" w:fill="000000"/>
        <w:spacing w:after="0" w:line="285" w:lineRule="atLeast"/>
        <w:rPr>
          <w:rFonts w:ascii="Consolas" w:eastAsia="Times New Roman" w:hAnsi="Consolas" w:cs="Times New Roman"/>
          <w:color w:val="FFFFFF"/>
          <w:sz w:val="12"/>
          <w:szCs w:val="12"/>
          <w:lang w:val="en-GB" w:eastAsia="es-ES"/>
        </w:rPr>
      </w:pPr>
      <w:r w:rsidRPr="00DA479C">
        <w:rPr>
          <w:rFonts w:ascii="Consolas" w:eastAsia="Times New Roman" w:hAnsi="Consolas" w:cs="Times New Roman"/>
          <w:color w:val="FFFFFF"/>
          <w:sz w:val="12"/>
          <w:szCs w:val="12"/>
          <w:lang w:val="en-GB" w:eastAsia="es-ES"/>
        </w:rPr>
        <w:t xml:space="preserve">                    </w:t>
      </w:r>
      <w:proofErr w:type="spellStart"/>
      <w:proofErr w:type="gramStart"/>
      <w:r w:rsidRPr="00DA479C">
        <w:rPr>
          <w:rFonts w:ascii="Consolas" w:eastAsia="Times New Roman" w:hAnsi="Consolas" w:cs="Times New Roman"/>
          <w:color w:val="9CDCFE"/>
          <w:sz w:val="12"/>
          <w:szCs w:val="12"/>
          <w:lang w:val="en-GB" w:eastAsia="es-ES"/>
        </w:rPr>
        <w:t>latitudes</w:t>
      </w:r>
      <w:r w:rsidRPr="00DA479C">
        <w:rPr>
          <w:rFonts w:ascii="Consolas" w:eastAsia="Times New Roman" w:hAnsi="Consolas" w:cs="Times New Roman"/>
          <w:color w:val="FFFFFF"/>
          <w:sz w:val="12"/>
          <w:szCs w:val="12"/>
          <w:lang w:val="en-GB" w:eastAsia="es-ES"/>
        </w:rPr>
        <w:t>.</w:t>
      </w:r>
      <w:r w:rsidRPr="00DA479C">
        <w:rPr>
          <w:rFonts w:ascii="Consolas" w:eastAsia="Times New Roman" w:hAnsi="Consolas" w:cs="Times New Roman"/>
          <w:color w:val="DCDCAA"/>
          <w:sz w:val="12"/>
          <w:szCs w:val="12"/>
          <w:lang w:val="en-GB" w:eastAsia="es-ES"/>
        </w:rPr>
        <w:t>append</w:t>
      </w:r>
      <w:proofErr w:type="spellEnd"/>
      <w:proofErr w:type="gramEnd"/>
      <w:r w:rsidRPr="00DA479C">
        <w:rPr>
          <w:rFonts w:ascii="Consolas" w:eastAsia="Times New Roman" w:hAnsi="Consolas" w:cs="Times New Roman"/>
          <w:color w:val="FFFFFF"/>
          <w:sz w:val="12"/>
          <w:szCs w:val="12"/>
          <w:lang w:val="en-GB" w:eastAsia="es-ES"/>
        </w:rPr>
        <w:t>(</w:t>
      </w:r>
      <w:proofErr w:type="spellStart"/>
      <w:r w:rsidRPr="00DA479C">
        <w:rPr>
          <w:rFonts w:ascii="Consolas" w:eastAsia="Times New Roman" w:hAnsi="Consolas" w:cs="Times New Roman"/>
          <w:color w:val="9CDCFE"/>
          <w:sz w:val="12"/>
          <w:szCs w:val="12"/>
          <w:lang w:val="en-GB" w:eastAsia="es-ES"/>
        </w:rPr>
        <w:t>self</w:t>
      </w:r>
      <w:r w:rsidRPr="00DA479C">
        <w:rPr>
          <w:rFonts w:ascii="Consolas" w:eastAsia="Times New Roman" w:hAnsi="Consolas" w:cs="Times New Roman"/>
          <w:color w:val="FFFFFF"/>
          <w:sz w:val="12"/>
          <w:szCs w:val="12"/>
          <w:lang w:val="en-GB" w:eastAsia="es-ES"/>
        </w:rPr>
        <w:t>.</w:t>
      </w:r>
      <w:r w:rsidRPr="00DA479C">
        <w:rPr>
          <w:rFonts w:ascii="Consolas" w:eastAsia="Times New Roman" w:hAnsi="Consolas" w:cs="Times New Roman"/>
          <w:color w:val="9CDCFE"/>
          <w:sz w:val="12"/>
          <w:szCs w:val="12"/>
          <w:lang w:val="en-GB" w:eastAsia="es-ES"/>
        </w:rPr>
        <w:t>Locations</w:t>
      </w:r>
      <w:proofErr w:type="spellEnd"/>
      <w:r w:rsidRPr="00DA479C">
        <w:rPr>
          <w:rFonts w:ascii="Consolas" w:eastAsia="Times New Roman" w:hAnsi="Consolas" w:cs="Times New Roman"/>
          <w:color w:val="FFFFFF"/>
          <w:sz w:val="12"/>
          <w:szCs w:val="12"/>
          <w:lang w:val="en-GB" w:eastAsia="es-ES"/>
        </w:rPr>
        <w:t>[</w:t>
      </w:r>
      <w:r w:rsidRPr="00DA479C">
        <w:rPr>
          <w:rFonts w:ascii="Consolas" w:eastAsia="Times New Roman" w:hAnsi="Consolas" w:cs="Times New Roman"/>
          <w:color w:val="9CDCFE"/>
          <w:sz w:val="12"/>
          <w:szCs w:val="12"/>
          <w:lang w:val="en-GB" w:eastAsia="es-ES"/>
        </w:rPr>
        <w:t>index</w:t>
      </w:r>
      <w:r w:rsidRPr="00DA479C">
        <w:rPr>
          <w:rFonts w:ascii="Consolas" w:eastAsia="Times New Roman" w:hAnsi="Consolas" w:cs="Times New Roman"/>
          <w:color w:val="FFFFFF"/>
          <w:sz w:val="12"/>
          <w:szCs w:val="12"/>
          <w:lang w:val="en-GB" w:eastAsia="es-ES"/>
        </w:rPr>
        <w:t>][</w:t>
      </w:r>
      <w:r w:rsidRPr="00DA479C">
        <w:rPr>
          <w:rFonts w:ascii="Consolas" w:eastAsia="Times New Roman" w:hAnsi="Consolas" w:cs="Times New Roman"/>
          <w:color w:val="B5CEA8"/>
          <w:sz w:val="12"/>
          <w:szCs w:val="12"/>
          <w:lang w:val="en-GB" w:eastAsia="es-ES"/>
        </w:rPr>
        <w:t>1</w:t>
      </w:r>
      <w:r w:rsidRPr="00DA479C">
        <w:rPr>
          <w:rFonts w:ascii="Consolas" w:eastAsia="Times New Roman" w:hAnsi="Consolas" w:cs="Times New Roman"/>
          <w:color w:val="FFFFFF"/>
          <w:sz w:val="12"/>
          <w:szCs w:val="12"/>
          <w:lang w:val="en-GB" w:eastAsia="es-ES"/>
        </w:rPr>
        <w:t>])                                    </w:t>
      </w:r>
      <w:r w:rsidRPr="00DA479C">
        <w:rPr>
          <w:rFonts w:ascii="Consolas" w:eastAsia="Times New Roman" w:hAnsi="Consolas" w:cs="Times New Roman"/>
          <w:color w:val="7CA668"/>
          <w:sz w:val="12"/>
          <w:szCs w:val="12"/>
          <w:lang w:val="en-GB" w:eastAsia="es-ES"/>
        </w:rPr>
        <w:t># Latitude of current location</w:t>
      </w:r>
    </w:p>
    <w:p w14:paraId="7C2E694E" w14:textId="77777777" w:rsidR="00DA479C" w:rsidRPr="00DA479C" w:rsidRDefault="00DA479C" w:rsidP="00DA479C">
      <w:pPr>
        <w:shd w:val="clear" w:color="auto" w:fill="000000"/>
        <w:spacing w:after="0" w:line="285" w:lineRule="atLeast"/>
        <w:rPr>
          <w:rFonts w:ascii="Consolas" w:eastAsia="Times New Roman" w:hAnsi="Consolas" w:cs="Times New Roman"/>
          <w:color w:val="FFFFFF"/>
          <w:sz w:val="12"/>
          <w:szCs w:val="12"/>
          <w:lang w:val="en-GB" w:eastAsia="es-ES"/>
        </w:rPr>
      </w:pPr>
      <w:r w:rsidRPr="00DA479C">
        <w:rPr>
          <w:rFonts w:ascii="Consolas" w:eastAsia="Times New Roman" w:hAnsi="Consolas" w:cs="Times New Roman"/>
          <w:color w:val="FFFFFF"/>
          <w:sz w:val="12"/>
          <w:szCs w:val="12"/>
          <w:lang w:val="en-GB" w:eastAsia="es-ES"/>
        </w:rPr>
        <w:t xml:space="preserve">                    </w:t>
      </w:r>
      <w:proofErr w:type="spellStart"/>
      <w:proofErr w:type="gramStart"/>
      <w:r w:rsidRPr="00DA479C">
        <w:rPr>
          <w:rFonts w:ascii="Consolas" w:eastAsia="Times New Roman" w:hAnsi="Consolas" w:cs="Times New Roman"/>
          <w:color w:val="9CDCFE"/>
          <w:sz w:val="12"/>
          <w:szCs w:val="12"/>
          <w:lang w:val="en-GB" w:eastAsia="es-ES"/>
        </w:rPr>
        <w:t>longitudes</w:t>
      </w:r>
      <w:r w:rsidRPr="00DA479C">
        <w:rPr>
          <w:rFonts w:ascii="Consolas" w:eastAsia="Times New Roman" w:hAnsi="Consolas" w:cs="Times New Roman"/>
          <w:color w:val="FFFFFF"/>
          <w:sz w:val="12"/>
          <w:szCs w:val="12"/>
          <w:lang w:val="en-GB" w:eastAsia="es-ES"/>
        </w:rPr>
        <w:t>.</w:t>
      </w:r>
      <w:r w:rsidRPr="00DA479C">
        <w:rPr>
          <w:rFonts w:ascii="Consolas" w:eastAsia="Times New Roman" w:hAnsi="Consolas" w:cs="Times New Roman"/>
          <w:color w:val="DCDCAA"/>
          <w:sz w:val="12"/>
          <w:szCs w:val="12"/>
          <w:lang w:val="en-GB" w:eastAsia="es-ES"/>
        </w:rPr>
        <w:t>append</w:t>
      </w:r>
      <w:proofErr w:type="spellEnd"/>
      <w:proofErr w:type="gramEnd"/>
      <w:r w:rsidRPr="00DA479C">
        <w:rPr>
          <w:rFonts w:ascii="Consolas" w:eastAsia="Times New Roman" w:hAnsi="Consolas" w:cs="Times New Roman"/>
          <w:color w:val="FFFFFF"/>
          <w:sz w:val="12"/>
          <w:szCs w:val="12"/>
          <w:lang w:val="en-GB" w:eastAsia="es-ES"/>
        </w:rPr>
        <w:t>(</w:t>
      </w:r>
      <w:proofErr w:type="spellStart"/>
      <w:r w:rsidRPr="00DA479C">
        <w:rPr>
          <w:rFonts w:ascii="Consolas" w:eastAsia="Times New Roman" w:hAnsi="Consolas" w:cs="Times New Roman"/>
          <w:color w:val="9CDCFE"/>
          <w:sz w:val="12"/>
          <w:szCs w:val="12"/>
          <w:lang w:val="en-GB" w:eastAsia="es-ES"/>
        </w:rPr>
        <w:t>self</w:t>
      </w:r>
      <w:r w:rsidRPr="00DA479C">
        <w:rPr>
          <w:rFonts w:ascii="Consolas" w:eastAsia="Times New Roman" w:hAnsi="Consolas" w:cs="Times New Roman"/>
          <w:color w:val="FFFFFF"/>
          <w:sz w:val="12"/>
          <w:szCs w:val="12"/>
          <w:lang w:val="en-GB" w:eastAsia="es-ES"/>
        </w:rPr>
        <w:t>.</w:t>
      </w:r>
      <w:r w:rsidRPr="00DA479C">
        <w:rPr>
          <w:rFonts w:ascii="Consolas" w:eastAsia="Times New Roman" w:hAnsi="Consolas" w:cs="Times New Roman"/>
          <w:color w:val="9CDCFE"/>
          <w:sz w:val="12"/>
          <w:szCs w:val="12"/>
          <w:lang w:val="en-GB" w:eastAsia="es-ES"/>
        </w:rPr>
        <w:t>Locations</w:t>
      </w:r>
      <w:proofErr w:type="spellEnd"/>
      <w:r w:rsidRPr="00DA479C">
        <w:rPr>
          <w:rFonts w:ascii="Consolas" w:eastAsia="Times New Roman" w:hAnsi="Consolas" w:cs="Times New Roman"/>
          <w:color w:val="FFFFFF"/>
          <w:sz w:val="12"/>
          <w:szCs w:val="12"/>
          <w:lang w:val="en-GB" w:eastAsia="es-ES"/>
        </w:rPr>
        <w:t>[</w:t>
      </w:r>
      <w:r w:rsidRPr="00DA479C">
        <w:rPr>
          <w:rFonts w:ascii="Consolas" w:eastAsia="Times New Roman" w:hAnsi="Consolas" w:cs="Times New Roman"/>
          <w:color w:val="9CDCFE"/>
          <w:sz w:val="12"/>
          <w:szCs w:val="12"/>
          <w:lang w:val="en-GB" w:eastAsia="es-ES"/>
        </w:rPr>
        <w:t>index</w:t>
      </w:r>
      <w:r w:rsidRPr="00DA479C">
        <w:rPr>
          <w:rFonts w:ascii="Consolas" w:eastAsia="Times New Roman" w:hAnsi="Consolas" w:cs="Times New Roman"/>
          <w:color w:val="FFFFFF"/>
          <w:sz w:val="12"/>
          <w:szCs w:val="12"/>
          <w:lang w:val="en-GB" w:eastAsia="es-ES"/>
        </w:rPr>
        <w:t>][</w:t>
      </w:r>
      <w:r w:rsidRPr="00DA479C">
        <w:rPr>
          <w:rFonts w:ascii="Consolas" w:eastAsia="Times New Roman" w:hAnsi="Consolas" w:cs="Times New Roman"/>
          <w:color w:val="B5CEA8"/>
          <w:sz w:val="12"/>
          <w:szCs w:val="12"/>
          <w:lang w:val="en-GB" w:eastAsia="es-ES"/>
        </w:rPr>
        <w:t>2</w:t>
      </w:r>
      <w:r w:rsidRPr="00DA479C">
        <w:rPr>
          <w:rFonts w:ascii="Consolas" w:eastAsia="Times New Roman" w:hAnsi="Consolas" w:cs="Times New Roman"/>
          <w:color w:val="FFFFFF"/>
          <w:sz w:val="12"/>
          <w:szCs w:val="12"/>
          <w:lang w:val="en-GB" w:eastAsia="es-ES"/>
        </w:rPr>
        <w:t xml:space="preserve">])                                   </w:t>
      </w:r>
      <w:r w:rsidRPr="00DA479C">
        <w:rPr>
          <w:rFonts w:ascii="Consolas" w:eastAsia="Times New Roman" w:hAnsi="Consolas" w:cs="Times New Roman"/>
          <w:color w:val="7CA668"/>
          <w:sz w:val="12"/>
          <w:szCs w:val="12"/>
          <w:lang w:val="en-GB" w:eastAsia="es-ES"/>
        </w:rPr>
        <w:t xml:space="preserve"># Longitude of current location             </w:t>
      </w:r>
    </w:p>
    <w:p w14:paraId="1B8ADC22" w14:textId="77777777" w:rsidR="00DA479C" w:rsidRPr="00DA479C" w:rsidRDefault="00DA479C" w:rsidP="00DA479C">
      <w:pPr>
        <w:shd w:val="clear" w:color="auto" w:fill="000000"/>
        <w:spacing w:after="0" w:line="285" w:lineRule="atLeast"/>
        <w:rPr>
          <w:rFonts w:ascii="Consolas" w:eastAsia="Times New Roman" w:hAnsi="Consolas" w:cs="Times New Roman"/>
          <w:color w:val="FFFFFF"/>
          <w:sz w:val="12"/>
          <w:szCs w:val="12"/>
          <w:lang w:val="en-GB" w:eastAsia="es-ES"/>
        </w:rPr>
      </w:pPr>
      <w:r w:rsidRPr="00DA479C">
        <w:rPr>
          <w:rFonts w:ascii="Consolas" w:eastAsia="Times New Roman" w:hAnsi="Consolas" w:cs="Times New Roman"/>
          <w:color w:val="FFFFFF"/>
          <w:sz w:val="12"/>
          <w:szCs w:val="12"/>
          <w:lang w:val="en-GB" w:eastAsia="es-ES"/>
        </w:rPr>
        <w:t>                                     </w:t>
      </w:r>
    </w:p>
    <w:p w14:paraId="392BD580" w14:textId="77777777" w:rsidR="00DA479C" w:rsidRPr="00DA479C" w:rsidRDefault="00DA479C" w:rsidP="00DA479C">
      <w:pPr>
        <w:shd w:val="clear" w:color="auto" w:fill="000000"/>
        <w:spacing w:after="0" w:line="285" w:lineRule="atLeast"/>
        <w:rPr>
          <w:rFonts w:ascii="Consolas" w:eastAsia="Times New Roman" w:hAnsi="Consolas" w:cs="Times New Roman"/>
          <w:color w:val="FFFFFF"/>
          <w:sz w:val="12"/>
          <w:szCs w:val="12"/>
          <w:lang w:val="en-GB" w:eastAsia="es-ES"/>
        </w:rPr>
      </w:pPr>
      <w:r w:rsidRPr="00DA479C">
        <w:rPr>
          <w:rFonts w:ascii="Consolas" w:eastAsia="Times New Roman" w:hAnsi="Consolas" w:cs="Times New Roman"/>
          <w:color w:val="FFFFFF"/>
          <w:sz w:val="12"/>
          <w:szCs w:val="12"/>
          <w:lang w:val="en-GB" w:eastAsia="es-ES"/>
        </w:rPr>
        <w:t xml:space="preserve">            </w:t>
      </w:r>
    </w:p>
    <w:p w14:paraId="61AA5E79" w14:textId="77777777" w:rsidR="00DA479C" w:rsidRPr="00DA479C" w:rsidRDefault="00DA479C" w:rsidP="00DA479C">
      <w:pPr>
        <w:shd w:val="clear" w:color="auto" w:fill="000000"/>
        <w:spacing w:after="0" w:line="285" w:lineRule="atLeast"/>
        <w:rPr>
          <w:rFonts w:ascii="Consolas" w:eastAsia="Times New Roman" w:hAnsi="Consolas" w:cs="Times New Roman"/>
          <w:color w:val="FFFFFF"/>
          <w:sz w:val="12"/>
          <w:szCs w:val="12"/>
          <w:lang w:val="en-GB" w:eastAsia="es-ES"/>
        </w:rPr>
      </w:pPr>
      <w:r w:rsidRPr="00DA479C">
        <w:rPr>
          <w:rFonts w:ascii="Consolas" w:eastAsia="Times New Roman" w:hAnsi="Consolas" w:cs="Times New Roman"/>
          <w:color w:val="FFFFFF"/>
          <w:sz w:val="12"/>
          <w:szCs w:val="12"/>
          <w:lang w:val="en-GB" w:eastAsia="es-ES"/>
        </w:rPr>
        <w:t xml:space="preserve">            </w:t>
      </w:r>
      <w:r w:rsidRPr="00DA479C">
        <w:rPr>
          <w:rFonts w:ascii="Consolas" w:eastAsia="Times New Roman" w:hAnsi="Consolas" w:cs="Times New Roman"/>
          <w:color w:val="7CA668"/>
          <w:sz w:val="12"/>
          <w:szCs w:val="12"/>
          <w:lang w:val="en-GB" w:eastAsia="es-ES"/>
        </w:rPr>
        <w:t xml:space="preserve"># Generate automatic plan based on coordinates. Close latitude and same longitude. </w:t>
      </w:r>
    </w:p>
    <w:p w14:paraId="5FF73307" w14:textId="77777777" w:rsidR="00DA479C" w:rsidRPr="00DA479C" w:rsidRDefault="00DA479C" w:rsidP="00DA479C">
      <w:pPr>
        <w:shd w:val="clear" w:color="auto" w:fill="000000"/>
        <w:spacing w:after="0" w:line="285" w:lineRule="atLeast"/>
        <w:rPr>
          <w:rFonts w:ascii="Consolas" w:eastAsia="Times New Roman" w:hAnsi="Consolas" w:cs="Times New Roman"/>
          <w:color w:val="FFFFFF"/>
          <w:sz w:val="12"/>
          <w:szCs w:val="12"/>
          <w:lang w:val="en-GB" w:eastAsia="es-ES"/>
        </w:rPr>
      </w:pPr>
      <w:r w:rsidRPr="00DA479C">
        <w:rPr>
          <w:rFonts w:ascii="Consolas" w:eastAsia="Times New Roman" w:hAnsi="Consolas" w:cs="Times New Roman"/>
          <w:color w:val="FFFFFF"/>
          <w:sz w:val="12"/>
          <w:szCs w:val="12"/>
          <w:lang w:val="en-GB" w:eastAsia="es-ES"/>
        </w:rPr>
        <w:t xml:space="preserve">            </w:t>
      </w:r>
      <w:proofErr w:type="spellStart"/>
      <w:r w:rsidRPr="00DA479C">
        <w:rPr>
          <w:rFonts w:ascii="Consolas" w:eastAsia="Times New Roman" w:hAnsi="Consolas" w:cs="Times New Roman"/>
          <w:color w:val="9CDCFE"/>
          <w:sz w:val="12"/>
          <w:szCs w:val="12"/>
          <w:lang w:val="en-GB" w:eastAsia="es-ES"/>
        </w:rPr>
        <w:t>auto_</w:t>
      </w:r>
      <w:proofErr w:type="gramStart"/>
      <w:r w:rsidRPr="00DA479C">
        <w:rPr>
          <w:rFonts w:ascii="Consolas" w:eastAsia="Times New Roman" w:hAnsi="Consolas" w:cs="Times New Roman"/>
          <w:color w:val="9CDCFE"/>
          <w:sz w:val="12"/>
          <w:szCs w:val="12"/>
          <w:lang w:val="en-GB" w:eastAsia="es-ES"/>
        </w:rPr>
        <w:t>latitudes</w:t>
      </w:r>
      <w:proofErr w:type="spellEnd"/>
      <w:r w:rsidRPr="00DA479C">
        <w:rPr>
          <w:rFonts w:ascii="Consolas" w:eastAsia="Times New Roman" w:hAnsi="Consolas" w:cs="Times New Roman"/>
          <w:color w:val="FFFFFF"/>
          <w:sz w:val="12"/>
          <w:szCs w:val="12"/>
          <w:lang w:val="en-GB" w:eastAsia="es-ES"/>
        </w:rPr>
        <w:t xml:space="preserve">  </w:t>
      </w:r>
      <w:r w:rsidRPr="00DA479C">
        <w:rPr>
          <w:rFonts w:ascii="Consolas" w:eastAsia="Times New Roman" w:hAnsi="Consolas" w:cs="Times New Roman"/>
          <w:color w:val="D4D4D4"/>
          <w:sz w:val="12"/>
          <w:szCs w:val="12"/>
          <w:lang w:val="en-GB" w:eastAsia="es-ES"/>
        </w:rPr>
        <w:t>=</w:t>
      </w:r>
      <w:proofErr w:type="gramEnd"/>
      <w:r w:rsidRPr="00DA479C">
        <w:rPr>
          <w:rFonts w:ascii="Consolas" w:eastAsia="Times New Roman" w:hAnsi="Consolas" w:cs="Times New Roman"/>
          <w:color w:val="FFFFFF"/>
          <w:sz w:val="12"/>
          <w:szCs w:val="12"/>
          <w:lang w:val="en-GB" w:eastAsia="es-ES"/>
        </w:rPr>
        <w:t xml:space="preserve"> [</w:t>
      </w:r>
      <w:r w:rsidRPr="00DA479C">
        <w:rPr>
          <w:rFonts w:ascii="Consolas" w:eastAsia="Times New Roman" w:hAnsi="Consolas" w:cs="Times New Roman"/>
          <w:color w:val="9CDCFE"/>
          <w:sz w:val="12"/>
          <w:szCs w:val="12"/>
          <w:lang w:val="en-GB" w:eastAsia="es-ES"/>
        </w:rPr>
        <w:t>x</w:t>
      </w:r>
      <w:r w:rsidRPr="00DA479C">
        <w:rPr>
          <w:rFonts w:ascii="Consolas" w:eastAsia="Times New Roman" w:hAnsi="Consolas" w:cs="Times New Roman"/>
          <w:color w:val="FFFFFF"/>
          <w:sz w:val="12"/>
          <w:szCs w:val="12"/>
          <w:lang w:val="en-GB" w:eastAsia="es-ES"/>
        </w:rPr>
        <w:t xml:space="preserve"> </w:t>
      </w:r>
      <w:r w:rsidRPr="00DA479C">
        <w:rPr>
          <w:rFonts w:ascii="Consolas" w:eastAsia="Times New Roman" w:hAnsi="Consolas" w:cs="Times New Roman"/>
          <w:color w:val="D4D4D4"/>
          <w:sz w:val="12"/>
          <w:szCs w:val="12"/>
          <w:lang w:val="en-GB" w:eastAsia="es-ES"/>
        </w:rPr>
        <w:t>+</w:t>
      </w:r>
      <w:r w:rsidRPr="00DA479C">
        <w:rPr>
          <w:rFonts w:ascii="Consolas" w:eastAsia="Times New Roman" w:hAnsi="Consolas" w:cs="Times New Roman"/>
          <w:color w:val="FFFFFF"/>
          <w:sz w:val="12"/>
          <w:szCs w:val="12"/>
          <w:lang w:val="en-GB" w:eastAsia="es-ES"/>
        </w:rPr>
        <w:t xml:space="preserve"> </w:t>
      </w:r>
      <w:proofErr w:type="spellStart"/>
      <w:r w:rsidRPr="00DA479C">
        <w:rPr>
          <w:rFonts w:ascii="Consolas" w:eastAsia="Times New Roman" w:hAnsi="Consolas" w:cs="Times New Roman"/>
          <w:color w:val="9CDCFE"/>
          <w:sz w:val="12"/>
          <w:szCs w:val="12"/>
          <w:lang w:val="en-GB" w:eastAsia="es-ES"/>
        </w:rPr>
        <w:t>self</w:t>
      </w:r>
      <w:r w:rsidRPr="00DA479C">
        <w:rPr>
          <w:rFonts w:ascii="Consolas" w:eastAsia="Times New Roman" w:hAnsi="Consolas" w:cs="Times New Roman"/>
          <w:color w:val="FFFFFF"/>
          <w:sz w:val="12"/>
          <w:szCs w:val="12"/>
          <w:lang w:val="en-GB" w:eastAsia="es-ES"/>
        </w:rPr>
        <w:t>.</w:t>
      </w:r>
      <w:r w:rsidRPr="00DA479C">
        <w:rPr>
          <w:rFonts w:ascii="Consolas" w:eastAsia="Times New Roman" w:hAnsi="Consolas" w:cs="Times New Roman"/>
          <w:color w:val="9CDCFE"/>
          <w:sz w:val="12"/>
          <w:szCs w:val="12"/>
          <w:lang w:val="en-GB" w:eastAsia="es-ES"/>
        </w:rPr>
        <w:t>direction</w:t>
      </w:r>
      <w:proofErr w:type="spellEnd"/>
      <w:r w:rsidRPr="00DA479C">
        <w:rPr>
          <w:rFonts w:ascii="Consolas" w:eastAsia="Times New Roman" w:hAnsi="Consolas" w:cs="Times New Roman"/>
          <w:color w:val="FFFFFF"/>
          <w:sz w:val="12"/>
          <w:szCs w:val="12"/>
          <w:lang w:val="en-GB" w:eastAsia="es-ES"/>
        </w:rPr>
        <w:t xml:space="preserve"> </w:t>
      </w:r>
      <w:r w:rsidRPr="00DA479C">
        <w:rPr>
          <w:rFonts w:ascii="Consolas" w:eastAsia="Times New Roman" w:hAnsi="Consolas" w:cs="Times New Roman"/>
          <w:color w:val="D4D4D4"/>
          <w:sz w:val="12"/>
          <w:szCs w:val="12"/>
          <w:lang w:val="en-GB" w:eastAsia="es-ES"/>
        </w:rPr>
        <w:t>*</w:t>
      </w:r>
      <w:r w:rsidRPr="00DA479C">
        <w:rPr>
          <w:rFonts w:ascii="Consolas" w:eastAsia="Times New Roman" w:hAnsi="Consolas" w:cs="Times New Roman"/>
          <w:color w:val="FFFFFF"/>
          <w:sz w:val="12"/>
          <w:szCs w:val="12"/>
          <w:lang w:val="en-GB" w:eastAsia="es-ES"/>
        </w:rPr>
        <w:t xml:space="preserve"> </w:t>
      </w:r>
      <w:proofErr w:type="spellStart"/>
      <w:r w:rsidRPr="00DA479C">
        <w:rPr>
          <w:rFonts w:ascii="Consolas" w:eastAsia="Times New Roman" w:hAnsi="Consolas" w:cs="Times New Roman"/>
          <w:color w:val="4EC9B0"/>
          <w:sz w:val="12"/>
          <w:szCs w:val="12"/>
          <w:lang w:val="en-GB" w:eastAsia="es-ES"/>
        </w:rPr>
        <w:t>np</w:t>
      </w:r>
      <w:r w:rsidRPr="00DA479C">
        <w:rPr>
          <w:rFonts w:ascii="Consolas" w:eastAsia="Times New Roman" w:hAnsi="Consolas" w:cs="Times New Roman"/>
          <w:color w:val="FFFFFF"/>
          <w:sz w:val="12"/>
          <w:szCs w:val="12"/>
          <w:lang w:val="en-GB" w:eastAsia="es-ES"/>
        </w:rPr>
        <w:t>.</w:t>
      </w:r>
      <w:r w:rsidRPr="00DA479C">
        <w:rPr>
          <w:rFonts w:ascii="Consolas" w:eastAsia="Times New Roman" w:hAnsi="Consolas" w:cs="Times New Roman"/>
          <w:color w:val="4EC9B0"/>
          <w:sz w:val="12"/>
          <w:szCs w:val="12"/>
          <w:lang w:val="en-GB" w:eastAsia="es-ES"/>
        </w:rPr>
        <w:t>random</w:t>
      </w:r>
      <w:r w:rsidRPr="00DA479C">
        <w:rPr>
          <w:rFonts w:ascii="Consolas" w:eastAsia="Times New Roman" w:hAnsi="Consolas" w:cs="Times New Roman"/>
          <w:color w:val="FFFFFF"/>
          <w:sz w:val="12"/>
          <w:szCs w:val="12"/>
          <w:lang w:val="en-GB" w:eastAsia="es-ES"/>
        </w:rPr>
        <w:t>.</w:t>
      </w:r>
      <w:r w:rsidRPr="00DA479C">
        <w:rPr>
          <w:rFonts w:ascii="Consolas" w:eastAsia="Times New Roman" w:hAnsi="Consolas" w:cs="Times New Roman"/>
          <w:color w:val="9CDCFE"/>
          <w:sz w:val="12"/>
          <w:szCs w:val="12"/>
          <w:lang w:val="en-GB" w:eastAsia="es-ES"/>
        </w:rPr>
        <w:t>uniform</w:t>
      </w:r>
      <w:proofErr w:type="spellEnd"/>
      <w:r w:rsidRPr="00DA479C">
        <w:rPr>
          <w:rFonts w:ascii="Consolas" w:eastAsia="Times New Roman" w:hAnsi="Consolas" w:cs="Times New Roman"/>
          <w:color w:val="FFFFFF"/>
          <w:sz w:val="12"/>
          <w:szCs w:val="12"/>
          <w:lang w:val="en-GB" w:eastAsia="es-ES"/>
        </w:rPr>
        <w:t>(</w:t>
      </w:r>
      <w:r w:rsidRPr="00DA479C">
        <w:rPr>
          <w:rFonts w:ascii="Consolas" w:eastAsia="Times New Roman" w:hAnsi="Consolas" w:cs="Times New Roman"/>
          <w:color w:val="B5CEA8"/>
          <w:sz w:val="12"/>
          <w:szCs w:val="12"/>
          <w:lang w:val="en-GB" w:eastAsia="es-ES"/>
        </w:rPr>
        <w:t>0</w:t>
      </w:r>
      <w:r w:rsidRPr="00DA479C">
        <w:rPr>
          <w:rFonts w:ascii="Consolas" w:eastAsia="Times New Roman" w:hAnsi="Consolas" w:cs="Times New Roman"/>
          <w:color w:val="FFFFFF"/>
          <w:sz w:val="12"/>
          <w:szCs w:val="12"/>
          <w:lang w:val="en-GB" w:eastAsia="es-ES"/>
        </w:rPr>
        <w:t xml:space="preserve">, </w:t>
      </w:r>
      <w:r w:rsidRPr="00DA479C">
        <w:rPr>
          <w:rFonts w:ascii="Consolas" w:eastAsia="Times New Roman" w:hAnsi="Consolas" w:cs="Times New Roman"/>
          <w:color w:val="B5CEA8"/>
          <w:sz w:val="12"/>
          <w:szCs w:val="12"/>
          <w:lang w:val="en-GB" w:eastAsia="es-ES"/>
        </w:rPr>
        <w:t>1</w:t>
      </w:r>
      <w:r w:rsidRPr="00DA479C">
        <w:rPr>
          <w:rFonts w:ascii="Consolas" w:eastAsia="Times New Roman" w:hAnsi="Consolas" w:cs="Times New Roman"/>
          <w:color w:val="FFFFFF"/>
          <w:sz w:val="12"/>
          <w:szCs w:val="12"/>
          <w:lang w:val="en-GB" w:eastAsia="es-ES"/>
        </w:rPr>
        <w:t xml:space="preserve">) </w:t>
      </w:r>
      <w:r w:rsidRPr="00DA479C">
        <w:rPr>
          <w:rFonts w:ascii="Consolas" w:eastAsia="Times New Roman" w:hAnsi="Consolas" w:cs="Times New Roman"/>
          <w:color w:val="C586C0"/>
          <w:sz w:val="12"/>
          <w:szCs w:val="12"/>
          <w:lang w:val="en-GB" w:eastAsia="es-ES"/>
        </w:rPr>
        <w:t>for</w:t>
      </w:r>
      <w:r w:rsidRPr="00DA479C">
        <w:rPr>
          <w:rFonts w:ascii="Consolas" w:eastAsia="Times New Roman" w:hAnsi="Consolas" w:cs="Times New Roman"/>
          <w:color w:val="FFFFFF"/>
          <w:sz w:val="12"/>
          <w:szCs w:val="12"/>
          <w:lang w:val="en-GB" w:eastAsia="es-ES"/>
        </w:rPr>
        <w:t xml:space="preserve"> </w:t>
      </w:r>
      <w:r w:rsidRPr="00DA479C">
        <w:rPr>
          <w:rFonts w:ascii="Consolas" w:eastAsia="Times New Roman" w:hAnsi="Consolas" w:cs="Times New Roman"/>
          <w:color w:val="9CDCFE"/>
          <w:sz w:val="12"/>
          <w:szCs w:val="12"/>
          <w:lang w:val="en-GB" w:eastAsia="es-ES"/>
        </w:rPr>
        <w:t>x</w:t>
      </w:r>
      <w:r w:rsidRPr="00DA479C">
        <w:rPr>
          <w:rFonts w:ascii="Consolas" w:eastAsia="Times New Roman" w:hAnsi="Consolas" w:cs="Times New Roman"/>
          <w:color w:val="FFFFFF"/>
          <w:sz w:val="12"/>
          <w:szCs w:val="12"/>
          <w:lang w:val="en-GB" w:eastAsia="es-ES"/>
        </w:rPr>
        <w:t xml:space="preserve"> </w:t>
      </w:r>
      <w:r w:rsidRPr="00DA479C">
        <w:rPr>
          <w:rFonts w:ascii="Consolas" w:eastAsia="Times New Roman" w:hAnsi="Consolas" w:cs="Times New Roman"/>
          <w:color w:val="C586C0"/>
          <w:sz w:val="12"/>
          <w:szCs w:val="12"/>
          <w:lang w:val="en-GB" w:eastAsia="es-ES"/>
        </w:rPr>
        <w:t>in</w:t>
      </w:r>
      <w:r w:rsidRPr="00DA479C">
        <w:rPr>
          <w:rFonts w:ascii="Consolas" w:eastAsia="Times New Roman" w:hAnsi="Consolas" w:cs="Times New Roman"/>
          <w:color w:val="FFFFFF"/>
          <w:sz w:val="12"/>
          <w:szCs w:val="12"/>
          <w:lang w:val="en-GB" w:eastAsia="es-ES"/>
        </w:rPr>
        <w:t xml:space="preserve"> </w:t>
      </w:r>
      <w:r w:rsidRPr="00DA479C">
        <w:rPr>
          <w:rFonts w:ascii="Consolas" w:eastAsia="Times New Roman" w:hAnsi="Consolas" w:cs="Times New Roman"/>
          <w:color w:val="9CDCFE"/>
          <w:sz w:val="12"/>
          <w:szCs w:val="12"/>
          <w:lang w:val="en-GB" w:eastAsia="es-ES"/>
        </w:rPr>
        <w:t>latitudes</w:t>
      </w:r>
      <w:r w:rsidRPr="00DA479C">
        <w:rPr>
          <w:rFonts w:ascii="Consolas" w:eastAsia="Times New Roman" w:hAnsi="Consolas" w:cs="Times New Roman"/>
          <w:color w:val="FFFFFF"/>
          <w:sz w:val="12"/>
          <w:szCs w:val="12"/>
          <w:lang w:val="en-GB" w:eastAsia="es-ES"/>
        </w:rPr>
        <w:t xml:space="preserve"> </w:t>
      </w:r>
      <w:r w:rsidRPr="00DA479C">
        <w:rPr>
          <w:rFonts w:ascii="Consolas" w:eastAsia="Times New Roman" w:hAnsi="Consolas" w:cs="Times New Roman"/>
          <w:color w:val="C586C0"/>
          <w:sz w:val="12"/>
          <w:szCs w:val="12"/>
          <w:lang w:val="en-GB" w:eastAsia="es-ES"/>
        </w:rPr>
        <w:t>if</w:t>
      </w:r>
      <w:r w:rsidRPr="00DA479C">
        <w:rPr>
          <w:rFonts w:ascii="Consolas" w:eastAsia="Times New Roman" w:hAnsi="Consolas" w:cs="Times New Roman"/>
          <w:color w:val="FFFFFF"/>
          <w:sz w:val="12"/>
          <w:szCs w:val="12"/>
          <w:lang w:val="en-GB" w:eastAsia="es-ES"/>
        </w:rPr>
        <w:t xml:space="preserve"> </w:t>
      </w:r>
      <w:r w:rsidRPr="00DA479C">
        <w:rPr>
          <w:rFonts w:ascii="Consolas" w:eastAsia="Times New Roman" w:hAnsi="Consolas" w:cs="Times New Roman"/>
          <w:color w:val="9CDCFE"/>
          <w:sz w:val="12"/>
          <w:szCs w:val="12"/>
          <w:lang w:val="en-GB" w:eastAsia="es-ES"/>
        </w:rPr>
        <w:t>x</w:t>
      </w:r>
      <w:r w:rsidRPr="00DA479C">
        <w:rPr>
          <w:rFonts w:ascii="Consolas" w:eastAsia="Times New Roman" w:hAnsi="Consolas" w:cs="Times New Roman"/>
          <w:color w:val="FFFFFF"/>
          <w:sz w:val="12"/>
          <w:szCs w:val="12"/>
          <w:lang w:val="en-GB" w:eastAsia="es-ES"/>
        </w:rPr>
        <w:t xml:space="preserve"> </w:t>
      </w:r>
      <w:r w:rsidRPr="00DA479C">
        <w:rPr>
          <w:rFonts w:ascii="Consolas" w:eastAsia="Times New Roman" w:hAnsi="Consolas" w:cs="Times New Roman"/>
          <w:color w:val="569CD6"/>
          <w:sz w:val="12"/>
          <w:szCs w:val="12"/>
          <w:lang w:val="en-GB" w:eastAsia="es-ES"/>
        </w:rPr>
        <w:t>is</w:t>
      </w:r>
      <w:r w:rsidRPr="00DA479C">
        <w:rPr>
          <w:rFonts w:ascii="Consolas" w:eastAsia="Times New Roman" w:hAnsi="Consolas" w:cs="Times New Roman"/>
          <w:color w:val="FFFFFF"/>
          <w:sz w:val="12"/>
          <w:szCs w:val="12"/>
          <w:lang w:val="en-GB" w:eastAsia="es-ES"/>
        </w:rPr>
        <w:t xml:space="preserve"> </w:t>
      </w:r>
      <w:r w:rsidRPr="00DA479C">
        <w:rPr>
          <w:rFonts w:ascii="Consolas" w:eastAsia="Times New Roman" w:hAnsi="Consolas" w:cs="Times New Roman"/>
          <w:color w:val="569CD6"/>
          <w:sz w:val="12"/>
          <w:szCs w:val="12"/>
          <w:lang w:val="en-GB" w:eastAsia="es-ES"/>
        </w:rPr>
        <w:t>not</w:t>
      </w:r>
      <w:r w:rsidRPr="00DA479C">
        <w:rPr>
          <w:rFonts w:ascii="Consolas" w:eastAsia="Times New Roman" w:hAnsi="Consolas" w:cs="Times New Roman"/>
          <w:color w:val="FFFFFF"/>
          <w:sz w:val="12"/>
          <w:szCs w:val="12"/>
          <w:lang w:val="en-GB" w:eastAsia="es-ES"/>
        </w:rPr>
        <w:t xml:space="preserve"> </w:t>
      </w:r>
      <w:r w:rsidRPr="00DA479C">
        <w:rPr>
          <w:rFonts w:ascii="Consolas" w:eastAsia="Times New Roman" w:hAnsi="Consolas" w:cs="Times New Roman"/>
          <w:color w:val="569CD6"/>
          <w:sz w:val="12"/>
          <w:szCs w:val="12"/>
          <w:lang w:val="en-GB" w:eastAsia="es-ES"/>
        </w:rPr>
        <w:t>None</w:t>
      </w:r>
      <w:r w:rsidRPr="00DA479C">
        <w:rPr>
          <w:rFonts w:ascii="Consolas" w:eastAsia="Times New Roman" w:hAnsi="Consolas" w:cs="Times New Roman"/>
          <w:color w:val="FFFFFF"/>
          <w:sz w:val="12"/>
          <w:szCs w:val="12"/>
          <w:lang w:val="en-GB" w:eastAsia="es-ES"/>
        </w:rPr>
        <w:t>]            </w:t>
      </w:r>
    </w:p>
    <w:p w14:paraId="296D830A" w14:textId="77777777" w:rsidR="00DA479C" w:rsidRPr="00DA479C" w:rsidRDefault="00DA479C" w:rsidP="00DA479C">
      <w:pPr>
        <w:shd w:val="clear" w:color="auto" w:fill="000000"/>
        <w:spacing w:after="0" w:line="285" w:lineRule="atLeast"/>
        <w:rPr>
          <w:rFonts w:ascii="Consolas" w:eastAsia="Times New Roman" w:hAnsi="Consolas" w:cs="Times New Roman"/>
          <w:color w:val="FFFFFF"/>
          <w:sz w:val="12"/>
          <w:szCs w:val="12"/>
          <w:lang w:val="en-GB" w:eastAsia="es-ES"/>
        </w:rPr>
      </w:pPr>
      <w:r w:rsidRPr="00DA479C">
        <w:rPr>
          <w:rFonts w:ascii="Consolas" w:eastAsia="Times New Roman" w:hAnsi="Consolas" w:cs="Times New Roman"/>
          <w:color w:val="FFFFFF"/>
          <w:sz w:val="12"/>
          <w:szCs w:val="12"/>
          <w:lang w:val="en-GB" w:eastAsia="es-ES"/>
        </w:rPr>
        <w:t xml:space="preserve">            </w:t>
      </w:r>
      <w:proofErr w:type="spellStart"/>
      <w:r w:rsidRPr="00DA479C">
        <w:rPr>
          <w:rFonts w:ascii="Consolas" w:eastAsia="Times New Roman" w:hAnsi="Consolas" w:cs="Times New Roman"/>
          <w:color w:val="9CDCFE"/>
          <w:sz w:val="12"/>
          <w:szCs w:val="12"/>
          <w:lang w:val="en-GB" w:eastAsia="es-ES"/>
        </w:rPr>
        <w:t>auto_longitudes</w:t>
      </w:r>
      <w:proofErr w:type="spellEnd"/>
      <w:r w:rsidRPr="00DA479C">
        <w:rPr>
          <w:rFonts w:ascii="Consolas" w:eastAsia="Times New Roman" w:hAnsi="Consolas" w:cs="Times New Roman"/>
          <w:color w:val="FFFFFF"/>
          <w:sz w:val="12"/>
          <w:szCs w:val="12"/>
          <w:lang w:val="en-GB" w:eastAsia="es-ES"/>
        </w:rPr>
        <w:t xml:space="preserve"> </w:t>
      </w:r>
      <w:r w:rsidRPr="00DA479C">
        <w:rPr>
          <w:rFonts w:ascii="Consolas" w:eastAsia="Times New Roman" w:hAnsi="Consolas" w:cs="Times New Roman"/>
          <w:color w:val="D4D4D4"/>
          <w:sz w:val="12"/>
          <w:szCs w:val="12"/>
          <w:lang w:val="en-GB" w:eastAsia="es-ES"/>
        </w:rPr>
        <w:t>=</w:t>
      </w:r>
      <w:r w:rsidRPr="00DA479C">
        <w:rPr>
          <w:rFonts w:ascii="Consolas" w:eastAsia="Times New Roman" w:hAnsi="Consolas" w:cs="Times New Roman"/>
          <w:color w:val="FFFFFF"/>
          <w:sz w:val="12"/>
          <w:szCs w:val="12"/>
          <w:lang w:val="en-GB" w:eastAsia="es-ES"/>
        </w:rPr>
        <w:t xml:space="preserve"> </w:t>
      </w:r>
      <w:r w:rsidRPr="00DA479C">
        <w:rPr>
          <w:rFonts w:ascii="Consolas" w:eastAsia="Times New Roman" w:hAnsi="Consolas" w:cs="Times New Roman"/>
          <w:color w:val="9CDCFE"/>
          <w:sz w:val="12"/>
          <w:szCs w:val="12"/>
          <w:lang w:val="en-GB" w:eastAsia="es-ES"/>
        </w:rPr>
        <w:t>longitudes</w:t>
      </w:r>
      <w:r w:rsidRPr="00DA479C">
        <w:rPr>
          <w:rFonts w:ascii="Consolas" w:eastAsia="Times New Roman" w:hAnsi="Consolas" w:cs="Times New Roman"/>
          <w:color w:val="FFFFFF"/>
          <w:sz w:val="12"/>
          <w:szCs w:val="12"/>
          <w:lang w:val="en-GB" w:eastAsia="es-ES"/>
        </w:rPr>
        <w:t xml:space="preserve">                                                                                    </w:t>
      </w:r>
    </w:p>
    <w:p w14:paraId="6948D4E5" w14:textId="77777777" w:rsidR="00DA479C" w:rsidRPr="00DA479C" w:rsidRDefault="00DA479C" w:rsidP="00DA479C">
      <w:pPr>
        <w:shd w:val="clear" w:color="auto" w:fill="000000"/>
        <w:spacing w:after="0" w:line="285" w:lineRule="atLeast"/>
        <w:rPr>
          <w:rFonts w:ascii="Consolas" w:eastAsia="Times New Roman" w:hAnsi="Consolas" w:cs="Times New Roman"/>
          <w:color w:val="FFFFFF"/>
          <w:sz w:val="12"/>
          <w:szCs w:val="12"/>
          <w:lang w:val="en-GB" w:eastAsia="es-ES"/>
        </w:rPr>
      </w:pPr>
    </w:p>
    <w:p w14:paraId="2A1C5339" w14:textId="77777777" w:rsidR="00DA479C" w:rsidRPr="00DA479C" w:rsidRDefault="00DA479C" w:rsidP="00DA479C">
      <w:pPr>
        <w:shd w:val="clear" w:color="auto" w:fill="000000"/>
        <w:spacing w:after="0" w:line="285" w:lineRule="atLeast"/>
        <w:rPr>
          <w:rFonts w:ascii="Consolas" w:eastAsia="Times New Roman" w:hAnsi="Consolas" w:cs="Times New Roman"/>
          <w:color w:val="FFFFFF"/>
          <w:sz w:val="12"/>
          <w:szCs w:val="12"/>
          <w:lang w:val="en-GB" w:eastAsia="es-ES"/>
        </w:rPr>
      </w:pPr>
      <w:r w:rsidRPr="00DA479C">
        <w:rPr>
          <w:rFonts w:ascii="Consolas" w:eastAsia="Times New Roman" w:hAnsi="Consolas" w:cs="Times New Roman"/>
          <w:color w:val="FFFFFF"/>
          <w:sz w:val="12"/>
          <w:szCs w:val="12"/>
          <w:lang w:val="en-GB" w:eastAsia="es-ES"/>
        </w:rPr>
        <w:t xml:space="preserve">            </w:t>
      </w:r>
      <w:r w:rsidRPr="00DA479C">
        <w:rPr>
          <w:rFonts w:ascii="Consolas" w:eastAsia="Times New Roman" w:hAnsi="Consolas" w:cs="Times New Roman"/>
          <w:color w:val="7CA668"/>
          <w:sz w:val="12"/>
          <w:szCs w:val="12"/>
          <w:lang w:val="en-GB" w:eastAsia="es-ES"/>
        </w:rPr>
        <w:t># Check if automatic plan is inside the map</w:t>
      </w:r>
    </w:p>
    <w:p w14:paraId="1BB1791E" w14:textId="77777777" w:rsidR="00DA479C" w:rsidRPr="00DA479C" w:rsidRDefault="00DA479C" w:rsidP="00DA479C">
      <w:pPr>
        <w:shd w:val="clear" w:color="auto" w:fill="000000"/>
        <w:spacing w:after="0" w:line="285" w:lineRule="atLeast"/>
        <w:rPr>
          <w:rFonts w:ascii="Consolas" w:eastAsia="Times New Roman" w:hAnsi="Consolas" w:cs="Times New Roman"/>
          <w:color w:val="FFFFFF"/>
          <w:sz w:val="12"/>
          <w:szCs w:val="12"/>
          <w:lang w:val="en-GB" w:eastAsia="es-ES"/>
        </w:rPr>
      </w:pPr>
      <w:r w:rsidRPr="00DA479C">
        <w:rPr>
          <w:rFonts w:ascii="Consolas" w:eastAsia="Times New Roman" w:hAnsi="Consolas" w:cs="Times New Roman"/>
          <w:color w:val="FFFFFF"/>
          <w:sz w:val="12"/>
          <w:szCs w:val="12"/>
          <w:lang w:val="en-GB" w:eastAsia="es-ES"/>
        </w:rPr>
        <w:t xml:space="preserve">            </w:t>
      </w:r>
      <w:proofErr w:type="spellStart"/>
      <w:r w:rsidRPr="00DA479C">
        <w:rPr>
          <w:rFonts w:ascii="Consolas" w:eastAsia="Times New Roman" w:hAnsi="Consolas" w:cs="Times New Roman"/>
          <w:color w:val="9CDCFE"/>
          <w:sz w:val="12"/>
          <w:szCs w:val="12"/>
          <w:lang w:val="en-GB" w:eastAsia="es-ES"/>
        </w:rPr>
        <w:t>outer_latmax</w:t>
      </w:r>
      <w:proofErr w:type="spellEnd"/>
      <w:r w:rsidRPr="00DA479C">
        <w:rPr>
          <w:rFonts w:ascii="Consolas" w:eastAsia="Times New Roman" w:hAnsi="Consolas" w:cs="Times New Roman"/>
          <w:color w:val="FFFFFF"/>
          <w:sz w:val="12"/>
          <w:szCs w:val="12"/>
          <w:lang w:val="en-GB" w:eastAsia="es-ES"/>
        </w:rPr>
        <w:t xml:space="preserve"> </w:t>
      </w:r>
      <w:r w:rsidRPr="00DA479C">
        <w:rPr>
          <w:rFonts w:ascii="Consolas" w:eastAsia="Times New Roman" w:hAnsi="Consolas" w:cs="Times New Roman"/>
          <w:color w:val="D4D4D4"/>
          <w:sz w:val="12"/>
          <w:szCs w:val="12"/>
          <w:lang w:val="en-GB" w:eastAsia="es-ES"/>
        </w:rPr>
        <w:t>=</w:t>
      </w:r>
      <w:r w:rsidRPr="00DA479C">
        <w:rPr>
          <w:rFonts w:ascii="Consolas" w:eastAsia="Times New Roman" w:hAnsi="Consolas" w:cs="Times New Roman"/>
          <w:color w:val="FFFFFF"/>
          <w:sz w:val="12"/>
          <w:szCs w:val="12"/>
          <w:lang w:val="en-GB" w:eastAsia="es-ES"/>
        </w:rPr>
        <w:t xml:space="preserve"> [</w:t>
      </w:r>
      <w:r w:rsidRPr="00DA479C">
        <w:rPr>
          <w:rFonts w:ascii="Consolas" w:eastAsia="Times New Roman" w:hAnsi="Consolas" w:cs="Times New Roman"/>
          <w:color w:val="9CDCFE"/>
          <w:sz w:val="12"/>
          <w:szCs w:val="12"/>
          <w:lang w:val="en-GB" w:eastAsia="es-ES"/>
        </w:rPr>
        <w:t>d</w:t>
      </w:r>
      <w:r w:rsidRPr="00DA479C">
        <w:rPr>
          <w:rFonts w:ascii="Consolas" w:eastAsia="Times New Roman" w:hAnsi="Consolas" w:cs="Times New Roman"/>
          <w:color w:val="FFFFFF"/>
          <w:sz w:val="12"/>
          <w:szCs w:val="12"/>
          <w:lang w:val="en-GB" w:eastAsia="es-ES"/>
        </w:rPr>
        <w:t xml:space="preserve"> </w:t>
      </w:r>
      <w:proofErr w:type="spellStart"/>
      <w:r w:rsidRPr="00DA479C">
        <w:rPr>
          <w:rFonts w:ascii="Consolas" w:eastAsia="Times New Roman" w:hAnsi="Consolas" w:cs="Times New Roman"/>
          <w:color w:val="C586C0"/>
          <w:sz w:val="12"/>
          <w:szCs w:val="12"/>
          <w:lang w:val="en-GB" w:eastAsia="es-ES"/>
        </w:rPr>
        <w:t>for</w:t>
      </w:r>
      <w:r w:rsidRPr="00DA479C">
        <w:rPr>
          <w:rFonts w:ascii="Consolas" w:eastAsia="Times New Roman" w:hAnsi="Consolas" w:cs="Times New Roman"/>
          <w:color w:val="FFFFFF"/>
          <w:sz w:val="12"/>
          <w:szCs w:val="12"/>
          <w:lang w:val="en-GB" w:eastAsia="es-ES"/>
        </w:rPr>
        <w:t xml:space="preserve"> </w:t>
      </w:r>
      <w:proofErr w:type="gramStart"/>
      <w:r w:rsidRPr="00DA479C">
        <w:rPr>
          <w:rFonts w:ascii="Consolas" w:eastAsia="Times New Roman" w:hAnsi="Consolas" w:cs="Times New Roman"/>
          <w:color w:val="9CDCFE"/>
          <w:sz w:val="12"/>
          <w:szCs w:val="12"/>
          <w:lang w:val="en-GB" w:eastAsia="es-ES"/>
        </w:rPr>
        <w:t>d</w:t>
      </w:r>
      <w:proofErr w:type="spellEnd"/>
      <w:r w:rsidRPr="00DA479C">
        <w:rPr>
          <w:rFonts w:ascii="Consolas" w:eastAsia="Times New Roman" w:hAnsi="Consolas" w:cs="Times New Roman"/>
          <w:color w:val="FFFFFF"/>
          <w:sz w:val="12"/>
          <w:szCs w:val="12"/>
          <w:lang w:val="en-GB" w:eastAsia="es-ES"/>
        </w:rPr>
        <w:t>,</w:t>
      </w:r>
      <w:r w:rsidRPr="00DA479C">
        <w:rPr>
          <w:rFonts w:ascii="Consolas" w:eastAsia="Times New Roman" w:hAnsi="Consolas" w:cs="Times New Roman"/>
          <w:color w:val="9CDCFE"/>
          <w:sz w:val="12"/>
          <w:szCs w:val="12"/>
          <w:lang w:val="en-GB" w:eastAsia="es-ES"/>
        </w:rPr>
        <w:t>x</w:t>
      </w:r>
      <w:proofErr w:type="gramEnd"/>
      <w:r w:rsidRPr="00DA479C">
        <w:rPr>
          <w:rFonts w:ascii="Consolas" w:eastAsia="Times New Roman" w:hAnsi="Consolas" w:cs="Times New Roman"/>
          <w:color w:val="FFFFFF"/>
          <w:sz w:val="12"/>
          <w:szCs w:val="12"/>
          <w:lang w:val="en-GB" w:eastAsia="es-ES"/>
        </w:rPr>
        <w:t xml:space="preserve"> </w:t>
      </w:r>
      <w:r w:rsidRPr="00DA479C">
        <w:rPr>
          <w:rFonts w:ascii="Consolas" w:eastAsia="Times New Roman" w:hAnsi="Consolas" w:cs="Times New Roman"/>
          <w:color w:val="C586C0"/>
          <w:sz w:val="12"/>
          <w:szCs w:val="12"/>
          <w:lang w:val="en-GB" w:eastAsia="es-ES"/>
        </w:rPr>
        <w:t>in</w:t>
      </w:r>
      <w:r w:rsidRPr="00DA479C">
        <w:rPr>
          <w:rFonts w:ascii="Consolas" w:eastAsia="Times New Roman" w:hAnsi="Consolas" w:cs="Times New Roman"/>
          <w:color w:val="FFFFFF"/>
          <w:sz w:val="12"/>
          <w:szCs w:val="12"/>
          <w:lang w:val="en-GB" w:eastAsia="es-ES"/>
        </w:rPr>
        <w:t xml:space="preserve"> </w:t>
      </w:r>
      <w:r w:rsidRPr="00DA479C">
        <w:rPr>
          <w:rFonts w:ascii="Consolas" w:eastAsia="Times New Roman" w:hAnsi="Consolas" w:cs="Times New Roman"/>
          <w:color w:val="4EC9B0"/>
          <w:sz w:val="12"/>
          <w:szCs w:val="12"/>
          <w:lang w:val="en-GB" w:eastAsia="es-ES"/>
        </w:rPr>
        <w:t>enumerate</w:t>
      </w:r>
      <w:r w:rsidRPr="00DA479C">
        <w:rPr>
          <w:rFonts w:ascii="Consolas" w:eastAsia="Times New Roman" w:hAnsi="Consolas" w:cs="Times New Roman"/>
          <w:color w:val="FFFFFF"/>
          <w:sz w:val="12"/>
          <w:szCs w:val="12"/>
          <w:lang w:val="en-GB" w:eastAsia="es-ES"/>
        </w:rPr>
        <w:t>(</w:t>
      </w:r>
      <w:proofErr w:type="spellStart"/>
      <w:r w:rsidRPr="00DA479C">
        <w:rPr>
          <w:rFonts w:ascii="Consolas" w:eastAsia="Times New Roman" w:hAnsi="Consolas" w:cs="Times New Roman"/>
          <w:color w:val="9CDCFE"/>
          <w:sz w:val="12"/>
          <w:szCs w:val="12"/>
          <w:lang w:val="en-GB" w:eastAsia="es-ES"/>
        </w:rPr>
        <w:t>auto_latitudes</w:t>
      </w:r>
      <w:proofErr w:type="spellEnd"/>
      <w:r w:rsidRPr="00DA479C">
        <w:rPr>
          <w:rFonts w:ascii="Consolas" w:eastAsia="Times New Roman" w:hAnsi="Consolas" w:cs="Times New Roman"/>
          <w:color w:val="FFFFFF"/>
          <w:sz w:val="12"/>
          <w:szCs w:val="12"/>
          <w:lang w:val="en-GB" w:eastAsia="es-ES"/>
        </w:rPr>
        <w:t xml:space="preserve">) </w:t>
      </w:r>
      <w:r w:rsidRPr="00DA479C">
        <w:rPr>
          <w:rFonts w:ascii="Consolas" w:eastAsia="Times New Roman" w:hAnsi="Consolas" w:cs="Times New Roman"/>
          <w:color w:val="C586C0"/>
          <w:sz w:val="12"/>
          <w:szCs w:val="12"/>
          <w:lang w:val="en-GB" w:eastAsia="es-ES"/>
        </w:rPr>
        <w:t>if</w:t>
      </w:r>
      <w:r w:rsidRPr="00DA479C">
        <w:rPr>
          <w:rFonts w:ascii="Consolas" w:eastAsia="Times New Roman" w:hAnsi="Consolas" w:cs="Times New Roman"/>
          <w:color w:val="FFFFFF"/>
          <w:sz w:val="12"/>
          <w:szCs w:val="12"/>
          <w:lang w:val="en-GB" w:eastAsia="es-ES"/>
        </w:rPr>
        <w:t xml:space="preserve">  (</w:t>
      </w:r>
      <w:r w:rsidRPr="00DA479C">
        <w:rPr>
          <w:rFonts w:ascii="Consolas" w:eastAsia="Times New Roman" w:hAnsi="Consolas" w:cs="Times New Roman"/>
          <w:color w:val="9CDCFE"/>
          <w:sz w:val="12"/>
          <w:szCs w:val="12"/>
          <w:lang w:val="en-GB" w:eastAsia="es-ES"/>
        </w:rPr>
        <w:t>x</w:t>
      </w:r>
      <w:r w:rsidRPr="00DA479C">
        <w:rPr>
          <w:rFonts w:ascii="Consolas" w:eastAsia="Times New Roman" w:hAnsi="Consolas" w:cs="Times New Roman"/>
          <w:color w:val="FFFFFF"/>
          <w:sz w:val="12"/>
          <w:szCs w:val="12"/>
          <w:lang w:val="en-GB" w:eastAsia="es-ES"/>
        </w:rPr>
        <w:t xml:space="preserve"> </w:t>
      </w:r>
      <w:r w:rsidRPr="00DA479C">
        <w:rPr>
          <w:rFonts w:ascii="Consolas" w:eastAsia="Times New Roman" w:hAnsi="Consolas" w:cs="Times New Roman"/>
          <w:color w:val="D4D4D4"/>
          <w:sz w:val="12"/>
          <w:szCs w:val="12"/>
          <w:lang w:val="en-GB" w:eastAsia="es-ES"/>
        </w:rPr>
        <w:t>&gt;</w:t>
      </w:r>
      <w:r w:rsidRPr="00DA479C">
        <w:rPr>
          <w:rFonts w:ascii="Consolas" w:eastAsia="Times New Roman" w:hAnsi="Consolas" w:cs="Times New Roman"/>
          <w:color w:val="FFFFFF"/>
          <w:sz w:val="12"/>
          <w:szCs w:val="12"/>
          <w:lang w:val="en-GB" w:eastAsia="es-ES"/>
        </w:rPr>
        <w:t xml:space="preserve"> </w:t>
      </w:r>
      <w:proofErr w:type="spellStart"/>
      <w:r w:rsidRPr="00DA479C">
        <w:rPr>
          <w:rFonts w:ascii="Consolas" w:eastAsia="Times New Roman" w:hAnsi="Consolas" w:cs="Times New Roman"/>
          <w:color w:val="9CDCFE"/>
          <w:sz w:val="12"/>
          <w:szCs w:val="12"/>
          <w:lang w:val="en-GB" w:eastAsia="es-ES"/>
        </w:rPr>
        <w:t>self</w:t>
      </w:r>
      <w:r w:rsidRPr="00DA479C">
        <w:rPr>
          <w:rFonts w:ascii="Consolas" w:eastAsia="Times New Roman" w:hAnsi="Consolas" w:cs="Times New Roman"/>
          <w:color w:val="FFFFFF"/>
          <w:sz w:val="12"/>
          <w:szCs w:val="12"/>
          <w:lang w:val="en-GB" w:eastAsia="es-ES"/>
        </w:rPr>
        <w:t>.</w:t>
      </w:r>
      <w:r w:rsidRPr="00DA479C">
        <w:rPr>
          <w:rFonts w:ascii="Consolas" w:eastAsia="Times New Roman" w:hAnsi="Consolas" w:cs="Times New Roman"/>
          <w:color w:val="9CDCFE"/>
          <w:sz w:val="12"/>
          <w:szCs w:val="12"/>
          <w:lang w:val="en-GB" w:eastAsia="es-ES"/>
        </w:rPr>
        <w:t>max_lat</w:t>
      </w:r>
      <w:proofErr w:type="spellEnd"/>
      <w:r w:rsidRPr="00DA479C">
        <w:rPr>
          <w:rFonts w:ascii="Consolas" w:eastAsia="Times New Roman" w:hAnsi="Consolas" w:cs="Times New Roman"/>
          <w:color w:val="FFFFFF"/>
          <w:sz w:val="12"/>
          <w:szCs w:val="12"/>
          <w:lang w:val="en-GB" w:eastAsia="es-ES"/>
        </w:rPr>
        <w:t>)]</w:t>
      </w:r>
    </w:p>
    <w:p w14:paraId="02802B59" w14:textId="77777777" w:rsidR="00DA479C" w:rsidRPr="00DA479C" w:rsidRDefault="00DA479C" w:rsidP="00DA479C">
      <w:pPr>
        <w:shd w:val="clear" w:color="auto" w:fill="000000"/>
        <w:spacing w:after="0" w:line="285" w:lineRule="atLeast"/>
        <w:rPr>
          <w:rFonts w:ascii="Consolas" w:eastAsia="Times New Roman" w:hAnsi="Consolas" w:cs="Times New Roman"/>
          <w:color w:val="FFFFFF"/>
          <w:sz w:val="12"/>
          <w:szCs w:val="12"/>
          <w:lang w:val="en-GB" w:eastAsia="es-ES"/>
        </w:rPr>
      </w:pPr>
      <w:r w:rsidRPr="00DA479C">
        <w:rPr>
          <w:rFonts w:ascii="Consolas" w:eastAsia="Times New Roman" w:hAnsi="Consolas" w:cs="Times New Roman"/>
          <w:color w:val="FFFFFF"/>
          <w:sz w:val="12"/>
          <w:szCs w:val="12"/>
          <w:lang w:val="en-GB" w:eastAsia="es-ES"/>
        </w:rPr>
        <w:t xml:space="preserve">            </w:t>
      </w:r>
      <w:proofErr w:type="spellStart"/>
      <w:r w:rsidRPr="00DA479C">
        <w:rPr>
          <w:rFonts w:ascii="Consolas" w:eastAsia="Times New Roman" w:hAnsi="Consolas" w:cs="Times New Roman"/>
          <w:color w:val="9CDCFE"/>
          <w:sz w:val="12"/>
          <w:szCs w:val="12"/>
          <w:lang w:val="en-GB" w:eastAsia="es-ES"/>
        </w:rPr>
        <w:t>outer_latmin</w:t>
      </w:r>
      <w:proofErr w:type="spellEnd"/>
      <w:r w:rsidRPr="00DA479C">
        <w:rPr>
          <w:rFonts w:ascii="Consolas" w:eastAsia="Times New Roman" w:hAnsi="Consolas" w:cs="Times New Roman"/>
          <w:color w:val="FFFFFF"/>
          <w:sz w:val="12"/>
          <w:szCs w:val="12"/>
          <w:lang w:val="en-GB" w:eastAsia="es-ES"/>
        </w:rPr>
        <w:t xml:space="preserve"> </w:t>
      </w:r>
      <w:r w:rsidRPr="00DA479C">
        <w:rPr>
          <w:rFonts w:ascii="Consolas" w:eastAsia="Times New Roman" w:hAnsi="Consolas" w:cs="Times New Roman"/>
          <w:color w:val="D4D4D4"/>
          <w:sz w:val="12"/>
          <w:szCs w:val="12"/>
          <w:lang w:val="en-GB" w:eastAsia="es-ES"/>
        </w:rPr>
        <w:t>=</w:t>
      </w:r>
      <w:r w:rsidRPr="00DA479C">
        <w:rPr>
          <w:rFonts w:ascii="Consolas" w:eastAsia="Times New Roman" w:hAnsi="Consolas" w:cs="Times New Roman"/>
          <w:color w:val="FFFFFF"/>
          <w:sz w:val="12"/>
          <w:szCs w:val="12"/>
          <w:lang w:val="en-GB" w:eastAsia="es-ES"/>
        </w:rPr>
        <w:t xml:space="preserve"> [</w:t>
      </w:r>
      <w:r w:rsidRPr="00DA479C">
        <w:rPr>
          <w:rFonts w:ascii="Consolas" w:eastAsia="Times New Roman" w:hAnsi="Consolas" w:cs="Times New Roman"/>
          <w:color w:val="9CDCFE"/>
          <w:sz w:val="12"/>
          <w:szCs w:val="12"/>
          <w:lang w:val="en-GB" w:eastAsia="es-ES"/>
        </w:rPr>
        <w:t>d</w:t>
      </w:r>
      <w:r w:rsidRPr="00DA479C">
        <w:rPr>
          <w:rFonts w:ascii="Consolas" w:eastAsia="Times New Roman" w:hAnsi="Consolas" w:cs="Times New Roman"/>
          <w:color w:val="FFFFFF"/>
          <w:sz w:val="12"/>
          <w:szCs w:val="12"/>
          <w:lang w:val="en-GB" w:eastAsia="es-ES"/>
        </w:rPr>
        <w:t xml:space="preserve"> </w:t>
      </w:r>
      <w:proofErr w:type="spellStart"/>
      <w:r w:rsidRPr="00DA479C">
        <w:rPr>
          <w:rFonts w:ascii="Consolas" w:eastAsia="Times New Roman" w:hAnsi="Consolas" w:cs="Times New Roman"/>
          <w:color w:val="C586C0"/>
          <w:sz w:val="12"/>
          <w:szCs w:val="12"/>
          <w:lang w:val="en-GB" w:eastAsia="es-ES"/>
        </w:rPr>
        <w:t>for</w:t>
      </w:r>
      <w:r w:rsidRPr="00DA479C">
        <w:rPr>
          <w:rFonts w:ascii="Consolas" w:eastAsia="Times New Roman" w:hAnsi="Consolas" w:cs="Times New Roman"/>
          <w:color w:val="FFFFFF"/>
          <w:sz w:val="12"/>
          <w:szCs w:val="12"/>
          <w:lang w:val="en-GB" w:eastAsia="es-ES"/>
        </w:rPr>
        <w:t xml:space="preserve"> </w:t>
      </w:r>
      <w:proofErr w:type="gramStart"/>
      <w:r w:rsidRPr="00DA479C">
        <w:rPr>
          <w:rFonts w:ascii="Consolas" w:eastAsia="Times New Roman" w:hAnsi="Consolas" w:cs="Times New Roman"/>
          <w:color w:val="9CDCFE"/>
          <w:sz w:val="12"/>
          <w:szCs w:val="12"/>
          <w:lang w:val="en-GB" w:eastAsia="es-ES"/>
        </w:rPr>
        <w:t>d</w:t>
      </w:r>
      <w:proofErr w:type="spellEnd"/>
      <w:r w:rsidRPr="00DA479C">
        <w:rPr>
          <w:rFonts w:ascii="Consolas" w:eastAsia="Times New Roman" w:hAnsi="Consolas" w:cs="Times New Roman"/>
          <w:color w:val="FFFFFF"/>
          <w:sz w:val="12"/>
          <w:szCs w:val="12"/>
          <w:lang w:val="en-GB" w:eastAsia="es-ES"/>
        </w:rPr>
        <w:t>,</w:t>
      </w:r>
      <w:r w:rsidRPr="00DA479C">
        <w:rPr>
          <w:rFonts w:ascii="Consolas" w:eastAsia="Times New Roman" w:hAnsi="Consolas" w:cs="Times New Roman"/>
          <w:color w:val="9CDCFE"/>
          <w:sz w:val="12"/>
          <w:szCs w:val="12"/>
          <w:lang w:val="en-GB" w:eastAsia="es-ES"/>
        </w:rPr>
        <w:t>x</w:t>
      </w:r>
      <w:proofErr w:type="gramEnd"/>
      <w:r w:rsidRPr="00DA479C">
        <w:rPr>
          <w:rFonts w:ascii="Consolas" w:eastAsia="Times New Roman" w:hAnsi="Consolas" w:cs="Times New Roman"/>
          <w:color w:val="FFFFFF"/>
          <w:sz w:val="12"/>
          <w:szCs w:val="12"/>
          <w:lang w:val="en-GB" w:eastAsia="es-ES"/>
        </w:rPr>
        <w:t xml:space="preserve"> </w:t>
      </w:r>
      <w:r w:rsidRPr="00DA479C">
        <w:rPr>
          <w:rFonts w:ascii="Consolas" w:eastAsia="Times New Roman" w:hAnsi="Consolas" w:cs="Times New Roman"/>
          <w:color w:val="C586C0"/>
          <w:sz w:val="12"/>
          <w:szCs w:val="12"/>
          <w:lang w:val="en-GB" w:eastAsia="es-ES"/>
        </w:rPr>
        <w:t>in</w:t>
      </w:r>
      <w:r w:rsidRPr="00DA479C">
        <w:rPr>
          <w:rFonts w:ascii="Consolas" w:eastAsia="Times New Roman" w:hAnsi="Consolas" w:cs="Times New Roman"/>
          <w:color w:val="FFFFFF"/>
          <w:sz w:val="12"/>
          <w:szCs w:val="12"/>
          <w:lang w:val="en-GB" w:eastAsia="es-ES"/>
        </w:rPr>
        <w:t xml:space="preserve"> </w:t>
      </w:r>
      <w:r w:rsidRPr="00DA479C">
        <w:rPr>
          <w:rFonts w:ascii="Consolas" w:eastAsia="Times New Roman" w:hAnsi="Consolas" w:cs="Times New Roman"/>
          <w:color w:val="4EC9B0"/>
          <w:sz w:val="12"/>
          <w:szCs w:val="12"/>
          <w:lang w:val="en-GB" w:eastAsia="es-ES"/>
        </w:rPr>
        <w:t>enumerate</w:t>
      </w:r>
      <w:r w:rsidRPr="00DA479C">
        <w:rPr>
          <w:rFonts w:ascii="Consolas" w:eastAsia="Times New Roman" w:hAnsi="Consolas" w:cs="Times New Roman"/>
          <w:color w:val="FFFFFF"/>
          <w:sz w:val="12"/>
          <w:szCs w:val="12"/>
          <w:lang w:val="en-GB" w:eastAsia="es-ES"/>
        </w:rPr>
        <w:t>(</w:t>
      </w:r>
      <w:proofErr w:type="spellStart"/>
      <w:r w:rsidRPr="00DA479C">
        <w:rPr>
          <w:rFonts w:ascii="Consolas" w:eastAsia="Times New Roman" w:hAnsi="Consolas" w:cs="Times New Roman"/>
          <w:color w:val="9CDCFE"/>
          <w:sz w:val="12"/>
          <w:szCs w:val="12"/>
          <w:lang w:val="en-GB" w:eastAsia="es-ES"/>
        </w:rPr>
        <w:t>auto_latitudes</w:t>
      </w:r>
      <w:proofErr w:type="spellEnd"/>
      <w:r w:rsidRPr="00DA479C">
        <w:rPr>
          <w:rFonts w:ascii="Consolas" w:eastAsia="Times New Roman" w:hAnsi="Consolas" w:cs="Times New Roman"/>
          <w:color w:val="FFFFFF"/>
          <w:sz w:val="12"/>
          <w:szCs w:val="12"/>
          <w:lang w:val="en-GB" w:eastAsia="es-ES"/>
        </w:rPr>
        <w:t xml:space="preserve">) </w:t>
      </w:r>
      <w:r w:rsidRPr="00DA479C">
        <w:rPr>
          <w:rFonts w:ascii="Consolas" w:eastAsia="Times New Roman" w:hAnsi="Consolas" w:cs="Times New Roman"/>
          <w:color w:val="C586C0"/>
          <w:sz w:val="12"/>
          <w:szCs w:val="12"/>
          <w:lang w:val="en-GB" w:eastAsia="es-ES"/>
        </w:rPr>
        <w:t>if</w:t>
      </w:r>
      <w:r w:rsidRPr="00DA479C">
        <w:rPr>
          <w:rFonts w:ascii="Consolas" w:eastAsia="Times New Roman" w:hAnsi="Consolas" w:cs="Times New Roman"/>
          <w:color w:val="FFFFFF"/>
          <w:sz w:val="12"/>
          <w:szCs w:val="12"/>
          <w:lang w:val="en-GB" w:eastAsia="es-ES"/>
        </w:rPr>
        <w:t xml:space="preserve">  (</w:t>
      </w:r>
      <w:r w:rsidRPr="00DA479C">
        <w:rPr>
          <w:rFonts w:ascii="Consolas" w:eastAsia="Times New Roman" w:hAnsi="Consolas" w:cs="Times New Roman"/>
          <w:color w:val="9CDCFE"/>
          <w:sz w:val="12"/>
          <w:szCs w:val="12"/>
          <w:lang w:val="en-GB" w:eastAsia="es-ES"/>
        </w:rPr>
        <w:t>x</w:t>
      </w:r>
      <w:r w:rsidRPr="00DA479C">
        <w:rPr>
          <w:rFonts w:ascii="Consolas" w:eastAsia="Times New Roman" w:hAnsi="Consolas" w:cs="Times New Roman"/>
          <w:color w:val="FFFFFF"/>
          <w:sz w:val="12"/>
          <w:szCs w:val="12"/>
          <w:lang w:val="en-GB" w:eastAsia="es-ES"/>
        </w:rPr>
        <w:t xml:space="preserve"> </w:t>
      </w:r>
      <w:r w:rsidRPr="00DA479C">
        <w:rPr>
          <w:rFonts w:ascii="Consolas" w:eastAsia="Times New Roman" w:hAnsi="Consolas" w:cs="Times New Roman"/>
          <w:color w:val="D4D4D4"/>
          <w:sz w:val="12"/>
          <w:szCs w:val="12"/>
          <w:lang w:val="en-GB" w:eastAsia="es-ES"/>
        </w:rPr>
        <w:t>&lt;</w:t>
      </w:r>
      <w:r w:rsidRPr="00DA479C">
        <w:rPr>
          <w:rFonts w:ascii="Consolas" w:eastAsia="Times New Roman" w:hAnsi="Consolas" w:cs="Times New Roman"/>
          <w:color w:val="FFFFFF"/>
          <w:sz w:val="12"/>
          <w:szCs w:val="12"/>
          <w:lang w:val="en-GB" w:eastAsia="es-ES"/>
        </w:rPr>
        <w:t xml:space="preserve"> </w:t>
      </w:r>
      <w:proofErr w:type="spellStart"/>
      <w:r w:rsidRPr="00DA479C">
        <w:rPr>
          <w:rFonts w:ascii="Consolas" w:eastAsia="Times New Roman" w:hAnsi="Consolas" w:cs="Times New Roman"/>
          <w:color w:val="9CDCFE"/>
          <w:sz w:val="12"/>
          <w:szCs w:val="12"/>
          <w:lang w:val="en-GB" w:eastAsia="es-ES"/>
        </w:rPr>
        <w:t>self</w:t>
      </w:r>
      <w:r w:rsidRPr="00DA479C">
        <w:rPr>
          <w:rFonts w:ascii="Consolas" w:eastAsia="Times New Roman" w:hAnsi="Consolas" w:cs="Times New Roman"/>
          <w:color w:val="FFFFFF"/>
          <w:sz w:val="12"/>
          <w:szCs w:val="12"/>
          <w:lang w:val="en-GB" w:eastAsia="es-ES"/>
        </w:rPr>
        <w:t>.</w:t>
      </w:r>
      <w:r w:rsidRPr="00DA479C">
        <w:rPr>
          <w:rFonts w:ascii="Consolas" w:eastAsia="Times New Roman" w:hAnsi="Consolas" w:cs="Times New Roman"/>
          <w:color w:val="9CDCFE"/>
          <w:sz w:val="12"/>
          <w:szCs w:val="12"/>
          <w:lang w:val="en-GB" w:eastAsia="es-ES"/>
        </w:rPr>
        <w:t>min_lat</w:t>
      </w:r>
      <w:proofErr w:type="spellEnd"/>
      <w:r w:rsidRPr="00DA479C">
        <w:rPr>
          <w:rFonts w:ascii="Consolas" w:eastAsia="Times New Roman" w:hAnsi="Consolas" w:cs="Times New Roman"/>
          <w:color w:val="FFFFFF"/>
          <w:sz w:val="12"/>
          <w:szCs w:val="12"/>
          <w:lang w:val="en-GB" w:eastAsia="es-ES"/>
        </w:rPr>
        <w:t>)]</w:t>
      </w:r>
    </w:p>
    <w:p w14:paraId="0A0BB8B2" w14:textId="77777777" w:rsidR="00DA479C" w:rsidRPr="00DA479C" w:rsidRDefault="00DA479C" w:rsidP="00DA479C">
      <w:pPr>
        <w:shd w:val="clear" w:color="auto" w:fill="000000"/>
        <w:spacing w:after="0" w:line="285" w:lineRule="atLeast"/>
        <w:rPr>
          <w:rFonts w:ascii="Consolas" w:eastAsia="Times New Roman" w:hAnsi="Consolas" w:cs="Times New Roman"/>
          <w:color w:val="FFFFFF"/>
          <w:sz w:val="12"/>
          <w:szCs w:val="12"/>
          <w:lang w:val="en-GB" w:eastAsia="es-ES"/>
        </w:rPr>
      </w:pPr>
      <w:r w:rsidRPr="00DA479C">
        <w:rPr>
          <w:rFonts w:ascii="Consolas" w:eastAsia="Times New Roman" w:hAnsi="Consolas" w:cs="Times New Roman"/>
          <w:color w:val="FFFFFF"/>
          <w:sz w:val="12"/>
          <w:szCs w:val="12"/>
          <w:lang w:val="en-GB" w:eastAsia="es-ES"/>
        </w:rPr>
        <w:t xml:space="preserve">            </w:t>
      </w:r>
      <w:proofErr w:type="spellStart"/>
      <w:r w:rsidRPr="00DA479C">
        <w:rPr>
          <w:rFonts w:ascii="Consolas" w:eastAsia="Times New Roman" w:hAnsi="Consolas" w:cs="Times New Roman"/>
          <w:color w:val="9CDCFE"/>
          <w:sz w:val="12"/>
          <w:szCs w:val="12"/>
          <w:lang w:val="en-GB" w:eastAsia="es-ES"/>
        </w:rPr>
        <w:t>outer_lng</w:t>
      </w:r>
      <w:proofErr w:type="spellEnd"/>
      <w:r w:rsidRPr="00DA479C">
        <w:rPr>
          <w:rFonts w:ascii="Consolas" w:eastAsia="Times New Roman" w:hAnsi="Consolas" w:cs="Times New Roman"/>
          <w:color w:val="FFFFFF"/>
          <w:sz w:val="12"/>
          <w:szCs w:val="12"/>
          <w:lang w:val="en-GB" w:eastAsia="es-ES"/>
        </w:rPr>
        <w:t xml:space="preserve">    </w:t>
      </w:r>
      <w:r w:rsidRPr="00DA479C">
        <w:rPr>
          <w:rFonts w:ascii="Consolas" w:eastAsia="Times New Roman" w:hAnsi="Consolas" w:cs="Times New Roman"/>
          <w:color w:val="D4D4D4"/>
          <w:sz w:val="12"/>
          <w:szCs w:val="12"/>
          <w:lang w:val="en-GB" w:eastAsia="es-ES"/>
        </w:rPr>
        <w:t>=</w:t>
      </w:r>
      <w:r w:rsidRPr="00DA479C">
        <w:rPr>
          <w:rFonts w:ascii="Consolas" w:eastAsia="Times New Roman" w:hAnsi="Consolas" w:cs="Times New Roman"/>
          <w:color w:val="FFFFFF"/>
          <w:sz w:val="12"/>
          <w:szCs w:val="12"/>
          <w:lang w:val="en-GB" w:eastAsia="es-ES"/>
        </w:rPr>
        <w:t xml:space="preserve"> [</w:t>
      </w:r>
      <w:r w:rsidRPr="00DA479C">
        <w:rPr>
          <w:rFonts w:ascii="Consolas" w:eastAsia="Times New Roman" w:hAnsi="Consolas" w:cs="Times New Roman"/>
          <w:color w:val="9CDCFE"/>
          <w:sz w:val="12"/>
          <w:szCs w:val="12"/>
          <w:lang w:val="en-GB" w:eastAsia="es-ES"/>
        </w:rPr>
        <w:t>d</w:t>
      </w:r>
      <w:r w:rsidRPr="00DA479C">
        <w:rPr>
          <w:rFonts w:ascii="Consolas" w:eastAsia="Times New Roman" w:hAnsi="Consolas" w:cs="Times New Roman"/>
          <w:color w:val="FFFFFF"/>
          <w:sz w:val="12"/>
          <w:szCs w:val="12"/>
          <w:lang w:val="en-GB" w:eastAsia="es-ES"/>
        </w:rPr>
        <w:t xml:space="preserve"> </w:t>
      </w:r>
      <w:proofErr w:type="spellStart"/>
      <w:r w:rsidRPr="00DA479C">
        <w:rPr>
          <w:rFonts w:ascii="Consolas" w:eastAsia="Times New Roman" w:hAnsi="Consolas" w:cs="Times New Roman"/>
          <w:color w:val="C586C0"/>
          <w:sz w:val="12"/>
          <w:szCs w:val="12"/>
          <w:lang w:val="en-GB" w:eastAsia="es-ES"/>
        </w:rPr>
        <w:t>for</w:t>
      </w:r>
      <w:r w:rsidRPr="00DA479C">
        <w:rPr>
          <w:rFonts w:ascii="Consolas" w:eastAsia="Times New Roman" w:hAnsi="Consolas" w:cs="Times New Roman"/>
          <w:color w:val="FFFFFF"/>
          <w:sz w:val="12"/>
          <w:szCs w:val="12"/>
          <w:lang w:val="en-GB" w:eastAsia="es-ES"/>
        </w:rPr>
        <w:t xml:space="preserve"> </w:t>
      </w:r>
      <w:proofErr w:type="gramStart"/>
      <w:r w:rsidRPr="00DA479C">
        <w:rPr>
          <w:rFonts w:ascii="Consolas" w:eastAsia="Times New Roman" w:hAnsi="Consolas" w:cs="Times New Roman"/>
          <w:color w:val="9CDCFE"/>
          <w:sz w:val="12"/>
          <w:szCs w:val="12"/>
          <w:lang w:val="en-GB" w:eastAsia="es-ES"/>
        </w:rPr>
        <w:t>d</w:t>
      </w:r>
      <w:proofErr w:type="spellEnd"/>
      <w:r w:rsidRPr="00DA479C">
        <w:rPr>
          <w:rFonts w:ascii="Consolas" w:eastAsia="Times New Roman" w:hAnsi="Consolas" w:cs="Times New Roman"/>
          <w:color w:val="FFFFFF"/>
          <w:sz w:val="12"/>
          <w:szCs w:val="12"/>
          <w:lang w:val="en-GB" w:eastAsia="es-ES"/>
        </w:rPr>
        <w:t>,</w:t>
      </w:r>
      <w:r w:rsidRPr="00DA479C">
        <w:rPr>
          <w:rFonts w:ascii="Consolas" w:eastAsia="Times New Roman" w:hAnsi="Consolas" w:cs="Times New Roman"/>
          <w:color w:val="9CDCFE"/>
          <w:sz w:val="12"/>
          <w:szCs w:val="12"/>
          <w:lang w:val="en-GB" w:eastAsia="es-ES"/>
        </w:rPr>
        <w:t>x</w:t>
      </w:r>
      <w:proofErr w:type="gramEnd"/>
      <w:r w:rsidRPr="00DA479C">
        <w:rPr>
          <w:rFonts w:ascii="Consolas" w:eastAsia="Times New Roman" w:hAnsi="Consolas" w:cs="Times New Roman"/>
          <w:color w:val="FFFFFF"/>
          <w:sz w:val="12"/>
          <w:szCs w:val="12"/>
          <w:lang w:val="en-GB" w:eastAsia="es-ES"/>
        </w:rPr>
        <w:t xml:space="preserve"> </w:t>
      </w:r>
      <w:r w:rsidRPr="00DA479C">
        <w:rPr>
          <w:rFonts w:ascii="Consolas" w:eastAsia="Times New Roman" w:hAnsi="Consolas" w:cs="Times New Roman"/>
          <w:color w:val="C586C0"/>
          <w:sz w:val="12"/>
          <w:szCs w:val="12"/>
          <w:lang w:val="en-GB" w:eastAsia="es-ES"/>
        </w:rPr>
        <w:t>in</w:t>
      </w:r>
      <w:r w:rsidRPr="00DA479C">
        <w:rPr>
          <w:rFonts w:ascii="Consolas" w:eastAsia="Times New Roman" w:hAnsi="Consolas" w:cs="Times New Roman"/>
          <w:color w:val="FFFFFF"/>
          <w:sz w:val="12"/>
          <w:szCs w:val="12"/>
          <w:lang w:val="en-GB" w:eastAsia="es-ES"/>
        </w:rPr>
        <w:t xml:space="preserve"> </w:t>
      </w:r>
      <w:r w:rsidRPr="00DA479C">
        <w:rPr>
          <w:rFonts w:ascii="Consolas" w:eastAsia="Times New Roman" w:hAnsi="Consolas" w:cs="Times New Roman"/>
          <w:color w:val="4EC9B0"/>
          <w:sz w:val="12"/>
          <w:szCs w:val="12"/>
          <w:lang w:val="en-GB" w:eastAsia="es-ES"/>
        </w:rPr>
        <w:t>enumerate</w:t>
      </w:r>
      <w:r w:rsidRPr="00DA479C">
        <w:rPr>
          <w:rFonts w:ascii="Consolas" w:eastAsia="Times New Roman" w:hAnsi="Consolas" w:cs="Times New Roman"/>
          <w:color w:val="FFFFFF"/>
          <w:sz w:val="12"/>
          <w:szCs w:val="12"/>
          <w:lang w:val="en-GB" w:eastAsia="es-ES"/>
        </w:rPr>
        <w:t>(</w:t>
      </w:r>
      <w:proofErr w:type="spellStart"/>
      <w:r w:rsidRPr="00DA479C">
        <w:rPr>
          <w:rFonts w:ascii="Consolas" w:eastAsia="Times New Roman" w:hAnsi="Consolas" w:cs="Times New Roman"/>
          <w:color w:val="9CDCFE"/>
          <w:sz w:val="12"/>
          <w:szCs w:val="12"/>
          <w:lang w:val="en-GB" w:eastAsia="es-ES"/>
        </w:rPr>
        <w:t>auto_longitudes</w:t>
      </w:r>
      <w:proofErr w:type="spellEnd"/>
      <w:r w:rsidRPr="00DA479C">
        <w:rPr>
          <w:rFonts w:ascii="Consolas" w:eastAsia="Times New Roman" w:hAnsi="Consolas" w:cs="Times New Roman"/>
          <w:color w:val="FFFFFF"/>
          <w:sz w:val="12"/>
          <w:szCs w:val="12"/>
          <w:lang w:val="en-GB" w:eastAsia="es-ES"/>
        </w:rPr>
        <w:t xml:space="preserve">) </w:t>
      </w:r>
      <w:r w:rsidRPr="00DA479C">
        <w:rPr>
          <w:rFonts w:ascii="Consolas" w:eastAsia="Times New Roman" w:hAnsi="Consolas" w:cs="Times New Roman"/>
          <w:color w:val="C586C0"/>
          <w:sz w:val="12"/>
          <w:szCs w:val="12"/>
          <w:lang w:val="en-GB" w:eastAsia="es-ES"/>
        </w:rPr>
        <w:t>if</w:t>
      </w:r>
      <w:r w:rsidRPr="00DA479C">
        <w:rPr>
          <w:rFonts w:ascii="Consolas" w:eastAsia="Times New Roman" w:hAnsi="Consolas" w:cs="Times New Roman"/>
          <w:color w:val="FFFFFF"/>
          <w:sz w:val="12"/>
          <w:szCs w:val="12"/>
          <w:lang w:val="en-GB" w:eastAsia="es-ES"/>
        </w:rPr>
        <w:t xml:space="preserve"> (</w:t>
      </w:r>
      <w:r w:rsidRPr="00DA479C">
        <w:rPr>
          <w:rFonts w:ascii="Consolas" w:eastAsia="Times New Roman" w:hAnsi="Consolas" w:cs="Times New Roman"/>
          <w:color w:val="9CDCFE"/>
          <w:sz w:val="12"/>
          <w:szCs w:val="12"/>
          <w:lang w:val="en-GB" w:eastAsia="es-ES"/>
        </w:rPr>
        <w:t>x</w:t>
      </w:r>
      <w:r w:rsidRPr="00DA479C">
        <w:rPr>
          <w:rFonts w:ascii="Consolas" w:eastAsia="Times New Roman" w:hAnsi="Consolas" w:cs="Times New Roman"/>
          <w:color w:val="FFFFFF"/>
          <w:sz w:val="12"/>
          <w:szCs w:val="12"/>
          <w:lang w:val="en-GB" w:eastAsia="es-ES"/>
        </w:rPr>
        <w:t xml:space="preserve"> </w:t>
      </w:r>
      <w:r w:rsidRPr="00DA479C">
        <w:rPr>
          <w:rFonts w:ascii="Consolas" w:eastAsia="Times New Roman" w:hAnsi="Consolas" w:cs="Times New Roman"/>
          <w:color w:val="D4D4D4"/>
          <w:sz w:val="12"/>
          <w:szCs w:val="12"/>
          <w:lang w:val="en-GB" w:eastAsia="es-ES"/>
        </w:rPr>
        <w:t>&gt;</w:t>
      </w:r>
      <w:r w:rsidRPr="00DA479C">
        <w:rPr>
          <w:rFonts w:ascii="Consolas" w:eastAsia="Times New Roman" w:hAnsi="Consolas" w:cs="Times New Roman"/>
          <w:color w:val="FFFFFF"/>
          <w:sz w:val="12"/>
          <w:szCs w:val="12"/>
          <w:lang w:val="en-GB" w:eastAsia="es-ES"/>
        </w:rPr>
        <w:t xml:space="preserve"> </w:t>
      </w:r>
      <w:proofErr w:type="spellStart"/>
      <w:r w:rsidRPr="00DA479C">
        <w:rPr>
          <w:rFonts w:ascii="Consolas" w:eastAsia="Times New Roman" w:hAnsi="Consolas" w:cs="Times New Roman"/>
          <w:color w:val="9CDCFE"/>
          <w:sz w:val="12"/>
          <w:szCs w:val="12"/>
          <w:lang w:val="en-GB" w:eastAsia="es-ES"/>
        </w:rPr>
        <w:t>self</w:t>
      </w:r>
      <w:r w:rsidRPr="00DA479C">
        <w:rPr>
          <w:rFonts w:ascii="Consolas" w:eastAsia="Times New Roman" w:hAnsi="Consolas" w:cs="Times New Roman"/>
          <w:color w:val="FFFFFF"/>
          <w:sz w:val="12"/>
          <w:szCs w:val="12"/>
          <w:lang w:val="en-GB" w:eastAsia="es-ES"/>
        </w:rPr>
        <w:t>.</w:t>
      </w:r>
      <w:r w:rsidRPr="00DA479C">
        <w:rPr>
          <w:rFonts w:ascii="Consolas" w:eastAsia="Times New Roman" w:hAnsi="Consolas" w:cs="Times New Roman"/>
          <w:color w:val="9CDCFE"/>
          <w:sz w:val="12"/>
          <w:szCs w:val="12"/>
          <w:lang w:val="en-GB" w:eastAsia="es-ES"/>
        </w:rPr>
        <w:t>max_long</w:t>
      </w:r>
      <w:proofErr w:type="spellEnd"/>
      <w:r w:rsidRPr="00DA479C">
        <w:rPr>
          <w:rFonts w:ascii="Consolas" w:eastAsia="Times New Roman" w:hAnsi="Consolas" w:cs="Times New Roman"/>
          <w:color w:val="FFFFFF"/>
          <w:sz w:val="12"/>
          <w:szCs w:val="12"/>
          <w:lang w:val="en-GB" w:eastAsia="es-ES"/>
        </w:rPr>
        <w:t>)]</w:t>
      </w:r>
    </w:p>
    <w:p w14:paraId="7EB94374" w14:textId="77777777" w:rsidR="00DA479C" w:rsidRPr="00DA479C" w:rsidRDefault="00DA479C" w:rsidP="00DA479C">
      <w:pPr>
        <w:shd w:val="clear" w:color="auto" w:fill="000000"/>
        <w:spacing w:after="0" w:line="285" w:lineRule="atLeast"/>
        <w:rPr>
          <w:rFonts w:ascii="Consolas" w:eastAsia="Times New Roman" w:hAnsi="Consolas" w:cs="Times New Roman"/>
          <w:color w:val="FFFFFF"/>
          <w:sz w:val="12"/>
          <w:szCs w:val="12"/>
          <w:lang w:val="en-GB" w:eastAsia="es-ES"/>
        </w:rPr>
      </w:pPr>
      <w:r w:rsidRPr="00DA479C">
        <w:rPr>
          <w:rFonts w:ascii="Consolas" w:eastAsia="Times New Roman" w:hAnsi="Consolas" w:cs="Times New Roman"/>
          <w:color w:val="FFFFFF"/>
          <w:sz w:val="12"/>
          <w:szCs w:val="12"/>
          <w:lang w:val="en-GB" w:eastAsia="es-ES"/>
        </w:rPr>
        <w:t xml:space="preserve">        </w:t>
      </w:r>
    </w:p>
    <w:p w14:paraId="245DB238" w14:textId="77777777" w:rsidR="00DA479C" w:rsidRPr="00DA479C" w:rsidRDefault="00DA479C" w:rsidP="00DA479C">
      <w:pPr>
        <w:shd w:val="clear" w:color="auto" w:fill="000000"/>
        <w:spacing w:after="0" w:line="285" w:lineRule="atLeast"/>
        <w:rPr>
          <w:rFonts w:ascii="Consolas" w:eastAsia="Times New Roman" w:hAnsi="Consolas" w:cs="Times New Roman"/>
          <w:color w:val="FFFFFF"/>
          <w:sz w:val="12"/>
          <w:szCs w:val="12"/>
          <w:lang w:val="en-GB" w:eastAsia="es-ES"/>
        </w:rPr>
      </w:pPr>
    </w:p>
    <w:p w14:paraId="398AC711" w14:textId="77777777" w:rsidR="00DA479C" w:rsidRPr="00DA479C" w:rsidRDefault="00DA479C" w:rsidP="00DA479C">
      <w:pPr>
        <w:shd w:val="clear" w:color="auto" w:fill="000000"/>
        <w:spacing w:after="0" w:line="285" w:lineRule="atLeast"/>
        <w:rPr>
          <w:rFonts w:ascii="Consolas" w:eastAsia="Times New Roman" w:hAnsi="Consolas" w:cs="Times New Roman"/>
          <w:color w:val="FFFFFF"/>
          <w:sz w:val="12"/>
          <w:szCs w:val="12"/>
          <w:lang w:val="en-GB" w:eastAsia="es-ES"/>
        </w:rPr>
      </w:pPr>
      <w:r w:rsidRPr="00DA479C">
        <w:rPr>
          <w:rFonts w:ascii="Consolas" w:eastAsia="Times New Roman" w:hAnsi="Consolas" w:cs="Times New Roman"/>
          <w:color w:val="FFFFFF"/>
          <w:sz w:val="12"/>
          <w:szCs w:val="12"/>
          <w:lang w:val="en-GB" w:eastAsia="es-ES"/>
        </w:rPr>
        <w:t xml:space="preserve">            </w:t>
      </w:r>
      <w:r w:rsidRPr="00DA479C">
        <w:rPr>
          <w:rFonts w:ascii="Consolas" w:eastAsia="Times New Roman" w:hAnsi="Consolas" w:cs="Times New Roman"/>
          <w:color w:val="C586C0"/>
          <w:sz w:val="12"/>
          <w:szCs w:val="12"/>
          <w:lang w:val="en-GB" w:eastAsia="es-ES"/>
        </w:rPr>
        <w:t>if</w:t>
      </w:r>
      <w:r w:rsidRPr="00DA479C">
        <w:rPr>
          <w:rFonts w:ascii="Consolas" w:eastAsia="Times New Roman" w:hAnsi="Consolas" w:cs="Times New Roman"/>
          <w:color w:val="FFFFFF"/>
          <w:sz w:val="12"/>
          <w:szCs w:val="12"/>
          <w:lang w:val="en-GB" w:eastAsia="es-ES"/>
        </w:rPr>
        <w:t xml:space="preserve"> (</w:t>
      </w:r>
      <w:proofErr w:type="spellStart"/>
      <w:r w:rsidRPr="00DA479C">
        <w:rPr>
          <w:rFonts w:ascii="Consolas" w:eastAsia="Times New Roman" w:hAnsi="Consolas" w:cs="Times New Roman"/>
          <w:color w:val="DCDCAA"/>
          <w:sz w:val="12"/>
          <w:szCs w:val="12"/>
          <w:lang w:val="en-GB" w:eastAsia="es-ES"/>
        </w:rPr>
        <w:t>len</w:t>
      </w:r>
      <w:proofErr w:type="spellEnd"/>
      <w:r w:rsidRPr="00DA479C">
        <w:rPr>
          <w:rFonts w:ascii="Consolas" w:eastAsia="Times New Roman" w:hAnsi="Consolas" w:cs="Times New Roman"/>
          <w:color w:val="FFFFFF"/>
          <w:sz w:val="12"/>
          <w:szCs w:val="12"/>
          <w:lang w:val="en-GB" w:eastAsia="es-ES"/>
        </w:rPr>
        <w:t>(</w:t>
      </w:r>
      <w:proofErr w:type="spellStart"/>
      <w:r w:rsidRPr="00DA479C">
        <w:rPr>
          <w:rFonts w:ascii="Consolas" w:eastAsia="Times New Roman" w:hAnsi="Consolas" w:cs="Times New Roman"/>
          <w:color w:val="9CDCFE"/>
          <w:sz w:val="12"/>
          <w:szCs w:val="12"/>
          <w:lang w:val="en-GB" w:eastAsia="es-ES"/>
        </w:rPr>
        <w:t>outer_latmax</w:t>
      </w:r>
      <w:proofErr w:type="spellEnd"/>
      <w:r w:rsidRPr="00DA479C">
        <w:rPr>
          <w:rFonts w:ascii="Consolas" w:eastAsia="Times New Roman" w:hAnsi="Consolas" w:cs="Times New Roman"/>
          <w:color w:val="FFFFFF"/>
          <w:sz w:val="12"/>
          <w:szCs w:val="12"/>
          <w:lang w:val="en-GB" w:eastAsia="es-ES"/>
        </w:rPr>
        <w:t xml:space="preserve">) </w:t>
      </w:r>
      <w:r w:rsidRPr="00DA479C">
        <w:rPr>
          <w:rFonts w:ascii="Consolas" w:eastAsia="Times New Roman" w:hAnsi="Consolas" w:cs="Times New Roman"/>
          <w:color w:val="D4D4D4"/>
          <w:sz w:val="12"/>
          <w:szCs w:val="12"/>
          <w:lang w:val="en-GB" w:eastAsia="es-ES"/>
        </w:rPr>
        <w:t>&gt;</w:t>
      </w:r>
      <w:r w:rsidRPr="00DA479C">
        <w:rPr>
          <w:rFonts w:ascii="Consolas" w:eastAsia="Times New Roman" w:hAnsi="Consolas" w:cs="Times New Roman"/>
          <w:color w:val="FFFFFF"/>
          <w:sz w:val="12"/>
          <w:szCs w:val="12"/>
          <w:lang w:val="en-GB" w:eastAsia="es-ES"/>
        </w:rPr>
        <w:t xml:space="preserve"> </w:t>
      </w:r>
      <w:r w:rsidRPr="00DA479C">
        <w:rPr>
          <w:rFonts w:ascii="Consolas" w:eastAsia="Times New Roman" w:hAnsi="Consolas" w:cs="Times New Roman"/>
          <w:color w:val="B5CEA8"/>
          <w:sz w:val="12"/>
          <w:szCs w:val="12"/>
          <w:lang w:val="en-GB" w:eastAsia="es-ES"/>
        </w:rPr>
        <w:t>0</w:t>
      </w:r>
      <w:r w:rsidRPr="00DA479C">
        <w:rPr>
          <w:rFonts w:ascii="Consolas" w:eastAsia="Times New Roman" w:hAnsi="Consolas" w:cs="Times New Roman"/>
          <w:color w:val="FFFFFF"/>
          <w:sz w:val="12"/>
          <w:szCs w:val="12"/>
          <w:lang w:val="en-GB" w:eastAsia="es-ES"/>
        </w:rPr>
        <w:t xml:space="preserve">): </w:t>
      </w:r>
    </w:p>
    <w:p w14:paraId="1C039DE9" w14:textId="77777777" w:rsidR="00DA479C" w:rsidRPr="00DA479C" w:rsidRDefault="00DA479C" w:rsidP="00DA479C">
      <w:pPr>
        <w:shd w:val="clear" w:color="auto" w:fill="000000"/>
        <w:spacing w:after="0" w:line="285" w:lineRule="atLeast"/>
        <w:rPr>
          <w:rFonts w:ascii="Consolas" w:eastAsia="Times New Roman" w:hAnsi="Consolas" w:cs="Times New Roman"/>
          <w:color w:val="FFFFFF"/>
          <w:sz w:val="12"/>
          <w:szCs w:val="12"/>
          <w:lang w:val="en-GB" w:eastAsia="es-ES"/>
        </w:rPr>
      </w:pPr>
      <w:r w:rsidRPr="00DA479C">
        <w:rPr>
          <w:rFonts w:ascii="Consolas" w:eastAsia="Times New Roman" w:hAnsi="Consolas" w:cs="Times New Roman"/>
          <w:color w:val="FFFFFF"/>
          <w:sz w:val="12"/>
          <w:szCs w:val="12"/>
          <w:lang w:val="en-GB" w:eastAsia="es-ES"/>
        </w:rPr>
        <w:t xml:space="preserve">                </w:t>
      </w:r>
    </w:p>
    <w:p w14:paraId="51CDB91A" w14:textId="77777777" w:rsidR="00DA479C" w:rsidRPr="00DA479C" w:rsidRDefault="00DA479C" w:rsidP="00DA479C">
      <w:pPr>
        <w:shd w:val="clear" w:color="auto" w:fill="000000"/>
        <w:spacing w:after="0" w:line="285" w:lineRule="atLeast"/>
        <w:rPr>
          <w:rFonts w:ascii="Consolas" w:eastAsia="Times New Roman" w:hAnsi="Consolas" w:cs="Times New Roman"/>
          <w:color w:val="FFFFFF"/>
          <w:sz w:val="12"/>
          <w:szCs w:val="12"/>
          <w:lang w:val="en-GB" w:eastAsia="es-ES"/>
        </w:rPr>
      </w:pPr>
      <w:r w:rsidRPr="00DA479C">
        <w:rPr>
          <w:rFonts w:ascii="Consolas" w:eastAsia="Times New Roman" w:hAnsi="Consolas" w:cs="Times New Roman"/>
          <w:color w:val="FFFFFF"/>
          <w:sz w:val="12"/>
          <w:szCs w:val="12"/>
          <w:lang w:val="en-GB" w:eastAsia="es-ES"/>
        </w:rPr>
        <w:t xml:space="preserve">                </w:t>
      </w:r>
      <w:r w:rsidRPr="00DA479C">
        <w:rPr>
          <w:rFonts w:ascii="Consolas" w:eastAsia="Times New Roman" w:hAnsi="Consolas" w:cs="Times New Roman"/>
          <w:color w:val="7CA668"/>
          <w:sz w:val="12"/>
          <w:szCs w:val="12"/>
          <w:lang w:val="en-GB" w:eastAsia="es-ES"/>
        </w:rPr>
        <w:t># Change direction</w:t>
      </w:r>
    </w:p>
    <w:p w14:paraId="5C4302E5" w14:textId="77777777" w:rsidR="00DA479C" w:rsidRPr="00DA479C" w:rsidRDefault="00DA479C" w:rsidP="00DA479C">
      <w:pPr>
        <w:shd w:val="clear" w:color="auto" w:fill="000000"/>
        <w:spacing w:after="0" w:line="285" w:lineRule="atLeast"/>
        <w:rPr>
          <w:rFonts w:ascii="Consolas" w:eastAsia="Times New Roman" w:hAnsi="Consolas" w:cs="Times New Roman"/>
          <w:color w:val="FFFFFF"/>
          <w:sz w:val="12"/>
          <w:szCs w:val="12"/>
          <w:lang w:val="en-GB" w:eastAsia="es-ES"/>
        </w:rPr>
      </w:pPr>
      <w:r w:rsidRPr="00DA479C">
        <w:rPr>
          <w:rFonts w:ascii="Consolas" w:eastAsia="Times New Roman" w:hAnsi="Consolas" w:cs="Times New Roman"/>
          <w:color w:val="FFFFFF"/>
          <w:sz w:val="12"/>
          <w:szCs w:val="12"/>
          <w:lang w:val="en-GB" w:eastAsia="es-ES"/>
        </w:rPr>
        <w:t xml:space="preserve">                </w:t>
      </w:r>
      <w:proofErr w:type="spellStart"/>
      <w:proofErr w:type="gramStart"/>
      <w:r w:rsidRPr="00DA479C">
        <w:rPr>
          <w:rFonts w:ascii="Consolas" w:eastAsia="Times New Roman" w:hAnsi="Consolas" w:cs="Times New Roman"/>
          <w:color w:val="9CDCFE"/>
          <w:sz w:val="12"/>
          <w:szCs w:val="12"/>
          <w:lang w:val="en-GB" w:eastAsia="es-ES"/>
        </w:rPr>
        <w:t>self</w:t>
      </w:r>
      <w:r w:rsidRPr="00DA479C">
        <w:rPr>
          <w:rFonts w:ascii="Consolas" w:eastAsia="Times New Roman" w:hAnsi="Consolas" w:cs="Times New Roman"/>
          <w:color w:val="FFFFFF"/>
          <w:sz w:val="12"/>
          <w:szCs w:val="12"/>
          <w:lang w:val="en-GB" w:eastAsia="es-ES"/>
        </w:rPr>
        <w:t>.</w:t>
      </w:r>
      <w:r w:rsidRPr="00DA479C">
        <w:rPr>
          <w:rFonts w:ascii="Consolas" w:eastAsia="Times New Roman" w:hAnsi="Consolas" w:cs="Times New Roman"/>
          <w:color w:val="9CDCFE"/>
          <w:sz w:val="12"/>
          <w:szCs w:val="12"/>
          <w:lang w:val="en-GB" w:eastAsia="es-ES"/>
        </w:rPr>
        <w:t>direction</w:t>
      </w:r>
      <w:proofErr w:type="spellEnd"/>
      <w:proofErr w:type="gramEnd"/>
      <w:r w:rsidRPr="00DA479C">
        <w:rPr>
          <w:rFonts w:ascii="Consolas" w:eastAsia="Times New Roman" w:hAnsi="Consolas" w:cs="Times New Roman"/>
          <w:color w:val="FFFFFF"/>
          <w:sz w:val="12"/>
          <w:szCs w:val="12"/>
          <w:lang w:val="en-GB" w:eastAsia="es-ES"/>
        </w:rPr>
        <w:t xml:space="preserve"> </w:t>
      </w:r>
      <w:r w:rsidRPr="00DA479C">
        <w:rPr>
          <w:rFonts w:ascii="Consolas" w:eastAsia="Times New Roman" w:hAnsi="Consolas" w:cs="Times New Roman"/>
          <w:color w:val="D4D4D4"/>
          <w:sz w:val="12"/>
          <w:szCs w:val="12"/>
          <w:lang w:val="en-GB" w:eastAsia="es-ES"/>
        </w:rPr>
        <w:t>=</w:t>
      </w:r>
      <w:r w:rsidRPr="00DA479C">
        <w:rPr>
          <w:rFonts w:ascii="Consolas" w:eastAsia="Times New Roman" w:hAnsi="Consolas" w:cs="Times New Roman"/>
          <w:color w:val="FFFFFF"/>
          <w:sz w:val="12"/>
          <w:szCs w:val="12"/>
          <w:lang w:val="en-GB" w:eastAsia="es-ES"/>
        </w:rPr>
        <w:t xml:space="preserve"> </w:t>
      </w:r>
      <w:r w:rsidRPr="00DA479C">
        <w:rPr>
          <w:rFonts w:ascii="Consolas" w:eastAsia="Times New Roman" w:hAnsi="Consolas" w:cs="Times New Roman"/>
          <w:color w:val="D4D4D4"/>
          <w:sz w:val="12"/>
          <w:szCs w:val="12"/>
          <w:lang w:val="en-GB" w:eastAsia="es-ES"/>
        </w:rPr>
        <w:t>-</w:t>
      </w:r>
      <w:r w:rsidRPr="00DA479C">
        <w:rPr>
          <w:rFonts w:ascii="Consolas" w:eastAsia="Times New Roman" w:hAnsi="Consolas" w:cs="Times New Roman"/>
          <w:color w:val="B5CEA8"/>
          <w:sz w:val="12"/>
          <w:szCs w:val="12"/>
          <w:lang w:val="en-GB" w:eastAsia="es-ES"/>
        </w:rPr>
        <w:t>1</w:t>
      </w:r>
      <w:r w:rsidRPr="00DA479C">
        <w:rPr>
          <w:rFonts w:ascii="Consolas" w:eastAsia="Times New Roman" w:hAnsi="Consolas" w:cs="Times New Roman"/>
          <w:color w:val="FFFFFF"/>
          <w:sz w:val="12"/>
          <w:szCs w:val="12"/>
          <w:lang w:val="en-GB" w:eastAsia="es-ES"/>
        </w:rPr>
        <w:t xml:space="preserve">                                                                       </w:t>
      </w:r>
    </w:p>
    <w:p w14:paraId="11D2ECFA" w14:textId="77777777" w:rsidR="00DA479C" w:rsidRPr="00DA479C" w:rsidRDefault="00DA479C" w:rsidP="00DA479C">
      <w:pPr>
        <w:shd w:val="clear" w:color="auto" w:fill="000000"/>
        <w:spacing w:after="0" w:line="285" w:lineRule="atLeast"/>
        <w:rPr>
          <w:rFonts w:ascii="Consolas" w:eastAsia="Times New Roman" w:hAnsi="Consolas" w:cs="Times New Roman"/>
          <w:color w:val="FFFFFF"/>
          <w:sz w:val="12"/>
          <w:szCs w:val="12"/>
          <w:lang w:val="en-GB" w:eastAsia="es-ES"/>
        </w:rPr>
      </w:pPr>
      <w:r w:rsidRPr="00DA479C">
        <w:rPr>
          <w:rFonts w:ascii="Consolas" w:eastAsia="Times New Roman" w:hAnsi="Consolas" w:cs="Times New Roman"/>
          <w:color w:val="FFFFFF"/>
          <w:sz w:val="12"/>
          <w:szCs w:val="12"/>
          <w:lang w:val="en-GB" w:eastAsia="es-ES"/>
        </w:rPr>
        <w:t xml:space="preserve">                </w:t>
      </w:r>
    </w:p>
    <w:p w14:paraId="63D9E7DE" w14:textId="77777777" w:rsidR="00DA479C" w:rsidRPr="00DA479C" w:rsidRDefault="00DA479C" w:rsidP="00DA479C">
      <w:pPr>
        <w:shd w:val="clear" w:color="auto" w:fill="000000"/>
        <w:spacing w:after="0" w:line="285" w:lineRule="atLeast"/>
        <w:rPr>
          <w:rFonts w:ascii="Consolas" w:eastAsia="Times New Roman" w:hAnsi="Consolas" w:cs="Times New Roman"/>
          <w:color w:val="FFFFFF"/>
          <w:sz w:val="12"/>
          <w:szCs w:val="12"/>
          <w:lang w:val="en-GB" w:eastAsia="es-ES"/>
        </w:rPr>
      </w:pPr>
      <w:r w:rsidRPr="00DA479C">
        <w:rPr>
          <w:rFonts w:ascii="Consolas" w:eastAsia="Times New Roman" w:hAnsi="Consolas" w:cs="Times New Roman"/>
          <w:color w:val="FFFFFF"/>
          <w:sz w:val="12"/>
          <w:szCs w:val="12"/>
          <w:lang w:val="en-GB" w:eastAsia="es-ES"/>
        </w:rPr>
        <w:t xml:space="preserve">                </w:t>
      </w:r>
      <w:r w:rsidRPr="00DA479C">
        <w:rPr>
          <w:rFonts w:ascii="Consolas" w:eastAsia="Times New Roman" w:hAnsi="Consolas" w:cs="Times New Roman"/>
          <w:color w:val="7CA668"/>
          <w:sz w:val="12"/>
          <w:szCs w:val="12"/>
          <w:lang w:val="en-GB" w:eastAsia="es-ES"/>
        </w:rPr>
        <w:t># Set latitude inside the map and compute different longitude</w:t>
      </w:r>
    </w:p>
    <w:p w14:paraId="39A12091" w14:textId="77777777" w:rsidR="00DA479C" w:rsidRPr="00DA479C" w:rsidRDefault="00DA479C" w:rsidP="00DA479C">
      <w:pPr>
        <w:shd w:val="clear" w:color="auto" w:fill="000000"/>
        <w:spacing w:after="0" w:line="285" w:lineRule="atLeast"/>
        <w:rPr>
          <w:rFonts w:ascii="Consolas" w:eastAsia="Times New Roman" w:hAnsi="Consolas" w:cs="Times New Roman"/>
          <w:color w:val="FFFFFF"/>
          <w:sz w:val="12"/>
          <w:szCs w:val="12"/>
          <w:lang w:val="en-GB" w:eastAsia="es-ES"/>
        </w:rPr>
      </w:pPr>
      <w:r w:rsidRPr="00DA479C">
        <w:rPr>
          <w:rFonts w:ascii="Consolas" w:eastAsia="Times New Roman" w:hAnsi="Consolas" w:cs="Times New Roman"/>
          <w:color w:val="FFFFFF"/>
          <w:sz w:val="12"/>
          <w:szCs w:val="12"/>
          <w:lang w:val="en-GB" w:eastAsia="es-ES"/>
        </w:rPr>
        <w:t xml:space="preserve">                </w:t>
      </w:r>
      <w:proofErr w:type="spellStart"/>
      <w:r w:rsidRPr="00DA479C">
        <w:rPr>
          <w:rFonts w:ascii="Consolas" w:eastAsia="Times New Roman" w:hAnsi="Consolas" w:cs="Times New Roman"/>
          <w:color w:val="9CDCFE"/>
          <w:sz w:val="12"/>
          <w:szCs w:val="12"/>
          <w:lang w:val="en-GB" w:eastAsia="es-ES"/>
        </w:rPr>
        <w:t>auto_longitudes</w:t>
      </w:r>
      <w:proofErr w:type="spellEnd"/>
      <w:r w:rsidRPr="00DA479C">
        <w:rPr>
          <w:rFonts w:ascii="Consolas" w:eastAsia="Times New Roman" w:hAnsi="Consolas" w:cs="Times New Roman"/>
          <w:color w:val="FFFFFF"/>
          <w:sz w:val="12"/>
          <w:szCs w:val="12"/>
          <w:lang w:val="en-GB" w:eastAsia="es-ES"/>
        </w:rPr>
        <w:t xml:space="preserve"> [</w:t>
      </w:r>
      <w:proofErr w:type="spellStart"/>
      <w:r w:rsidRPr="00DA479C">
        <w:rPr>
          <w:rFonts w:ascii="Consolas" w:eastAsia="Times New Roman" w:hAnsi="Consolas" w:cs="Times New Roman"/>
          <w:color w:val="9CDCFE"/>
          <w:sz w:val="12"/>
          <w:szCs w:val="12"/>
          <w:lang w:val="en-GB" w:eastAsia="es-ES"/>
        </w:rPr>
        <w:t>outer_latmax</w:t>
      </w:r>
      <w:proofErr w:type="spellEnd"/>
      <w:r w:rsidRPr="00DA479C">
        <w:rPr>
          <w:rFonts w:ascii="Consolas" w:eastAsia="Times New Roman" w:hAnsi="Consolas" w:cs="Times New Roman"/>
          <w:color w:val="FFFFFF"/>
          <w:sz w:val="12"/>
          <w:szCs w:val="12"/>
          <w:lang w:val="en-GB" w:eastAsia="es-ES"/>
        </w:rPr>
        <w:t xml:space="preserve">] </w:t>
      </w:r>
      <w:r w:rsidRPr="00DA479C">
        <w:rPr>
          <w:rFonts w:ascii="Consolas" w:eastAsia="Times New Roman" w:hAnsi="Consolas" w:cs="Times New Roman"/>
          <w:color w:val="D4D4D4"/>
          <w:sz w:val="12"/>
          <w:szCs w:val="12"/>
          <w:lang w:val="en-GB" w:eastAsia="es-ES"/>
        </w:rPr>
        <w:t>=</w:t>
      </w:r>
      <w:r w:rsidRPr="00DA479C">
        <w:rPr>
          <w:rFonts w:ascii="Consolas" w:eastAsia="Times New Roman" w:hAnsi="Consolas" w:cs="Times New Roman"/>
          <w:color w:val="FFFFFF"/>
          <w:sz w:val="12"/>
          <w:szCs w:val="12"/>
          <w:lang w:val="en-GB" w:eastAsia="es-ES"/>
        </w:rPr>
        <w:t xml:space="preserve"> [</w:t>
      </w:r>
      <w:r w:rsidRPr="00DA479C">
        <w:rPr>
          <w:rFonts w:ascii="Consolas" w:eastAsia="Times New Roman" w:hAnsi="Consolas" w:cs="Times New Roman"/>
          <w:color w:val="9CDCFE"/>
          <w:sz w:val="12"/>
          <w:szCs w:val="12"/>
          <w:lang w:val="en-GB" w:eastAsia="es-ES"/>
        </w:rPr>
        <w:t>x</w:t>
      </w:r>
      <w:r w:rsidRPr="00DA479C">
        <w:rPr>
          <w:rFonts w:ascii="Consolas" w:eastAsia="Times New Roman" w:hAnsi="Consolas" w:cs="Times New Roman"/>
          <w:color w:val="FFFFFF"/>
          <w:sz w:val="12"/>
          <w:szCs w:val="12"/>
          <w:lang w:val="en-GB" w:eastAsia="es-ES"/>
        </w:rPr>
        <w:t xml:space="preserve"> </w:t>
      </w:r>
      <w:r w:rsidRPr="00DA479C">
        <w:rPr>
          <w:rFonts w:ascii="Consolas" w:eastAsia="Times New Roman" w:hAnsi="Consolas" w:cs="Times New Roman"/>
          <w:color w:val="D4D4D4"/>
          <w:sz w:val="12"/>
          <w:szCs w:val="12"/>
          <w:lang w:val="en-GB" w:eastAsia="es-ES"/>
        </w:rPr>
        <w:t>+</w:t>
      </w:r>
      <w:r w:rsidRPr="00DA479C">
        <w:rPr>
          <w:rFonts w:ascii="Consolas" w:eastAsia="Times New Roman" w:hAnsi="Consolas" w:cs="Times New Roman"/>
          <w:color w:val="FFFFFF"/>
          <w:sz w:val="12"/>
          <w:szCs w:val="12"/>
          <w:lang w:val="en-GB" w:eastAsia="es-ES"/>
        </w:rPr>
        <w:t xml:space="preserve"> </w:t>
      </w:r>
      <w:proofErr w:type="spellStart"/>
      <w:proofErr w:type="gramStart"/>
      <w:r w:rsidRPr="00DA479C">
        <w:rPr>
          <w:rFonts w:ascii="Consolas" w:eastAsia="Times New Roman" w:hAnsi="Consolas" w:cs="Times New Roman"/>
          <w:color w:val="9CDCFE"/>
          <w:sz w:val="12"/>
          <w:szCs w:val="12"/>
          <w:lang w:val="en-GB" w:eastAsia="es-ES"/>
        </w:rPr>
        <w:t>self</w:t>
      </w:r>
      <w:r w:rsidRPr="00DA479C">
        <w:rPr>
          <w:rFonts w:ascii="Consolas" w:eastAsia="Times New Roman" w:hAnsi="Consolas" w:cs="Times New Roman"/>
          <w:color w:val="FFFFFF"/>
          <w:sz w:val="12"/>
          <w:szCs w:val="12"/>
          <w:lang w:val="en-GB" w:eastAsia="es-ES"/>
        </w:rPr>
        <w:t>.</w:t>
      </w:r>
      <w:r w:rsidRPr="00DA479C">
        <w:rPr>
          <w:rFonts w:ascii="Consolas" w:eastAsia="Times New Roman" w:hAnsi="Consolas" w:cs="Times New Roman"/>
          <w:color w:val="9CDCFE"/>
          <w:sz w:val="12"/>
          <w:szCs w:val="12"/>
          <w:lang w:val="en-GB" w:eastAsia="es-ES"/>
        </w:rPr>
        <w:t>direction</w:t>
      </w:r>
      <w:proofErr w:type="spellEnd"/>
      <w:proofErr w:type="gramEnd"/>
      <w:r w:rsidRPr="00DA479C">
        <w:rPr>
          <w:rFonts w:ascii="Consolas" w:eastAsia="Times New Roman" w:hAnsi="Consolas" w:cs="Times New Roman"/>
          <w:color w:val="FFFFFF"/>
          <w:sz w:val="12"/>
          <w:szCs w:val="12"/>
          <w:lang w:val="en-GB" w:eastAsia="es-ES"/>
        </w:rPr>
        <w:t xml:space="preserve"> </w:t>
      </w:r>
      <w:r w:rsidRPr="00DA479C">
        <w:rPr>
          <w:rFonts w:ascii="Consolas" w:eastAsia="Times New Roman" w:hAnsi="Consolas" w:cs="Times New Roman"/>
          <w:color w:val="D4D4D4"/>
          <w:sz w:val="12"/>
          <w:szCs w:val="12"/>
          <w:lang w:val="en-GB" w:eastAsia="es-ES"/>
        </w:rPr>
        <w:t>*</w:t>
      </w:r>
      <w:r w:rsidRPr="00DA479C">
        <w:rPr>
          <w:rFonts w:ascii="Consolas" w:eastAsia="Times New Roman" w:hAnsi="Consolas" w:cs="Times New Roman"/>
          <w:color w:val="FFFFFF"/>
          <w:sz w:val="12"/>
          <w:szCs w:val="12"/>
          <w:lang w:val="en-GB" w:eastAsia="es-ES"/>
        </w:rPr>
        <w:t xml:space="preserve"> </w:t>
      </w:r>
      <w:proofErr w:type="spellStart"/>
      <w:r w:rsidRPr="00DA479C">
        <w:rPr>
          <w:rFonts w:ascii="Consolas" w:eastAsia="Times New Roman" w:hAnsi="Consolas" w:cs="Times New Roman"/>
          <w:color w:val="4EC9B0"/>
          <w:sz w:val="12"/>
          <w:szCs w:val="12"/>
          <w:lang w:val="en-GB" w:eastAsia="es-ES"/>
        </w:rPr>
        <w:t>np</w:t>
      </w:r>
      <w:r w:rsidRPr="00DA479C">
        <w:rPr>
          <w:rFonts w:ascii="Consolas" w:eastAsia="Times New Roman" w:hAnsi="Consolas" w:cs="Times New Roman"/>
          <w:color w:val="FFFFFF"/>
          <w:sz w:val="12"/>
          <w:szCs w:val="12"/>
          <w:lang w:val="en-GB" w:eastAsia="es-ES"/>
        </w:rPr>
        <w:t>.</w:t>
      </w:r>
      <w:r w:rsidRPr="00DA479C">
        <w:rPr>
          <w:rFonts w:ascii="Consolas" w:eastAsia="Times New Roman" w:hAnsi="Consolas" w:cs="Times New Roman"/>
          <w:color w:val="4EC9B0"/>
          <w:sz w:val="12"/>
          <w:szCs w:val="12"/>
          <w:lang w:val="en-GB" w:eastAsia="es-ES"/>
        </w:rPr>
        <w:t>random</w:t>
      </w:r>
      <w:r w:rsidRPr="00DA479C">
        <w:rPr>
          <w:rFonts w:ascii="Consolas" w:eastAsia="Times New Roman" w:hAnsi="Consolas" w:cs="Times New Roman"/>
          <w:color w:val="FFFFFF"/>
          <w:sz w:val="12"/>
          <w:szCs w:val="12"/>
          <w:lang w:val="en-GB" w:eastAsia="es-ES"/>
        </w:rPr>
        <w:t>.</w:t>
      </w:r>
      <w:r w:rsidRPr="00DA479C">
        <w:rPr>
          <w:rFonts w:ascii="Consolas" w:eastAsia="Times New Roman" w:hAnsi="Consolas" w:cs="Times New Roman"/>
          <w:color w:val="9CDCFE"/>
          <w:sz w:val="12"/>
          <w:szCs w:val="12"/>
          <w:lang w:val="en-GB" w:eastAsia="es-ES"/>
        </w:rPr>
        <w:t>uniform</w:t>
      </w:r>
      <w:proofErr w:type="spellEnd"/>
      <w:r w:rsidRPr="00DA479C">
        <w:rPr>
          <w:rFonts w:ascii="Consolas" w:eastAsia="Times New Roman" w:hAnsi="Consolas" w:cs="Times New Roman"/>
          <w:color w:val="FFFFFF"/>
          <w:sz w:val="12"/>
          <w:szCs w:val="12"/>
          <w:lang w:val="en-GB" w:eastAsia="es-ES"/>
        </w:rPr>
        <w:t>(</w:t>
      </w:r>
      <w:r w:rsidRPr="00DA479C">
        <w:rPr>
          <w:rFonts w:ascii="Consolas" w:eastAsia="Times New Roman" w:hAnsi="Consolas" w:cs="Times New Roman"/>
          <w:color w:val="B5CEA8"/>
          <w:sz w:val="12"/>
          <w:szCs w:val="12"/>
          <w:lang w:val="en-GB" w:eastAsia="es-ES"/>
        </w:rPr>
        <w:t>0</w:t>
      </w:r>
      <w:r w:rsidRPr="00DA479C">
        <w:rPr>
          <w:rFonts w:ascii="Consolas" w:eastAsia="Times New Roman" w:hAnsi="Consolas" w:cs="Times New Roman"/>
          <w:color w:val="FFFFFF"/>
          <w:sz w:val="12"/>
          <w:szCs w:val="12"/>
          <w:lang w:val="en-GB" w:eastAsia="es-ES"/>
        </w:rPr>
        <w:t xml:space="preserve">, </w:t>
      </w:r>
      <w:r w:rsidRPr="00DA479C">
        <w:rPr>
          <w:rFonts w:ascii="Consolas" w:eastAsia="Times New Roman" w:hAnsi="Consolas" w:cs="Times New Roman"/>
          <w:color w:val="B5CEA8"/>
          <w:sz w:val="12"/>
          <w:szCs w:val="12"/>
          <w:lang w:val="en-GB" w:eastAsia="es-ES"/>
        </w:rPr>
        <w:t>1</w:t>
      </w:r>
      <w:r w:rsidRPr="00DA479C">
        <w:rPr>
          <w:rFonts w:ascii="Consolas" w:eastAsia="Times New Roman" w:hAnsi="Consolas" w:cs="Times New Roman"/>
          <w:color w:val="FFFFFF"/>
          <w:sz w:val="12"/>
          <w:szCs w:val="12"/>
          <w:lang w:val="en-GB" w:eastAsia="es-ES"/>
        </w:rPr>
        <w:t xml:space="preserve">) </w:t>
      </w:r>
      <w:r w:rsidRPr="00DA479C">
        <w:rPr>
          <w:rFonts w:ascii="Consolas" w:eastAsia="Times New Roman" w:hAnsi="Consolas" w:cs="Times New Roman"/>
          <w:color w:val="C586C0"/>
          <w:sz w:val="12"/>
          <w:szCs w:val="12"/>
          <w:lang w:val="en-GB" w:eastAsia="es-ES"/>
        </w:rPr>
        <w:t>for</w:t>
      </w:r>
      <w:r w:rsidRPr="00DA479C">
        <w:rPr>
          <w:rFonts w:ascii="Consolas" w:eastAsia="Times New Roman" w:hAnsi="Consolas" w:cs="Times New Roman"/>
          <w:color w:val="FFFFFF"/>
          <w:sz w:val="12"/>
          <w:szCs w:val="12"/>
          <w:lang w:val="en-GB" w:eastAsia="es-ES"/>
        </w:rPr>
        <w:t xml:space="preserve"> </w:t>
      </w:r>
      <w:r w:rsidRPr="00DA479C">
        <w:rPr>
          <w:rFonts w:ascii="Consolas" w:eastAsia="Times New Roman" w:hAnsi="Consolas" w:cs="Times New Roman"/>
          <w:color w:val="9CDCFE"/>
          <w:sz w:val="12"/>
          <w:szCs w:val="12"/>
          <w:lang w:val="en-GB" w:eastAsia="es-ES"/>
        </w:rPr>
        <w:t>x</w:t>
      </w:r>
      <w:r w:rsidRPr="00DA479C">
        <w:rPr>
          <w:rFonts w:ascii="Consolas" w:eastAsia="Times New Roman" w:hAnsi="Consolas" w:cs="Times New Roman"/>
          <w:color w:val="FFFFFF"/>
          <w:sz w:val="12"/>
          <w:szCs w:val="12"/>
          <w:lang w:val="en-GB" w:eastAsia="es-ES"/>
        </w:rPr>
        <w:t xml:space="preserve"> </w:t>
      </w:r>
      <w:r w:rsidRPr="00DA479C">
        <w:rPr>
          <w:rFonts w:ascii="Consolas" w:eastAsia="Times New Roman" w:hAnsi="Consolas" w:cs="Times New Roman"/>
          <w:color w:val="C586C0"/>
          <w:sz w:val="12"/>
          <w:szCs w:val="12"/>
          <w:lang w:val="en-GB" w:eastAsia="es-ES"/>
        </w:rPr>
        <w:t>in</w:t>
      </w:r>
      <w:r w:rsidRPr="00DA479C">
        <w:rPr>
          <w:rFonts w:ascii="Consolas" w:eastAsia="Times New Roman" w:hAnsi="Consolas" w:cs="Times New Roman"/>
          <w:color w:val="FFFFFF"/>
          <w:sz w:val="12"/>
          <w:szCs w:val="12"/>
          <w:lang w:val="en-GB" w:eastAsia="es-ES"/>
        </w:rPr>
        <w:t xml:space="preserve"> </w:t>
      </w:r>
      <w:r w:rsidRPr="00DA479C">
        <w:rPr>
          <w:rFonts w:ascii="Consolas" w:eastAsia="Times New Roman" w:hAnsi="Consolas" w:cs="Times New Roman"/>
          <w:color w:val="9CDCFE"/>
          <w:sz w:val="12"/>
          <w:szCs w:val="12"/>
          <w:lang w:val="en-GB" w:eastAsia="es-ES"/>
        </w:rPr>
        <w:t>longitudes</w:t>
      </w:r>
      <w:r w:rsidRPr="00DA479C">
        <w:rPr>
          <w:rFonts w:ascii="Consolas" w:eastAsia="Times New Roman" w:hAnsi="Consolas" w:cs="Times New Roman"/>
          <w:color w:val="FFFFFF"/>
          <w:sz w:val="12"/>
          <w:szCs w:val="12"/>
          <w:lang w:val="en-GB" w:eastAsia="es-ES"/>
        </w:rPr>
        <w:t>[</w:t>
      </w:r>
      <w:proofErr w:type="spellStart"/>
      <w:r w:rsidRPr="00DA479C">
        <w:rPr>
          <w:rFonts w:ascii="Consolas" w:eastAsia="Times New Roman" w:hAnsi="Consolas" w:cs="Times New Roman"/>
          <w:color w:val="9CDCFE"/>
          <w:sz w:val="12"/>
          <w:szCs w:val="12"/>
          <w:lang w:val="en-GB" w:eastAsia="es-ES"/>
        </w:rPr>
        <w:t>outer_latmax</w:t>
      </w:r>
      <w:proofErr w:type="spellEnd"/>
      <w:r w:rsidRPr="00DA479C">
        <w:rPr>
          <w:rFonts w:ascii="Consolas" w:eastAsia="Times New Roman" w:hAnsi="Consolas" w:cs="Times New Roman"/>
          <w:color w:val="FFFFFF"/>
          <w:sz w:val="12"/>
          <w:szCs w:val="12"/>
          <w:lang w:val="en-GB" w:eastAsia="es-ES"/>
        </w:rPr>
        <w:t>]]  </w:t>
      </w:r>
    </w:p>
    <w:p w14:paraId="756B2A3F" w14:textId="77777777" w:rsidR="00DA479C" w:rsidRPr="00DA479C" w:rsidRDefault="00DA479C" w:rsidP="00DA479C">
      <w:pPr>
        <w:shd w:val="clear" w:color="auto" w:fill="000000"/>
        <w:spacing w:after="0" w:line="285" w:lineRule="atLeast"/>
        <w:rPr>
          <w:rFonts w:ascii="Consolas" w:eastAsia="Times New Roman" w:hAnsi="Consolas" w:cs="Times New Roman"/>
          <w:color w:val="FFFFFF"/>
          <w:sz w:val="12"/>
          <w:szCs w:val="12"/>
          <w:lang w:val="en-GB" w:eastAsia="es-ES"/>
        </w:rPr>
      </w:pPr>
      <w:r w:rsidRPr="00DA479C">
        <w:rPr>
          <w:rFonts w:ascii="Consolas" w:eastAsia="Times New Roman" w:hAnsi="Consolas" w:cs="Times New Roman"/>
          <w:color w:val="FFFFFF"/>
          <w:sz w:val="12"/>
          <w:szCs w:val="12"/>
          <w:lang w:val="en-GB" w:eastAsia="es-ES"/>
        </w:rPr>
        <w:t xml:space="preserve">                </w:t>
      </w:r>
      <w:proofErr w:type="spellStart"/>
      <w:r w:rsidRPr="00DA479C">
        <w:rPr>
          <w:rFonts w:ascii="Consolas" w:eastAsia="Times New Roman" w:hAnsi="Consolas" w:cs="Times New Roman"/>
          <w:color w:val="9CDCFE"/>
          <w:sz w:val="12"/>
          <w:szCs w:val="12"/>
          <w:lang w:val="en-GB" w:eastAsia="es-ES"/>
        </w:rPr>
        <w:t>auto_</w:t>
      </w:r>
      <w:proofErr w:type="gramStart"/>
      <w:r w:rsidRPr="00DA479C">
        <w:rPr>
          <w:rFonts w:ascii="Consolas" w:eastAsia="Times New Roman" w:hAnsi="Consolas" w:cs="Times New Roman"/>
          <w:color w:val="9CDCFE"/>
          <w:sz w:val="12"/>
          <w:szCs w:val="12"/>
          <w:lang w:val="en-GB" w:eastAsia="es-ES"/>
        </w:rPr>
        <w:t>latitudes</w:t>
      </w:r>
      <w:proofErr w:type="spellEnd"/>
      <w:r w:rsidRPr="00DA479C">
        <w:rPr>
          <w:rFonts w:ascii="Consolas" w:eastAsia="Times New Roman" w:hAnsi="Consolas" w:cs="Times New Roman"/>
          <w:color w:val="FFFFFF"/>
          <w:sz w:val="12"/>
          <w:szCs w:val="12"/>
          <w:lang w:val="en-GB" w:eastAsia="es-ES"/>
        </w:rPr>
        <w:t xml:space="preserve">  [</w:t>
      </w:r>
      <w:proofErr w:type="spellStart"/>
      <w:proofErr w:type="gramEnd"/>
      <w:r w:rsidRPr="00DA479C">
        <w:rPr>
          <w:rFonts w:ascii="Consolas" w:eastAsia="Times New Roman" w:hAnsi="Consolas" w:cs="Times New Roman"/>
          <w:color w:val="9CDCFE"/>
          <w:sz w:val="12"/>
          <w:szCs w:val="12"/>
          <w:lang w:val="en-GB" w:eastAsia="es-ES"/>
        </w:rPr>
        <w:t>outer_latmax</w:t>
      </w:r>
      <w:proofErr w:type="spellEnd"/>
      <w:r w:rsidRPr="00DA479C">
        <w:rPr>
          <w:rFonts w:ascii="Consolas" w:eastAsia="Times New Roman" w:hAnsi="Consolas" w:cs="Times New Roman"/>
          <w:color w:val="FFFFFF"/>
          <w:sz w:val="12"/>
          <w:szCs w:val="12"/>
          <w:lang w:val="en-GB" w:eastAsia="es-ES"/>
        </w:rPr>
        <w:t xml:space="preserve">] </w:t>
      </w:r>
      <w:r w:rsidRPr="00DA479C">
        <w:rPr>
          <w:rFonts w:ascii="Consolas" w:eastAsia="Times New Roman" w:hAnsi="Consolas" w:cs="Times New Roman"/>
          <w:color w:val="D4D4D4"/>
          <w:sz w:val="12"/>
          <w:szCs w:val="12"/>
          <w:lang w:val="en-GB" w:eastAsia="es-ES"/>
        </w:rPr>
        <w:t>=</w:t>
      </w:r>
      <w:r w:rsidRPr="00DA479C">
        <w:rPr>
          <w:rFonts w:ascii="Consolas" w:eastAsia="Times New Roman" w:hAnsi="Consolas" w:cs="Times New Roman"/>
          <w:color w:val="FFFFFF"/>
          <w:sz w:val="12"/>
          <w:szCs w:val="12"/>
          <w:lang w:val="en-GB" w:eastAsia="es-ES"/>
        </w:rPr>
        <w:t xml:space="preserve"> </w:t>
      </w:r>
      <w:proofErr w:type="spellStart"/>
      <w:r w:rsidRPr="00DA479C">
        <w:rPr>
          <w:rFonts w:ascii="Consolas" w:eastAsia="Times New Roman" w:hAnsi="Consolas" w:cs="Times New Roman"/>
          <w:color w:val="9CDCFE"/>
          <w:sz w:val="12"/>
          <w:szCs w:val="12"/>
          <w:lang w:val="en-GB" w:eastAsia="es-ES"/>
        </w:rPr>
        <w:t>self</w:t>
      </w:r>
      <w:r w:rsidRPr="00DA479C">
        <w:rPr>
          <w:rFonts w:ascii="Consolas" w:eastAsia="Times New Roman" w:hAnsi="Consolas" w:cs="Times New Roman"/>
          <w:color w:val="FFFFFF"/>
          <w:sz w:val="12"/>
          <w:szCs w:val="12"/>
          <w:lang w:val="en-GB" w:eastAsia="es-ES"/>
        </w:rPr>
        <w:t>.</w:t>
      </w:r>
      <w:r w:rsidRPr="00DA479C">
        <w:rPr>
          <w:rFonts w:ascii="Consolas" w:eastAsia="Times New Roman" w:hAnsi="Consolas" w:cs="Times New Roman"/>
          <w:color w:val="9CDCFE"/>
          <w:sz w:val="12"/>
          <w:szCs w:val="12"/>
          <w:lang w:val="en-GB" w:eastAsia="es-ES"/>
        </w:rPr>
        <w:t>max_lat</w:t>
      </w:r>
      <w:proofErr w:type="spellEnd"/>
      <w:r w:rsidRPr="00DA479C">
        <w:rPr>
          <w:rFonts w:ascii="Consolas" w:eastAsia="Times New Roman" w:hAnsi="Consolas" w:cs="Times New Roman"/>
          <w:color w:val="FFFFFF"/>
          <w:sz w:val="12"/>
          <w:szCs w:val="12"/>
          <w:lang w:val="en-GB" w:eastAsia="es-ES"/>
        </w:rPr>
        <w:t xml:space="preserve">                                             </w:t>
      </w:r>
    </w:p>
    <w:p w14:paraId="2B40AF58" w14:textId="77777777" w:rsidR="00DA479C" w:rsidRPr="00DA479C" w:rsidRDefault="00DA479C" w:rsidP="00DA479C">
      <w:pPr>
        <w:shd w:val="clear" w:color="auto" w:fill="000000"/>
        <w:spacing w:after="0" w:line="285" w:lineRule="atLeast"/>
        <w:rPr>
          <w:rFonts w:ascii="Consolas" w:eastAsia="Times New Roman" w:hAnsi="Consolas" w:cs="Times New Roman"/>
          <w:color w:val="FFFFFF"/>
          <w:sz w:val="12"/>
          <w:szCs w:val="12"/>
          <w:lang w:val="en-GB" w:eastAsia="es-ES"/>
        </w:rPr>
      </w:pPr>
      <w:r w:rsidRPr="00DA479C">
        <w:rPr>
          <w:rFonts w:ascii="Consolas" w:eastAsia="Times New Roman" w:hAnsi="Consolas" w:cs="Times New Roman"/>
          <w:color w:val="FFFFFF"/>
          <w:sz w:val="12"/>
          <w:szCs w:val="12"/>
          <w:lang w:val="en-GB" w:eastAsia="es-ES"/>
        </w:rPr>
        <w:t>                                                               </w:t>
      </w:r>
    </w:p>
    <w:p w14:paraId="6B939191" w14:textId="77777777" w:rsidR="00DA479C" w:rsidRPr="00C17551" w:rsidRDefault="00DA479C" w:rsidP="00DA479C">
      <w:pPr>
        <w:shd w:val="clear" w:color="auto" w:fill="000000"/>
        <w:spacing w:after="0" w:line="285" w:lineRule="atLeast"/>
        <w:rPr>
          <w:rFonts w:ascii="Consolas" w:eastAsia="Times New Roman" w:hAnsi="Consolas" w:cs="Times New Roman"/>
          <w:color w:val="FFFFFF"/>
          <w:sz w:val="12"/>
          <w:szCs w:val="12"/>
          <w:lang w:val="fr-FR" w:eastAsia="es-ES"/>
        </w:rPr>
      </w:pPr>
      <w:r w:rsidRPr="00DA479C">
        <w:rPr>
          <w:rFonts w:ascii="Consolas" w:eastAsia="Times New Roman" w:hAnsi="Consolas" w:cs="Times New Roman"/>
          <w:color w:val="FFFFFF"/>
          <w:sz w:val="12"/>
          <w:szCs w:val="12"/>
          <w:lang w:val="en-GB" w:eastAsia="es-ES"/>
        </w:rPr>
        <w:t xml:space="preserve">            </w:t>
      </w:r>
      <w:proofErr w:type="spellStart"/>
      <w:proofErr w:type="gramStart"/>
      <w:r w:rsidRPr="00C17551">
        <w:rPr>
          <w:rFonts w:ascii="Consolas" w:eastAsia="Times New Roman" w:hAnsi="Consolas" w:cs="Times New Roman"/>
          <w:color w:val="C586C0"/>
          <w:sz w:val="12"/>
          <w:szCs w:val="12"/>
          <w:lang w:val="fr-FR" w:eastAsia="es-ES"/>
        </w:rPr>
        <w:t>elif</w:t>
      </w:r>
      <w:proofErr w:type="spellEnd"/>
      <w:proofErr w:type="gramEnd"/>
      <w:r w:rsidRPr="00C17551">
        <w:rPr>
          <w:rFonts w:ascii="Consolas" w:eastAsia="Times New Roman" w:hAnsi="Consolas" w:cs="Times New Roman"/>
          <w:color w:val="FFFFFF"/>
          <w:sz w:val="12"/>
          <w:szCs w:val="12"/>
          <w:lang w:val="fr-FR" w:eastAsia="es-ES"/>
        </w:rPr>
        <w:t xml:space="preserve"> (</w:t>
      </w:r>
      <w:proofErr w:type="spellStart"/>
      <w:r w:rsidRPr="00C17551">
        <w:rPr>
          <w:rFonts w:ascii="Consolas" w:eastAsia="Times New Roman" w:hAnsi="Consolas" w:cs="Times New Roman"/>
          <w:color w:val="DCDCAA"/>
          <w:sz w:val="12"/>
          <w:szCs w:val="12"/>
          <w:lang w:val="fr-FR" w:eastAsia="es-ES"/>
        </w:rPr>
        <w:t>len</w:t>
      </w:r>
      <w:proofErr w:type="spellEnd"/>
      <w:r w:rsidRPr="00C17551">
        <w:rPr>
          <w:rFonts w:ascii="Consolas" w:eastAsia="Times New Roman" w:hAnsi="Consolas" w:cs="Times New Roman"/>
          <w:color w:val="FFFFFF"/>
          <w:sz w:val="12"/>
          <w:szCs w:val="12"/>
          <w:lang w:val="fr-FR" w:eastAsia="es-ES"/>
        </w:rPr>
        <w:t>(</w:t>
      </w:r>
      <w:proofErr w:type="spellStart"/>
      <w:r w:rsidRPr="00C17551">
        <w:rPr>
          <w:rFonts w:ascii="Consolas" w:eastAsia="Times New Roman" w:hAnsi="Consolas" w:cs="Times New Roman"/>
          <w:color w:val="9CDCFE"/>
          <w:sz w:val="12"/>
          <w:szCs w:val="12"/>
          <w:lang w:val="fr-FR" w:eastAsia="es-ES"/>
        </w:rPr>
        <w:t>outer_latmin</w:t>
      </w:r>
      <w:proofErr w:type="spellEnd"/>
      <w:r w:rsidRPr="00C17551">
        <w:rPr>
          <w:rFonts w:ascii="Consolas" w:eastAsia="Times New Roman" w:hAnsi="Consolas" w:cs="Times New Roman"/>
          <w:color w:val="FFFFFF"/>
          <w:sz w:val="12"/>
          <w:szCs w:val="12"/>
          <w:lang w:val="fr-FR" w:eastAsia="es-ES"/>
        </w:rPr>
        <w:t xml:space="preserve">) </w:t>
      </w:r>
      <w:r w:rsidRPr="00C17551">
        <w:rPr>
          <w:rFonts w:ascii="Consolas" w:eastAsia="Times New Roman" w:hAnsi="Consolas" w:cs="Times New Roman"/>
          <w:color w:val="D4D4D4"/>
          <w:sz w:val="12"/>
          <w:szCs w:val="12"/>
          <w:lang w:val="fr-FR" w:eastAsia="es-ES"/>
        </w:rPr>
        <w:t>&gt;</w:t>
      </w:r>
      <w:r w:rsidRPr="00C17551">
        <w:rPr>
          <w:rFonts w:ascii="Consolas" w:eastAsia="Times New Roman" w:hAnsi="Consolas" w:cs="Times New Roman"/>
          <w:color w:val="FFFFFF"/>
          <w:sz w:val="12"/>
          <w:szCs w:val="12"/>
          <w:lang w:val="fr-FR" w:eastAsia="es-ES"/>
        </w:rPr>
        <w:t xml:space="preserve"> </w:t>
      </w:r>
      <w:r w:rsidRPr="00C17551">
        <w:rPr>
          <w:rFonts w:ascii="Consolas" w:eastAsia="Times New Roman" w:hAnsi="Consolas" w:cs="Times New Roman"/>
          <w:color w:val="B5CEA8"/>
          <w:sz w:val="12"/>
          <w:szCs w:val="12"/>
          <w:lang w:val="fr-FR" w:eastAsia="es-ES"/>
        </w:rPr>
        <w:t>0</w:t>
      </w:r>
      <w:r w:rsidRPr="00C17551">
        <w:rPr>
          <w:rFonts w:ascii="Consolas" w:eastAsia="Times New Roman" w:hAnsi="Consolas" w:cs="Times New Roman"/>
          <w:color w:val="FFFFFF"/>
          <w:sz w:val="12"/>
          <w:szCs w:val="12"/>
          <w:lang w:val="fr-FR" w:eastAsia="es-ES"/>
        </w:rPr>
        <w:t>):</w:t>
      </w:r>
    </w:p>
    <w:p w14:paraId="17445646" w14:textId="77777777" w:rsidR="00DA479C" w:rsidRPr="00C17551" w:rsidRDefault="00DA479C" w:rsidP="00DA479C">
      <w:pPr>
        <w:shd w:val="clear" w:color="auto" w:fill="000000"/>
        <w:spacing w:after="0" w:line="285" w:lineRule="atLeast"/>
        <w:rPr>
          <w:rFonts w:ascii="Consolas" w:eastAsia="Times New Roman" w:hAnsi="Consolas" w:cs="Times New Roman"/>
          <w:color w:val="FFFFFF"/>
          <w:sz w:val="12"/>
          <w:szCs w:val="12"/>
          <w:lang w:val="fr-FR" w:eastAsia="es-ES"/>
        </w:rPr>
      </w:pPr>
    </w:p>
    <w:p w14:paraId="33AE72CE" w14:textId="77777777" w:rsidR="00DA479C" w:rsidRPr="00C17551" w:rsidRDefault="00DA479C" w:rsidP="00DA479C">
      <w:pPr>
        <w:shd w:val="clear" w:color="auto" w:fill="000000"/>
        <w:spacing w:after="0" w:line="285" w:lineRule="atLeast"/>
        <w:rPr>
          <w:rFonts w:ascii="Consolas" w:eastAsia="Times New Roman" w:hAnsi="Consolas" w:cs="Times New Roman"/>
          <w:color w:val="FFFFFF"/>
          <w:sz w:val="12"/>
          <w:szCs w:val="12"/>
          <w:lang w:val="fr-FR" w:eastAsia="es-ES"/>
        </w:rPr>
      </w:pPr>
      <w:r w:rsidRPr="00C17551">
        <w:rPr>
          <w:rFonts w:ascii="Consolas" w:eastAsia="Times New Roman" w:hAnsi="Consolas" w:cs="Times New Roman"/>
          <w:color w:val="FFFFFF"/>
          <w:sz w:val="12"/>
          <w:szCs w:val="12"/>
          <w:lang w:val="fr-FR" w:eastAsia="es-ES"/>
        </w:rPr>
        <w:t xml:space="preserve">                </w:t>
      </w:r>
      <w:r w:rsidRPr="00C17551">
        <w:rPr>
          <w:rFonts w:ascii="Consolas" w:eastAsia="Times New Roman" w:hAnsi="Consolas" w:cs="Times New Roman"/>
          <w:color w:val="7CA668"/>
          <w:sz w:val="12"/>
          <w:szCs w:val="12"/>
          <w:lang w:val="fr-FR" w:eastAsia="es-ES"/>
        </w:rPr>
        <w:t># Change direction</w:t>
      </w:r>
    </w:p>
    <w:p w14:paraId="4677053A" w14:textId="77777777" w:rsidR="00DA479C" w:rsidRPr="00DA479C" w:rsidRDefault="00DA479C" w:rsidP="00DA479C">
      <w:pPr>
        <w:shd w:val="clear" w:color="auto" w:fill="000000"/>
        <w:spacing w:after="0" w:line="285" w:lineRule="atLeast"/>
        <w:rPr>
          <w:rFonts w:ascii="Consolas" w:eastAsia="Times New Roman" w:hAnsi="Consolas" w:cs="Times New Roman"/>
          <w:color w:val="FFFFFF"/>
          <w:sz w:val="12"/>
          <w:szCs w:val="12"/>
          <w:lang w:val="en-GB" w:eastAsia="es-ES"/>
        </w:rPr>
      </w:pPr>
      <w:r w:rsidRPr="00C17551">
        <w:rPr>
          <w:rFonts w:ascii="Consolas" w:eastAsia="Times New Roman" w:hAnsi="Consolas" w:cs="Times New Roman"/>
          <w:color w:val="FFFFFF"/>
          <w:sz w:val="12"/>
          <w:szCs w:val="12"/>
          <w:lang w:val="fr-FR" w:eastAsia="es-ES"/>
        </w:rPr>
        <w:lastRenderedPageBreak/>
        <w:t xml:space="preserve">                </w:t>
      </w:r>
      <w:proofErr w:type="spellStart"/>
      <w:proofErr w:type="gramStart"/>
      <w:r w:rsidRPr="00DA479C">
        <w:rPr>
          <w:rFonts w:ascii="Consolas" w:eastAsia="Times New Roman" w:hAnsi="Consolas" w:cs="Times New Roman"/>
          <w:color w:val="9CDCFE"/>
          <w:sz w:val="12"/>
          <w:szCs w:val="12"/>
          <w:lang w:val="en-GB" w:eastAsia="es-ES"/>
        </w:rPr>
        <w:t>self</w:t>
      </w:r>
      <w:r w:rsidRPr="00DA479C">
        <w:rPr>
          <w:rFonts w:ascii="Consolas" w:eastAsia="Times New Roman" w:hAnsi="Consolas" w:cs="Times New Roman"/>
          <w:color w:val="FFFFFF"/>
          <w:sz w:val="12"/>
          <w:szCs w:val="12"/>
          <w:lang w:val="en-GB" w:eastAsia="es-ES"/>
        </w:rPr>
        <w:t>.</w:t>
      </w:r>
      <w:r w:rsidRPr="00DA479C">
        <w:rPr>
          <w:rFonts w:ascii="Consolas" w:eastAsia="Times New Roman" w:hAnsi="Consolas" w:cs="Times New Roman"/>
          <w:color w:val="9CDCFE"/>
          <w:sz w:val="12"/>
          <w:szCs w:val="12"/>
          <w:lang w:val="en-GB" w:eastAsia="es-ES"/>
        </w:rPr>
        <w:t>direction</w:t>
      </w:r>
      <w:proofErr w:type="spellEnd"/>
      <w:proofErr w:type="gramEnd"/>
      <w:r w:rsidRPr="00DA479C">
        <w:rPr>
          <w:rFonts w:ascii="Consolas" w:eastAsia="Times New Roman" w:hAnsi="Consolas" w:cs="Times New Roman"/>
          <w:color w:val="FFFFFF"/>
          <w:sz w:val="12"/>
          <w:szCs w:val="12"/>
          <w:lang w:val="en-GB" w:eastAsia="es-ES"/>
        </w:rPr>
        <w:t xml:space="preserve"> </w:t>
      </w:r>
      <w:r w:rsidRPr="00DA479C">
        <w:rPr>
          <w:rFonts w:ascii="Consolas" w:eastAsia="Times New Roman" w:hAnsi="Consolas" w:cs="Times New Roman"/>
          <w:color w:val="D4D4D4"/>
          <w:sz w:val="12"/>
          <w:szCs w:val="12"/>
          <w:lang w:val="en-GB" w:eastAsia="es-ES"/>
        </w:rPr>
        <w:t>=</w:t>
      </w:r>
      <w:r w:rsidRPr="00DA479C">
        <w:rPr>
          <w:rFonts w:ascii="Consolas" w:eastAsia="Times New Roman" w:hAnsi="Consolas" w:cs="Times New Roman"/>
          <w:color w:val="FFFFFF"/>
          <w:sz w:val="12"/>
          <w:szCs w:val="12"/>
          <w:lang w:val="en-GB" w:eastAsia="es-ES"/>
        </w:rPr>
        <w:t xml:space="preserve"> </w:t>
      </w:r>
      <w:r w:rsidRPr="00DA479C">
        <w:rPr>
          <w:rFonts w:ascii="Consolas" w:eastAsia="Times New Roman" w:hAnsi="Consolas" w:cs="Times New Roman"/>
          <w:color w:val="B5CEA8"/>
          <w:sz w:val="12"/>
          <w:szCs w:val="12"/>
          <w:lang w:val="en-GB" w:eastAsia="es-ES"/>
        </w:rPr>
        <w:t>1</w:t>
      </w:r>
      <w:r w:rsidRPr="00DA479C">
        <w:rPr>
          <w:rFonts w:ascii="Consolas" w:eastAsia="Times New Roman" w:hAnsi="Consolas" w:cs="Times New Roman"/>
          <w:color w:val="FFFFFF"/>
          <w:sz w:val="12"/>
          <w:szCs w:val="12"/>
          <w:lang w:val="en-GB" w:eastAsia="es-ES"/>
        </w:rPr>
        <w:t xml:space="preserve">                                                                      </w:t>
      </w:r>
    </w:p>
    <w:p w14:paraId="5F106B58" w14:textId="77777777" w:rsidR="00DA479C" w:rsidRPr="00DA479C" w:rsidRDefault="00DA479C" w:rsidP="00DA479C">
      <w:pPr>
        <w:shd w:val="clear" w:color="auto" w:fill="000000"/>
        <w:spacing w:after="0" w:line="285" w:lineRule="atLeast"/>
        <w:rPr>
          <w:rFonts w:ascii="Consolas" w:eastAsia="Times New Roman" w:hAnsi="Consolas" w:cs="Times New Roman"/>
          <w:color w:val="FFFFFF"/>
          <w:sz w:val="12"/>
          <w:szCs w:val="12"/>
          <w:lang w:val="en-GB" w:eastAsia="es-ES"/>
        </w:rPr>
      </w:pPr>
      <w:r w:rsidRPr="00DA479C">
        <w:rPr>
          <w:rFonts w:ascii="Consolas" w:eastAsia="Times New Roman" w:hAnsi="Consolas" w:cs="Times New Roman"/>
          <w:color w:val="FFFFFF"/>
          <w:sz w:val="12"/>
          <w:szCs w:val="12"/>
          <w:lang w:val="en-GB" w:eastAsia="es-ES"/>
        </w:rPr>
        <w:t xml:space="preserve">                </w:t>
      </w:r>
    </w:p>
    <w:p w14:paraId="13F2F0AE" w14:textId="77777777" w:rsidR="00DA479C" w:rsidRPr="00DA479C" w:rsidRDefault="00DA479C" w:rsidP="00DA479C">
      <w:pPr>
        <w:shd w:val="clear" w:color="auto" w:fill="000000"/>
        <w:spacing w:after="0" w:line="285" w:lineRule="atLeast"/>
        <w:rPr>
          <w:rFonts w:ascii="Consolas" w:eastAsia="Times New Roman" w:hAnsi="Consolas" w:cs="Times New Roman"/>
          <w:color w:val="FFFFFF"/>
          <w:sz w:val="12"/>
          <w:szCs w:val="12"/>
          <w:lang w:val="en-GB" w:eastAsia="es-ES"/>
        </w:rPr>
      </w:pPr>
      <w:r w:rsidRPr="00DA479C">
        <w:rPr>
          <w:rFonts w:ascii="Consolas" w:eastAsia="Times New Roman" w:hAnsi="Consolas" w:cs="Times New Roman"/>
          <w:color w:val="FFFFFF"/>
          <w:sz w:val="12"/>
          <w:szCs w:val="12"/>
          <w:lang w:val="en-GB" w:eastAsia="es-ES"/>
        </w:rPr>
        <w:t xml:space="preserve">                </w:t>
      </w:r>
      <w:r w:rsidRPr="00DA479C">
        <w:rPr>
          <w:rFonts w:ascii="Consolas" w:eastAsia="Times New Roman" w:hAnsi="Consolas" w:cs="Times New Roman"/>
          <w:color w:val="7CA668"/>
          <w:sz w:val="12"/>
          <w:szCs w:val="12"/>
          <w:lang w:val="en-GB" w:eastAsia="es-ES"/>
        </w:rPr>
        <w:t># Set latitude inside the map and compute different longitude</w:t>
      </w:r>
    </w:p>
    <w:p w14:paraId="6A07F14A" w14:textId="77777777" w:rsidR="00DA479C" w:rsidRPr="00DA479C" w:rsidRDefault="00DA479C" w:rsidP="00DA479C">
      <w:pPr>
        <w:shd w:val="clear" w:color="auto" w:fill="000000"/>
        <w:spacing w:after="0" w:line="285" w:lineRule="atLeast"/>
        <w:rPr>
          <w:rFonts w:ascii="Consolas" w:eastAsia="Times New Roman" w:hAnsi="Consolas" w:cs="Times New Roman"/>
          <w:color w:val="FFFFFF"/>
          <w:sz w:val="12"/>
          <w:szCs w:val="12"/>
          <w:lang w:val="en-GB" w:eastAsia="es-ES"/>
        </w:rPr>
      </w:pPr>
      <w:r w:rsidRPr="00DA479C">
        <w:rPr>
          <w:rFonts w:ascii="Consolas" w:eastAsia="Times New Roman" w:hAnsi="Consolas" w:cs="Times New Roman"/>
          <w:color w:val="FFFFFF"/>
          <w:sz w:val="12"/>
          <w:szCs w:val="12"/>
          <w:lang w:val="en-GB" w:eastAsia="es-ES"/>
        </w:rPr>
        <w:t xml:space="preserve">                </w:t>
      </w:r>
      <w:proofErr w:type="spellStart"/>
      <w:r w:rsidRPr="00DA479C">
        <w:rPr>
          <w:rFonts w:ascii="Consolas" w:eastAsia="Times New Roman" w:hAnsi="Consolas" w:cs="Times New Roman"/>
          <w:color w:val="9CDCFE"/>
          <w:sz w:val="12"/>
          <w:szCs w:val="12"/>
          <w:lang w:val="en-GB" w:eastAsia="es-ES"/>
        </w:rPr>
        <w:t>auto_longitudes</w:t>
      </w:r>
      <w:proofErr w:type="spellEnd"/>
      <w:r w:rsidRPr="00DA479C">
        <w:rPr>
          <w:rFonts w:ascii="Consolas" w:eastAsia="Times New Roman" w:hAnsi="Consolas" w:cs="Times New Roman"/>
          <w:color w:val="FFFFFF"/>
          <w:sz w:val="12"/>
          <w:szCs w:val="12"/>
          <w:lang w:val="en-GB" w:eastAsia="es-ES"/>
        </w:rPr>
        <w:t xml:space="preserve"> [</w:t>
      </w:r>
      <w:proofErr w:type="spellStart"/>
      <w:r w:rsidRPr="00DA479C">
        <w:rPr>
          <w:rFonts w:ascii="Consolas" w:eastAsia="Times New Roman" w:hAnsi="Consolas" w:cs="Times New Roman"/>
          <w:color w:val="9CDCFE"/>
          <w:sz w:val="12"/>
          <w:szCs w:val="12"/>
          <w:lang w:val="en-GB" w:eastAsia="es-ES"/>
        </w:rPr>
        <w:t>outer_latmin</w:t>
      </w:r>
      <w:proofErr w:type="spellEnd"/>
      <w:r w:rsidRPr="00DA479C">
        <w:rPr>
          <w:rFonts w:ascii="Consolas" w:eastAsia="Times New Roman" w:hAnsi="Consolas" w:cs="Times New Roman"/>
          <w:color w:val="FFFFFF"/>
          <w:sz w:val="12"/>
          <w:szCs w:val="12"/>
          <w:lang w:val="en-GB" w:eastAsia="es-ES"/>
        </w:rPr>
        <w:t xml:space="preserve">] </w:t>
      </w:r>
      <w:r w:rsidRPr="00DA479C">
        <w:rPr>
          <w:rFonts w:ascii="Consolas" w:eastAsia="Times New Roman" w:hAnsi="Consolas" w:cs="Times New Roman"/>
          <w:color w:val="D4D4D4"/>
          <w:sz w:val="12"/>
          <w:szCs w:val="12"/>
          <w:lang w:val="en-GB" w:eastAsia="es-ES"/>
        </w:rPr>
        <w:t>=</w:t>
      </w:r>
      <w:r w:rsidRPr="00DA479C">
        <w:rPr>
          <w:rFonts w:ascii="Consolas" w:eastAsia="Times New Roman" w:hAnsi="Consolas" w:cs="Times New Roman"/>
          <w:color w:val="FFFFFF"/>
          <w:sz w:val="12"/>
          <w:szCs w:val="12"/>
          <w:lang w:val="en-GB" w:eastAsia="es-ES"/>
        </w:rPr>
        <w:t xml:space="preserve"> [</w:t>
      </w:r>
      <w:r w:rsidRPr="00DA479C">
        <w:rPr>
          <w:rFonts w:ascii="Consolas" w:eastAsia="Times New Roman" w:hAnsi="Consolas" w:cs="Times New Roman"/>
          <w:color w:val="9CDCFE"/>
          <w:sz w:val="12"/>
          <w:szCs w:val="12"/>
          <w:lang w:val="en-GB" w:eastAsia="es-ES"/>
        </w:rPr>
        <w:t>x</w:t>
      </w:r>
      <w:r w:rsidRPr="00DA479C">
        <w:rPr>
          <w:rFonts w:ascii="Consolas" w:eastAsia="Times New Roman" w:hAnsi="Consolas" w:cs="Times New Roman"/>
          <w:color w:val="FFFFFF"/>
          <w:sz w:val="12"/>
          <w:szCs w:val="12"/>
          <w:lang w:val="en-GB" w:eastAsia="es-ES"/>
        </w:rPr>
        <w:t xml:space="preserve"> </w:t>
      </w:r>
      <w:r w:rsidRPr="00DA479C">
        <w:rPr>
          <w:rFonts w:ascii="Consolas" w:eastAsia="Times New Roman" w:hAnsi="Consolas" w:cs="Times New Roman"/>
          <w:color w:val="D4D4D4"/>
          <w:sz w:val="12"/>
          <w:szCs w:val="12"/>
          <w:lang w:val="en-GB" w:eastAsia="es-ES"/>
        </w:rPr>
        <w:t>+</w:t>
      </w:r>
      <w:r w:rsidRPr="00DA479C">
        <w:rPr>
          <w:rFonts w:ascii="Consolas" w:eastAsia="Times New Roman" w:hAnsi="Consolas" w:cs="Times New Roman"/>
          <w:color w:val="FFFFFF"/>
          <w:sz w:val="12"/>
          <w:szCs w:val="12"/>
          <w:lang w:val="en-GB" w:eastAsia="es-ES"/>
        </w:rPr>
        <w:t xml:space="preserve"> </w:t>
      </w:r>
      <w:proofErr w:type="spellStart"/>
      <w:proofErr w:type="gramStart"/>
      <w:r w:rsidRPr="00DA479C">
        <w:rPr>
          <w:rFonts w:ascii="Consolas" w:eastAsia="Times New Roman" w:hAnsi="Consolas" w:cs="Times New Roman"/>
          <w:color w:val="9CDCFE"/>
          <w:sz w:val="12"/>
          <w:szCs w:val="12"/>
          <w:lang w:val="en-GB" w:eastAsia="es-ES"/>
        </w:rPr>
        <w:t>self</w:t>
      </w:r>
      <w:r w:rsidRPr="00DA479C">
        <w:rPr>
          <w:rFonts w:ascii="Consolas" w:eastAsia="Times New Roman" w:hAnsi="Consolas" w:cs="Times New Roman"/>
          <w:color w:val="FFFFFF"/>
          <w:sz w:val="12"/>
          <w:szCs w:val="12"/>
          <w:lang w:val="en-GB" w:eastAsia="es-ES"/>
        </w:rPr>
        <w:t>.</w:t>
      </w:r>
      <w:r w:rsidRPr="00DA479C">
        <w:rPr>
          <w:rFonts w:ascii="Consolas" w:eastAsia="Times New Roman" w:hAnsi="Consolas" w:cs="Times New Roman"/>
          <w:color w:val="9CDCFE"/>
          <w:sz w:val="12"/>
          <w:szCs w:val="12"/>
          <w:lang w:val="en-GB" w:eastAsia="es-ES"/>
        </w:rPr>
        <w:t>direction</w:t>
      </w:r>
      <w:proofErr w:type="spellEnd"/>
      <w:proofErr w:type="gramEnd"/>
      <w:r w:rsidRPr="00DA479C">
        <w:rPr>
          <w:rFonts w:ascii="Consolas" w:eastAsia="Times New Roman" w:hAnsi="Consolas" w:cs="Times New Roman"/>
          <w:color w:val="FFFFFF"/>
          <w:sz w:val="12"/>
          <w:szCs w:val="12"/>
          <w:lang w:val="en-GB" w:eastAsia="es-ES"/>
        </w:rPr>
        <w:t xml:space="preserve"> </w:t>
      </w:r>
      <w:r w:rsidRPr="00DA479C">
        <w:rPr>
          <w:rFonts w:ascii="Consolas" w:eastAsia="Times New Roman" w:hAnsi="Consolas" w:cs="Times New Roman"/>
          <w:color w:val="D4D4D4"/>
          <w:sz w:val="12"/>
          <w:szCs w:val="12"/>
          <w:lang w:val="en-GB" w:eastAsia="es-ES"/>
        </w:rPr>
        <w:t>*</w:t>
      </w:r>
      <w:r w:rsidRPr="00DA479C">
        <w:rPr>
          <w:rFonts w:ascii="Consolas" w:eastAsia="Times New Roman" w:hAnsi="Consolas" w:cs="Times New Roman"/>
          <w:color w:val="FFFFFF"/>
          <w:sz w:val="12"/>
          <w:szCs w:val="12"/>
          <w:lang w:val="en-GB" w:eastAsia="es-ES"/>
        </w:rPr>
        <w:t xml:space="preserve"> </w:t>
      </w:r>
      <w:proofErr w:type="spellStart"/>
      <w:r w:rsidRPr="00DA479C">
        <w:rPr>
          <w:rFonts w:ascii="Consolas" w:eastAsia="Times New Roman" w:hAnsi="Consolas" w:cs="Times New Roman"/>
          <w:color w:val="4EC9B0"/>
          <w:sz w:val="12"/>
          <w:szCs w:val="12"/>
          <w:lang w:val="en-GB" w:eastAsia="es-ES"/>
        </w:rPr>
        <w:t>np</w:t>
      </w:r>
      <w:r w:rsidRPr="00DA479C">
        <w:rPr>
          <w:rFonts w:ascii="Consolas" w:eastAsia="Times New Roman" w:hAnsi="Consolas" w:cs="Times New Roman"/>
          <w:color w:val="FFFFFF"/>
          <w:sz w:val="12"/>
          <w:szCs w:val="12"/>
          <w:lang w:val="en-GB" w:eastAsia="es-ES"/>
        </w:rPr>
        <w:t>.</w:t>
      </w:r>
      <w:r w:rsidRPr="00DA479C">
        <w:rPr>
          <w:rFonts w:ascii="Consolas" w:eastAsia="Times New Roman" w:hAnsi="Consolas" w:cs="Times New Roman"/>
          <w:color w:val="4EC9B0"/>
          <w:sz w:val="12"/>
          <w:szCs w:val="12"/>
          <w:lang w:val="en-GB" w:eastAsia="es-ES"/>
        </w:rPr>
        <w:t>random</w:t>
      </w:r>
      <w:r w:rsidRPr="00DA479C">
        <w:rPr>
          <w:rFonts w:ascii="Consolas" w:eastAsia="Times New Roman" w:hAnsi="Consolas" w:cs="Times New Roman"/>
          <w:color w:val="FFFFFF"/>
          <w:sz w:val="12"/>
          <w:szCs w:val="12"/>
          <w:lang w:val="en-GB" w:eastAsia="es-ES"/>
        </w:rPr>
        <w:t>.</w:t>
      </w:r>
      <w:r w:rsidRPr="00DA479C">
        <w:rPr>
          <w:rFonts w:ascii="Consolas" w:eastAsia="Times New Roman" w:hAnsi="Consolas" w:cs="Times New Roman"/>
          <w:color w:val="9CDCFE"/>
          <w:sz w:val="12"/>
          <w:szCs w:val="12"/>
          <w:lang w:val="en-GB" w:eastAsia="es-ES"/>
        </w:rPr>
        <w:t>uniform</w:t>
      </w:r>
      <w:proofErr w:type="spellEnd"/>
      <w:r w:rsidRPr="00DA479C">
        <w:rPr>
          <w:rFonts w:ascii="Consolas" w:eastAsia="Times New Roman" w:hAnsi="Consolas" w:cs="Times New Roman"/>
          <w:color w:val="FFFFFF"/>
          <w:sz w:val="12"/>
          <w:szCs w:val="12"/>
          <w:lang w:val="en-GB" w:eastAsia="es-ES"/>
        </w:rPr>
        <w:t>(</w:t>
      </w:r>
      <w:r w:rsidRPr="00DA479C">
        <w:rPr>
          <w:rFonts w:ascii="Consolas" w:eastAsia="Times New Roman" w:hAnsi="Consolas" w:cs="Times New Roman"/>
          <w:color w:val="B5CEA8"/>
          <w:sz w:val="12"/>
          <w:szCs w:val="12"/>
          <w:lang w:val="en-GB" w:eastAsia="es-ES"/>
        </w:rPr>
        <w:t>0</w:t>
      </w:r>
      <w:r w:rsidRPr="00DA479C">
        <w:rPr>
          <w:rFonts w:ascii="Consolas" w:eastAsia="Times New Roman" w:hAnsi="Consolas" w:cs="Times New Roman"/>
          <w:color w:val="FFFFFF"/>
          <w:sz w:val="12"/>
          <w:szCs w:val="12"/>
          <w:lang w:val="en-GB" w:eastAsia="es-ES"/>
        </w:rPr>
        <w:t xml:space="preserve">, </w:t>
      </w:r>
      <w:r w:rsidRPr="00DA479C">
        <w:rPr>
          <w:rFonts w:ascii="Consolas" w:eastAsia="Times New Roman" w:hAnsi="Consolas" w:cs="Times New Roman"/>
          <w:color w:val="B5CEA8"/>
          <w:sz w:val="12"/>
          <w:szCs w:val="12"/>
          <w:lang w:val="en-GB" w:eastAsia="es-ES"/>
        </w:rPr>
        <w:t>1</w:t>
      </w:r>
      <w:r w:rsidRPr="00DA479C">
        <w:rPr>
          <w:rFonts w:ascii="Consolas" w:eastAsia="Times New Roman" w:hAnsi="Consolas" w:cs="Times New Roman"/>
          <w:color w:val="FFFFFF"/>
          <w:sz w:val="12"/>
          <w:szCs w:val="12"/>
          <w:lang w:val="en-GB" w:eastAsia="es-ES"/>
        </w:rPr>
        <w:t xml:space="preserve">) </w:t>
      </w:r>
      <w:r w:rsidRPr="00DA479C">
        <w:rPr>
          <w:rFonts w:ascii="Consolas" w:eastAsia="Times New Roman" w:hAnsi="Consolas" w:cs="Times New Roman"/>
          <w:color w:val="C586C0"/>
          <w:sz w:val="12"/>
          <w:szCs w:val="12"/>
          <w:lang w:val="en-GB" w:eastAsia="es-ES"/>
        </w:rPr>
        <w:t>for</w:t>
      </w:r>
      <w:r w:rsidRPr="00DA479C">
        <w:rPr>
          <w:rFonts w:ascii="Consolas" w:eastAsia="Times New Roman" w:hAnsi="Consolas" w:cs="Times New Roman"/>
          <w:color w:val="FFFFFF"/>
          <w:sz w:val="12"/>
          <w:szCs w:val="12"/>
          <w:lang w:val="en-GB" w:eastAsia="es-ES"/>
        </w:rPr>
        <w:t xml:space="preserve"> </w:t>
      </w:r>
      <w:r w:rsidRPr="00DA479C">
        <w:rPr>
          <w:rFonts w:ascii="Consolas" w:eastAsia="Times New Roman" w:hAnsi="Consolas" w:cs="Times New Roman"/>
          <w:color w:val="9CDCFE"/>
          <w:sz w:val="12"/>
          <w:szCs w:val="12"/>
          <w:lang w:val="en-GB" w:eastAsia="es-ES"/>
        </w:rPr>
        <w:t>x</w:t>
      </w:r>
      <w:r w:rsidRPr="00DA479C">
        <w:rPr>
          <w:rFonts w:ascii="Consolas" w:eastAsia="Times New Roman" w:hAnsi="Consolas" w:cs="Times New Roman"/>
          <w:color w:val="FFFFFF"/>
          <w:sz w:val="12"/>
          <w:szCs w:val="12"/>
          <w:lang w:val="en-GB" w:eastAsia="es-ES"/>
        </w:rPr>
        <w:t xml:space="preserve"> </w:t>
      </w:r>
      <w:r w:rsidRPr="00DA479C">
        <w:rPr>
          <w:rFonts w:ascii="Consolas" w:eastAsia="Times New Roman" w:hAnsi="Consolas" w:cs="Times New Roman"/>
          <w:color w:val="C586C0"/>
          <w:sz w:val="12"/>
          <w:szCs w:val="12"/>
          <w:lang w:val="en-GB" w:eastAsia="es-ES"/>
        </w:rPr>
        <w:t>in</w:t>
      </w:r>
      <w:r w:rsidRPr="00DA479C">
        <w:rPr>
          <w:rFonts w:ascii="Consolas" w:eastAsia="Times New Roman" w:hAnsi="Consolas" w:cs="Times New Roman"/>
          <w:color w:val="FFFFFF"/>
          <w:sz w:val="12"/>
          <w:szCs w:val="12"/>
          <w:lang w:val="en-GB" w:eastAsia="es-ES"/>
        </w:rPr>
        <w:t xml:space="preserve"> </w:t>
      </w:r>
      <w:r w:rsidRPr="00DA479C">
        <w:rPr>
          <w:rFonts w:ascii="Consolas" w:eastAsia="Times New Roman" w:hAnsi="Consolas" w:cs="Times New Roman"/>
          <w:color w:val="9CDCFE"/>
          <w:sz w:val="12"/>
          <w:szCs w:val="12"/>
          <w:lang w:val="en-GB" w:eastAsia="es-ES"/>
        </w:rPr>
        <w:t>longitudes</w:t>
      </w:r>
      <w:r w:rsidRPr="00DA479C">
        <w:rPr>
          <w:rFonts w:ascii="Consolas" w:eastAsia="Times New Roman" w:hAnsi="Consolas" w:cs="Times New Roman"/>
          <w:color w:val="FFFFFF"/>
          <w:sz w:val="12"/>
          <w:szCs w:val="12"/>
          <w:lang w:val="en-GB" w:eastAsia="es-ES"/>
        </w:rPr>
        <w:t>[</w:t>
      </w:r>
      <w:proofErr w:type="spellStart"/>
      <w:r w:rsidRPr="00DA479C">
        <w:rPr>
          <w:rFonts w:ascii="Consolas" w:eastAsia="Times New Roman" w:hAnsi="Consolas" w:cs="Times New Roman"/>
          <w:color w:val="9CDCFE"/>
          <w:sz w:val="12"/>
          <w:szCs w:val="12"/>
          <w:lang w:val="en-GB" w:eastAsia="es-ES"/>
        </w:rPr>
        <w:t>outer_latmax</w:t>
      </w:r>
      <w:proofErr w:type="spellEnd"/>
      <w:r w:rsidRPr="00DA479C">
        <w:rPr>
          <w:rFonts w:ascii="Consolas" w:eastAsia="Times New Roman" w:hAnsi="Consolas" w:cs="Times New Roman"/>
          <w:color w:val="FFFFFF"/>
          <w:sz w:val="12"/>
          <w:szCs w:val="12"/>
          <w:lang w:val="en-GB" w:eastAsia="es-ES"/>
        </w:rPr>
        <w:t xml:space="preserve">]]       </w:t>
      </w:r>
    </w:p>
    <w:p w14:paraId="4DC098EC" w14:textId="77777777" w:rsidR="00DA479C" w:rsidRPr="00DA479C" w:rsidRDefault="00DA479C" w:rsidP="00DA479C">
      <w:pPr>
        <w:shd w:val="clear" w:color="auto" w:fill="000000"/>
        <w:spacing w:after="0" w:line="285" w:lineRule="atLeast"/>
        <w:rPr>
          <w:rFonts w:ascii="Consolas" w:eastAsia="Times New Roman" w:hAnsi="Consolas" w:cs="Times New Roman"/>
          <w:color w:val="FFFFFF"/>
          <w:sz w:val="12"/>
          <w:szCs w:val="12"/>
          <w:lang w:val="en-GB" w:eastAsia="es-ES"/>
        </w:rPr>
      </w:pPr>
      <w:r w:rsidRPr="00DA479C">
        <w:rPr>
          <w:rFonts w:ascii="Consolas" w:eastAsia="Times New Roman" w:hAnsi="Consolas" w:cs="Times New Roman"/>
          <w:color w:val="FFFFFF"/>
          <w:sz w:val="12"/>
          <w:szCs w:val="12"/>
          <w:lang w:val="en-GB" w:eastAsia="es-ES"/>
        </w:rPr>
        <w:t xml:space="preserve">                </w:t>
      </w:r>
      <w:proofErr w:type="spellStart"/>
      <w:r w:rsidRPr="00DA479C">
        <w:rPr>
          <w:rFonts w:ascii="Consolas" w:eastAsia="Times New Roman" w:hAnsi="Consolas" w:cs="Times New Roman"/>
          <w:color w:val="9CDCFE"/>
          <w:sz w:val="12"/>
          <w:szCs w:val="12"/>
          <w:lang w:val="en-GB" w:eastAsia="es-ES"/>
        </w:rPr>
        <w:t>auto_</w:t>
      </w:r>
      <w:proofErr w:type="gramStart"/>
      <w:r w:rsidRPr="00DA479C">
        <w:rPr>
          <w:rFonts w:ascii="Consolas" w:eastAsia="Times New Roman" w:hAnsi="Consolas" w:cs="Times New Roman"/>
          <w:color w:val="9CDCFE"/>
          <w:sz w:val="12"/>
          <w:szCs w:val="12"/>
          <w:lang w:val="en-GB" w:eastAsia="es-ES"/>
        </w:rPr>
        <w:t>latitudes</w:t>
      </w:r>
      <w:proofErr w:type="spellEnd"/>
      <w:r w:rsidRPr="00DA479C">
        <w:rPr>
          <w:rFonts w:ascii="Consolas" w:eastAsia="Times New Roman" w:hAnsi="Consolas" w:cs="Times New Roman"/>
          <w:color w:val="FFFFFF"/>
          <w:sz w:val="12"/>
          <w:szCs w:val="12"/>
          <w:lang w:val="en-GB" w:eastAsia="es-ES"/>
        </w:rPr>
        <w:t xml:space="preserve">  [</w:t>
      </w:r>
      <w:proofErr w:type="spellStart"/>
      <w:proofErr w:type="gramEnd"/>
      <w:r w:rsidRPr="00DA479C">
        <w:rPr>
          <w:rFonts w:ascii="Consolas" w:eastAsia="Times New Roman" w:hAnsi="Consolas" w:cs="Times New Roman"/>
          <w:color w:val="9CDCFE"/>
          <w:sz w:val="12"/>
          <w:szCs w:val="12"/>
          <w:lang w:val="en-GB" w:eastAsia="es-ES"/>
        </w:rPr>
        <w:t>outer_latmax</w:t>
      </w:r>
      <w:proofErr w:type="spellEnd"/>
      <w:r w:rsidRPr="00DA479C">
        <w:rPr>
          <w:rFonts w:ascii="Consolas" w:eastAsia="Times New Roman" w:hAnsi="Consolas" w:cs="Times New Roman"/>
          <w:color w:val="FFFFFF"/>
          <w:sz w:val="12"/>
          <w:szCs w:val="12"/>
          <w:lang w:val="en-GB" w:eastAsia="es-ES"/>
        </w:rPr>
        <w:t xml:space="preserve">] </w:t>
      </w:r>
      <w:r w:rsidRPr="00DA479C">
        <w:rPr>
          <w:rFonts w:ascii="Consolas" w:eastAsia="Times New Roman" w:hAnsi="Consolas" w:cs="Times New Roman"/>
          <w:color w:val="D4D4D4"/>
          <w:sz w:val="12"/>
          <w:szCs w:val="12"/>
          <w:lang w:val="en-GB" w:eastAsia="es-ES"/>
        </w:rPr>
        <w:t>=</w:t>
      </w:r>
      <w:r w:rsidRPr="00DA479C">
        <w:rPr>
          <w:rFonts w:ascii="Consolas" w:eastAsia="Times New Roman" w:hAnsi="Consolas" w:cs="Times New Roman"/>
          <w:color w:val="FFFFFF"/>
          <w:sz w:val="12"/>
          <w:szCs w:val="12"/>
          <w:lang w:val="en-GB" w:eastAsia="es-ES"/>
        </w:rPr>
        <w:t xml:space="preserve"> </w:t>
      </w:r>
      <w:proofErr w:type="spellStart"/>
      <w:r w:rsidRPr="00DA479C">
        <w:rPr>
          <w:rFonts w:ascii="Consolas" w:eastAsia="Times New Roman" w:hAnsi="Consolas" w:cs="Times New Roman"/>
          <w:color w:val="9CDCFE"/>
          <w:sz w:val="12"/>
          <w:szCs w:val="12"/>
          <w:lang w:val="en-GB" w:eastAsia="es-ES"/>
        </w:rPr>
        <w:t>self</w:t>
      </w:r>
      <w:r w:rsidRPr="00DA479C">
        <w:rPr>
          <w:rFonts w:ascii="Consolas" w:eastAsia="Times New Roman" w:hAnsi="Consolas" w:cs="Times New Roman"/>
          <w:color w:val="FFFFFF"/>
          <w:sz w:val="12"/>
          <w:szCs w:val="12"/>
          <w:lang w:val="en-GB" w:eastAsia="es-ES"/>
        </w:rPr>
        <w:t>.</w:t>
      </w:r>
      <w:r w:rsidRPr="00DA479C">
        <w:rPr>
          <w:rFonts w:ascii="Consolas" w:eastAsia="Times New Roman" w:hAnsi="Consolas" w:cs="Times New Roman"/>
          <w:color w:val="9CDCFE"/>
          <w:sz w:val="12"/>
          <w:szCs w:val="12"/>
          <w:lang w:val="en-GB" w:eastAsia="es-ES"/>
        </w:rPr>
        <w:t>min_lat</w:t>
      </w:r>
      <w:proofErr w:type="spellEnd"/>
      <w:r w:rsidRPr="00DA479C">
        <w:rPr>
          <w:rFonts w:ascii="Consolas" w:eastAsia="Times New Roman" w:hAnsi="Consolas" w:cs="Times New Roman"/>
          <w:color w:val="FFFFFF"/>
          <w:sz w:val="12"/>
          <w:szCs w:val="12"/>
          <w:lang w:val="en-GB" w:eastAsia="es-ES"/>
        </w:rPr>
        <w:t xml:space="preserve">                                           </w:t>
      </w:r>
    </w:p>
    <w:p w14:paraId="70B764EE" w14:textId="77777777" w:rsidR="00DA479C" w:rsidRPr="00DA479C" w:rsidRDefault="00DA479C" w:rsidP="00DA479C">
      <w:pPr>
        <w:shd w:val="clear" w:color="auto" w:fill="000000"/>
        <w:spacing w:after="0" w:line="285" w:lineRule="atLeast"/>
        <w:rPr>
          <w:rFonts w:ascii="Consolas" w:eastAsia="Times New Roman" w:hAnsi="Consolas" w:cs="Times New Roman"/>
          <w:color w:val="FFFFFF"/>
          <w:sz w:val="12"/>
          <w:szCs w:val="12"/>
          <w:lang w:val="en-GB" w:eastAsia="es-ES"/>
        </w:rPr>
      </w:pPr>
      <w:r w:rsidRPr="00DA479C">
        <w:rPr>
          <w:rFonts w:ascii="Consolas" w:eastAsia="Times New Roman" w:hAnsi="Consolas" w:cs="Times New Roman"/>
          <w:color w:val="FFFFFF"/>
          <w:sz w:val="12"/>
          <w:szCs w:val="12"/>
          <w:lang w:val="en-GB" w:eastAsia="es-ES"/>
        </w:rPr>
        <w:t xml:space="preserve">                      </w:t>
      </w:r>
    </w:p>
    <w:p w14:paraId="46A7FE70" w14:textId="77777777" w:rsidR="00DA479C" w:rsidRPr="00DA479C" w:rsidRDefault="00DA479C" w:rsidP="00DA479C">
      <w:pPr>
        <w:shd w:val="clear" w:color="auto" w:fill="000000"/>
        <w:spacing w:after="0" w:line="285" w:lineRule="atLeast"/>
        <w:rPr>
          <w:rFonts w:ascii="Consolas" w:eastAsia="Times New Roman" w:hAnsi="Consolas" w:cs="Times New Roman"/>
          <w:color w:val="FFFFFF"/>
          <w:sz w:val="12"/>
          <w:szCs w:val="12"/>
          <w:lang w:val="en-GB" w:eastAsia="es-ES"/>
        </w:rPr>
      </w:pPr>
      <w:r w:rsidRPr="00DA479C">
        <w:rPr>
          <w:rFonts w:ascii="Consolas" w:eastAsia="Times New Roman" w:hAnsi="Consolas" w:cs="Times New Roman"/>
          <w:color w:val="FFFFFF"/>
          <w:sz w:val="12"/>
          <w:szCs w:val="12"/>
          <w:lang w:val="en-GB" w:eastAsia="es-ES"/>
        </w:rPr>
        <w:t xml:space="preserve">            </w:t>
      </w:r>
      <w:r w:rsidRPr="00DA479C">
        <w:rPr>
          <w:rFonts w:ascii="Consolas" w:eastAsia="Times New Roman" w:hAnsi="Consolas" w:cs="Times New Roman"/>
          <w:color w:val="C586C0"/>
          <w:sz w:val="12"/>
          <w:szCs w:val="12"/>
          <w:lang w:val="en-GB" w:eastAsia="es-ES"/>
        </w:rPr>
        <w:t>if</w:t>
      </w:r>
      <w:r w:rsidRPr="00DA479C">
        <w:rPr>
          <w:rFonts w:ascii="Consolas" w:eastAsia="Times New Roman" w:hAnsi="Consolas" w:cs="Times New Roman"/>
          <w:color w:val="FFFFFF"/>
          <w:sz w:val="12"/>
          <w:szCs w:val="12"/>
          <w:lang w:val="en-GB" w:eastAsia="es-ES"/>
        </w:rPr>
        <w:t xml:space="preserve"> (</w:t>
      </w:r>
      <w:proofErr w:type="spellStart"/>
      <w:r w:rsidRPr="00DA479C">
        <w:rPr>
          <w:rFonts w:ascii="Consolas" w:eastAsia="Times New Roman" w:hAnsi="Consolas" w:cs="Times New Roman"/>
          <w:color w:val="DCDCAA"/>
          <w:sz w:val="12"/>
          <w:szCs w:val="12"/>
          <w:lang w:val="en-GB" w:eastAsia="es-ES"/>
        </w:rPr>
        <w:t>len</w:t>
      </w:r>
      <w:proofErr w:type="spellEnd"/>
      <w:r w:rsidRPr="00DA479C">
        <w:rPr>
          <w:rFonts w:ascii="Consolas" w:eastAsia="Times New Roman" w:hAnsi="Consolas" w:cs="Times New Roman"/>
          <w:color w:val="FFFFFF"/>
          <w:sz w:val="12"/>
          <w:szCs w:val="12"/>
          <w:lang w:val="en-GB" w:eastAsia="es-ES"/>
        </w:rPr>
        <w:t>(</w:t>
      </w:r>
      <w:proofErr w:type="spellStart"/>
      <w:r w:rsidRPr="00DA479C">
        <w:rPr>
          <w:rFonts w:ascii="Consolas" w:eastAsia="Times New Roman" w:hAnsi="Consolas" w:cs="Times New Roman"/>
          <w:color w:val="9CDCFE"/>
          <w:sz w:val="12"/>
          <w:szCs w:val="12"/>
          <w:lang w:val="en-GB" w:eastAsia="es-ES"/>
        </w:rPr>
        <w:t>outer_lng</w:t>
      </w:r>
      <w:proofErr w:type="spellEnd"/>
      <w:r w:rsidRPr="00DA479C">
        <w:rPr>
          <w:rFonts w:ascii="Consolas" w:eastAsia="Times New Roman" w:hAnsi="Consolas" w:cs="Times New Roman"/>
          <w:color w:val="FFFFFF"/>
          <w:sz w:val="12"/>
          <w:szCs w:val="12"/>
          <w:lang w:val="en-GB" w:eastAsia="es-ES"/>
        </w:rPr>
        <w:t>)</w:t>
      </w:r>
      <w:r w:rsidRPr="00DA479C">
        <w:rPr>
          <w:rFonts w:ascii="Consolas" w:eastAsia="Times New Roman" w:hAnsi="Consolas" w:cs="Times New Roman"/>
          <w:color w:val="D4D4D4"/>
          <w:sz w:val="12"/>
          <w:szCs w:val="12"/>
          <w:lang w:val="en-GB" w:eastAsia="es-ES"/>
        </w:rPr>
        <w:t>&gt;</w:t>
      </w:r>
      <w:r w:rsidRPr="00DA479C">
        <w:rPr>
          <w:rFonts w:ascii="Consolas" w:eastAsia="Times New Roman" w:hAnsi="Consolas" w:cs="Times New Roman"/>
          <w:color w:val="FFFFFF"/>
          <w:sz w:val="12"/>
          <w:szCs w:val="12"/>
          <w:lang w:val="en-GB" w:eastAsia="es-ES"/>
        </w:rPr>
        <w:t xml:space="preserve"> </w:t>
      </w:r>
      <w:r w:rsidRPr="00DA479C">
        <w:rPr>
          <w:rFonts w:ascii="Consolas" w:eastAsia="Times New Roman" w:hAnsi="Consolas" w:cs="Times New Roman"/>
          <w:color w:val="B5CEA8"/>
          <w:sz w:val="12"/>
          <w:szCs w:val="12"/>
          <w:lang w:val="en-GB" w:eastAsia="es-ES"/>
        </w:rPr>
        <w:t>0</w:t>
      </w:r>
      <w:r w:rsidRPr="00DA479C">
        <w:rPr>
          <w:rFonts w:ascii="Consolas" w:eastAsia="Times New Roman" w:hAnsi="Consolas" w:cs="Times New Roman"/>
          <w:color w:val="FFFFFF"/>
          <w:sz w:val="12"/>
          <w:szCs w:val="12"/>
          <w:lang w:val="en-GB" w:eastAsia="es-ES"/>
        </w:rPr>
        <w:t>):  </w:t>
      </w:r>
    </w:p>
    <w:p w14:paraId="35D8F1D2" w14:textId="77777777" w:rsidR="00DA479C" w:rsidRPr="00DA479C" w:rsidRDefault="00DA479C" w:rsidP="00DA479C">
      <w:pPr>
        <w:shd w:val="clear" w:color="auto" w:fill="000000"/>
        <w:spacing w:after="0" w:line="285" w:lineRule="atLeast"/>
        <w:rPr>
          <w:rFonts w:ascii="Consolas" w:eastAsia="Times New Roman" w:hAnsi="Consolas" w:cs="Times New Roman"/>
          <w:color w:val="FFFFFF"/>
          <w:sz w:val="12"/>
          <w:szCs w:val="12"/>
          <w:lang w:val="en-GB" w:eastAsia="es-ES"/>
        </w:rPr>
      </w:pPr>
      <w:r w:rsidRPr="00DA479C">
        <w:rPr>
          <w:rFonts w:ascii="Consolas" w:eastAsia="Times New Roman" w:hAnsi="Consolas" w:cs="Times New Roman"/>
          <w:color w:val="FFFFFF"/>
          <w:sz w:val="12"/>
          <w:szCs w:val="12"/>
          <w:lang w:val="en-GB" w:eastAsia="es-ES"/>
        </w:rPr>
        <w:t xml:space="preserve">                    </w:t>
      </w:r>
    </w:p>
    <w:p w14:paraId="5EC1C4AD" w14:textId="77777777" w:rsidR="00DA479C" w:rsidRPr="00DA479C" w:rsidRDefault="00DA479C" w:rsidP="00DA479C">
      <w:pPr>
        <w:shd w:val="clear" w:color="auto" w:fill="000000"/>
        <w:spacing w:after="0" w:line="285" w:lineRule="atLeast"/>
        <w:rPr>
          <w:rFonts w:ascii="Consolas" w:eastAsia="Times New Roman" w:hAnsi="Consolas" w:cs="Times New Roman"/>
          <w:color w:val="FFFFFF"/>
          <w:sz w:val="12"/>
          <w:szCs w:val="12"/>
          <w:lang w:val="en-GB" w:eastAsia="es-ES"/>
        </w:rPr>
      </w:pPr>
      <w:r w:rsidRPr="00DA479C">
        <w:rPr>
          <w:rFonts w:ascii="Consolas" w:eastAsia="Times New Roman" w:hAnsi="Consolas" w:cs="Times New Roman"/>
          <w:color w:val="FFFFFF"/>
          <w:sz w:val="12"/>
          <w:szCs w:val="12"/>
          <w:lang w:val="en-GB" w:eastAsia="es-ES"/>
        </w:rPr>
        <w:t xml:space="preserve">                    </w:t>
      </w:r>
      <w:r w:rsidRPr="00DA479C">
        <w:rPr>
          <w:rFonts w:ascii="Consolas" w:eastAsia="Times New Roman" w:hAnsi="Consolas" w:cs="Times New Roman"/>
          <w:color w:val="7CA668"/>
          <w:sz w:val="12"/>
          <w:szCs w:val="12"/>
          <w:lang w:val="en-GB" w:eastAsia="es-ES"/>
        </w:rPr>
        <w:t xml:space="preserve"># Set longitude inside the map     </w:t>
      </w:r>
    </w:p>
    <w:p w14:paraId="4AA31450" w14:textId="77777777" w:rsidR="00DA479C" w:rsidRPr="00DA479C" w:rsidRDefault="00DA479C" w:rsidP="00DA479C">
      <w:pPr>
        <w:shd w:val="clear" w:color="auto" w:fill="000000"/>
        <w:spacing w:after="0" w:line="285" w:lineRule="atLeast"/>
        <w:rPr>
          <w:rFonts w:ascii="Consolas" w:eastAsia="Times New Roman" w:hAnsi="Consolas" w:cs="Times New Roman"/>
          <w:color w:val="FFFFFF"/>
          <w:sz w:val="12"/>
          <w:szCs w:val="12"/>
          <w:lang w:val="en-GB" w:eastAsia="es-ES"/>
        </w:rPr>
      </w:pPr>
      <w:r w:rsidRPr="00DA479C">
        <w:rPr>
          <w:rFonts w:ascii="Consolas" w:eastAsia="Times New Roman" w:hAnsi="Consolas" w:cs="Times New Roman"/>
          <w:color w:val="FFFFFF"/>
          <w:sz w:val="12"/>
          <w:szCs w:val="12"/>
          <w:lang w:val="en-GB" w:eastAsia="es-ES"/>
        </w:rPr>
        <w:t xml:space="preserve">                    </w:t>
      </w:r>
      <w:proofErr w:type="spellStart"/>
      <w:r w:rsidRPr="00DA479C">
        <w:rPr>
          <w:rFonts w:ascii="Consolas" w:eastAsia="Times New Roman" w:hAnsi="Consolas" w:cs="Times New Roman"/>
          <w:color w:val="9CDCFE"/>
          <w:sz w:val="12"/>
          <w:szCs w:val="12"/>
          <w:lang w:val="en-GB" w:eastAsia="es-ES"/>
        </w:rPr>
        <w:t>auto_longitudes</w:t>
      </w:r>
      <w:proofErr w:type="spellEnd"/>
      <w:r w:rsidRPr="00DA479C">
        <w:rPr>
          <w:rFonts w:ascii="Consolas" w:eastAsia="Times New Roman" w:hAnsi="Consolas" w:cs="Times New Roman"/>
          <w:color w:val="FFFFFF"/>
          <w:sz w:val="12"/>
          <w:szCs w:val="12"/>
          <w:lang w:val="en-GB" w:eastAsia="es-ES"/>
        </w:rPr>
        <w:t>[</w:t>
      </w:r>
      <w:proofErr w:type="spellStart"/>
      <w:r w:rsidRPr="00DA479C">
        <w:rPr>
          <w:rFonts w:ascii="Consolas" w:eastAsia="Times New Roman" w:hAnsi="Consolas" w:cs="Times New Roman"/>
          <w:color w:val="9CDCFE"/>
          <w:sz w:val="12"/>
          <w:szCs w:val="12"/>
          <w:lang w:val="en-GB" w:eastAsia="es-ES"/>
        </w:rPr>
        <w:t>outer_lng</w:t>
      </w:r>
      <w:proofErr w:type="spellEnd"/>
      <w:r w:rsidRPr="00DA479C">
        <w:rPr>
          <w:rFonts w:ascii="Consolas" w:eastAsia="Times New Roman" w:hAnsi="Consolas" w:cs="Times New Roman"/>
          <w:color w:val="FFFFFF"/>
          <w:sz w:val="12"/>
          <w:szCs w:val="12"/>
          <w:lang w:val="en-GB" w:eastAsia="es-ES"/>
        </w:rPr>
        <w:t xml:space="preserve">] </w:t>
      </w:r>
      <w:r w:rsidRPr="00DA479C">
        <w:rPr>
          <w:rFonts w:ascii="Consolas" w:eastAsia="Times New Roman" w:hAnsi="Consolas" w:cs="Times New Roman"/>
          <w:color w:val="D4D4D4"/>
          <w:sz w:val="12"/>
          <w:szCs w:val="12"/>
          <w:lang w:val="en-GB" w:eastAsia="es-ES"/>
        </w:rPr>
        <w:t>=</w:t>
      </w:r>
      <w:r w:rsidRPr="00DA479C">
        <w:rPr>
          <w:rFonts w:ascii="Consolas" w:eastAsia="Times New Roman" w:hAnsi="Consolas" w:cs="Times New Roman"/>
          <w:color w:val="FFFFFF"/>
          <w:sz w:val="12"/>
          <w:szCs w:val="12"/>
          <w:lang w:val="en-GB" w:eastAsia="es-ES"/>
        </w:rPr>
        <w:t xml:space="preserve"> </w:t>
      </w:r>
      <w:proofErr w:type="spellStart"/>
      <w:r w:rsidRPr="00DA479C">
        <w:rPr>
          <w:rFonts w:ascii="Consolas" w:eastAsia="Times New Roman" w:hAnsi="Consolas" w:cs="Times New Roman"/>
          <w:color w:val="9CDCFE"/>
          <w:sz w:val="12"/>
          <w:szCs w:val="12"/>
          <w:lang w:val="en-GB" w:eastAsia="es-ES"/>
        </w:rPr>
        <w:t>self</w:t>
      </w:r>
      <w:r w:rsidRPr="00DA479C">
        <w:rPr>
          <w:rFonts w:ascii="Consolas" w:eastAsia="Times New Roman" w:hAnsi="Consolas" w:cs="Times New Roman"/>
          <w:color w:val="FFFFFF"/>
          <w:sz w:val="12"/>
          <w:szCs w:val="12"/>
          <w:lang w:val="en-GB" w:eastAsia="es-ES"/>
        </w:rPr>
        <w:t>.</w:t>
      </w:r>
      <w:r w:rsidRPr="00DA479C">
        <w:rPr>
          <w:rFonts w:ascii="Consolas" w:eastAsia="Times New Roman" w:hAnsi="Consolas" w:cs="Times New Roman"/>
          <w:color w:val="9CDCFE"/>
          <w:sz w:val="12"/>
          <w:szCs w:val="12"/>
          <w:lang w:val="en-GB" w:eastAsia="es-ES"/>
        </w:rPr>
        <w:t>min_long</w:t>
      </w:r>
      <w:proofErr w:type="spellEnd"/>
      <w:r w:rsidRPr="00DA479C">
        <w:rPr>
          <w:rFonts w:ascii="Consolas" w:eastAsia="Times New Roman" w:hAnsi="Consolas" w:cs="Times New Roman"/>
          <w:color w:val="FFFFFF"/>
          <w:sz w:val="12"/>
          <w:szCs w:val="12"/>
          <w:lang w:val="en-GB" w:eastAsia="es-ES"/>
        </w:rPr>
        <w:t xml:space="preserve">                                         </w:t>
      </w:r>
    </w:p>
    <w:p w14:paraId="6D4F1761" w14:textId="77777777" w:rsidR="00DA479C" w:rsidRPr="00DA479C" w:rsidRDefault="00DA479C" w:rsidP="00DA479C">
      <w:pPr>
        <w:shd w:val="clear" w:color="auto" w:fill="000000"/>
        <w:spacing w:after="0" w:line="285" w:lineRule="atLeast"/>
        <w:rPr>
          <w:rFonts w:ascii="Consolas" w:eastAsia="Times New Roman" w:hAnsi="Consolas" w:cs="Times New Roman"/>
          <w:color w:val="FFFFFF"/>
          <w:sz w:val="12"/>
          <w:szCs w:val="12"/>
          <w:lang w:val="en-GB" w:eastAsia="es-ES"/>
        </w:rPr>
      </w:pPr>
    </w:p>
    <w:p w14:paraId="0E40C7AC" w14:textId="77777777" w:rsidR="00DA479C" w:rsidRPr="00DA479C" w:rsidRDefault="00DA479C" w:rsidP="00DA479C">
      <w:pPr>
        <w:shd w:val="clear" w:color="auto" w:fill="000000"/>
        <w:spacing w:after="0" w:line="285" w:lineRule="atLeast"/>
        <w:rPr>
          <w:rFonts w:ascii="Consolas" w:eastAsia="Times New Roman" w:hAnsi="Consolas" w:cs="Times New Roman"/>
          <w:color w:val="FFFFFF"/>
          <w:sz w:val="12"/>
          <w:szCs w:val="12"/>
          <w:lang w:val="en-GB" w:eastAsia="es-ES"/>
        </w:rPr>
      </w:pPr>
      <w:r w:rsidRPr="00DA479C">
        <w:rPr>
          <w:rFonts w:ascii="Consolas" w:eastAsia="Times New Roman" w:hAnsi="Consolas" w:cs="Times New Roman"/>
          <w:color w:val="FFFFFF"/>
          <w:sz w:val="12"/>
          <w:szCs w:val="12"/>
          <w:lang w:val="en-GB" w:eastAsia="es-ES"/>
        </w:rPr>
        <w:t xml:space="preserve">          </w:t>
      </w:r>
    </w:p>
    <w:p w14:paraId="6638C675" w14:textId="77777777" w:rsidR="00DA479C" w:rsidRPr="00DA479C" w:rsidRDefault="00DA479C" w:rsidP="00DA479C">
      <w:pPr>
        <w:shd w:val="clear" w:color="auto" w:fill="000000"/>
        <w:spacing w:after="0" w:line="285" w:lineRule="atLeast"/>
        <w:rPr>
          <w:rFonts w:ascii="Consolas" w:eastAsia="Times New Roman" w:hAnsi="Consolas" w:cs="Times New Roman"/>
          <w:color w:val="FFFFFF"/>
          <w:sz w:val="12"/>
          <w:szCs w:val="12"/>
          <w:lang w:val="en-GB" w:eastAsia="es-ES"/>
        </w:rPr>
      </w:pPr>
      <w:r w:rsidRPr="00DA479C">
        <w:rPr>
          <w:rFonts w:ascii="Consolas" w:eastAsia="Times New Roman" w:hAnsi="Consolas" w:cs="Times New Roman"/>
          <w:color w:val="FFFFFF"/>
          <w:sz w:val="12"/>
          <w:szCs w:val="12"/>
          <w:lang w:val="en-GB" w:eastAsia="es-ES"/>
        </w:rPr>
        <w:t xml:space="preserve">            </w:t>
      </w:r>
      <w:r w:rsidRPr="00DA479C">
        <w:rPr>
          <w:rFonts w:ascii="Consolas" w:eastAsia="Times New Roman" w:hAnsi="Consolas" w:cs="Times New Roman"/>
          <w:color w:val="7CA668"/>
          <w:sz w:val="12"/>
          <w:szCs w:val="12"/>
          <w:lang w:val="en-GB" w:eastAsia="es-ES"/>
        </w:rPr>
        <w:t># Check if automatic plan has been explored recently (last 5 days)</w:t>
      </w:r>
    </w:p>
    <w:p w14:paraId="2B226074" w14:textId="77777777" w:rsidR="00DA479C" w:rsidRPr="00DA479C" w:rsidRDefault="00DA479C" w:rsidP="00DA479C">
      <w:pPr>
        <w:shd w:val="clear" w:color="auto" w:fill="000000"/>
        <w:spacing w:after="0" w:line="285" w:lineRule="atLeast"/>
        <w:rPr>
          <w:rFonts w:ascii="Consolas" w:eastAsia="Times New Roman" w:hAnsi="Consolas" w:cs="Times New Roman"/>
          <w:color w:val="FFFFFF"/>
          <w:sz w:val="12"/>
          <w:szCs w:val="12"/>
          <w:lang w:val="en-GB" w:eastAsia="es-ES"/>
        </w:rPr>
      </w:pPr>
      <w:r w:rsidRPr="00DA479C">
        <w:rPr>
          <w:rFonts w:ascii="Consolas" w:eastAsia="Times New Roman" w:hAnsi="Consolas" w:cs="Times New Roman"/>
          <w:color w:val="FFFFFF"/>
          <w:sz w:val="12"/>
          <w:szCs w:val="12"/>
          <w:lang w:val="en-GB" w:eastAsia="es-ES"/>
        </w:rPr>
        <w:t xml:space="preserve">            </w:t>
      </w:r>
      <w:proofErr w:type="spellStart"/>
      <w:r w:rsidRPr="00DA479C">
        <w:rPr>
          <w:rFonts w:ascii="Consolas" w:eastAsia="Times New Roman" w:hAnsi="Consolas" w:cs="Times New Roman"/>
          <w:color w:val="C586C0"/>
          <w:sz w:val="12"/>
          <w:szCs w:val="12"/>
          <w:lang w:val="en-GB" w:eastAsia="es-ES"/>
        </w:rPr>
        <w:t>for</w:t>
      </w:r>
      <w:r w:rsidRPr="00DA479C">
        <w:rPr>
          <w:rFonts w:ascii="Consolas" w:eastAsia="Times New Roman" w:hAnsi="Consolas" w:cs="Times New Roman"/>
          <w:color w:val="FFFFFF"/>
          <w:sz w:val="12"/>
          <w:szCs w:val="12"/>
          <w:lang w:val="en-GB" w:eastAsia="es-ES"/>
        </w:rPr>
        <w:t xml:space="preserve"> </w:t>
      </w:r>
      <w:r w:rsidRPr="00DA479C">
        <w:rPr>
          <w:rFonts w:ascii="Consolas" w:eastAsia="Times New Roman" w:hAnsi="Consolas" w:cs="Times New Roman"/>
          <w:color w:val="9CDCFE"/>
          <w:sz w:val="12"/>
          <w:szCs w:val="12"/>
          <w:lang w:val="en-GB" w:eastAsia="es-ES"/>
        </w:rPr>
        <w:t>d</w:t>
      </w:r>
      <w:proofErr w:type="spellEnd"/>
      <w:r w:rsidRPr="00DA479C">
        <w:rPr>
          <w:rFonts w:ascii="Consolas" w:eastAsia="Times New Roman" w:hAnsi="Consolas" w:cs="Times New Roman"/>
          <w:color w:val="FFFFFF"/>
          <w:sz w:val="12"/>
          <w:szCs w:val="12"/>
          <w:lang w:val="en-GB" w:eastAsia="es-ES"/>
        </w:rPr>
        <w:t xml:space="preserve"> </w:t>
      </w:r>
      <w:r w:rsidRPr="00DA479C">
        <w:rPr>
          <w:rFonts w:ascii="Consolas" w:eastAsia="Times New Roman" w:hAnsi="Consolas" w:cs="Times New Roman"/>
          <w:color w:val="C586C0"/>
          <w:sz w:val="12"/>
          <w:szCs w:val="12"/>
          <w:lang w:val="en-GB" w:eastAsia="es-ES"/>
        </w:rPr>
        <w:t>in</w:t>
      </w:r>
      <w:r w:rsidRPr="00DA479C">
        <w:rPr>
          <w:rFonts w:ascii="Consolas" w:eastAsia="Times New Roman" w:hAnsi="Consolas" w:cs="Times New Roman"/>
          <w:color w:val="FFFFFF"/>
          <w:sz w:val="12"/>
          <w:szCs w:val="12"/>
          <w:lang w:val="en-GB" w:eastAsia="es-ES"/>
        </w:rPr>
        <w:t xml:space="preserve"> </w:t>
      </w:r>
      <w:r w:rsidRPr="00DA479C">
        <w:rPr>
          <w:rFonts w:ascii="Consolas" w:eastAsia="Times New Roman" w:hAnsi="Consolas" w:cs="Times New Roman"/>
          <w:color w:val="4EC9B0"/>
          <w:sz w:val="12"/>
          <w:szCs w:val="12"/>
          <w:lang w:val="en-GB" w:eastAsia="es-ES"/>
        </w:rPr>
        <w:t>range</w:t>
      </w:r>
      <w:r w:rsidRPr="00DA479C">
        <w:rPr>
          <w:rFonts w:ascii="Consolas" w:eastAsia="Times New Roman" w:hAnsi="Consolas" w:cs="Times New Roman"/>
          <w:color w:val="FFFFFF"/>
          <w:sz w:val="12"/>
          <w:szCs w:val="12"/>
          <w:lang w:val="en-GB" w:eastAsia="es-ES"/>
        </w:rPr>
        <w:t>(</w:t>
      </w:r>
      <w:proofErr w:type="spellStart"/>
      <w:r w:rsidRPr="00DA479C">
        <w:rPr>
          <w:rFonts w:ascii="Consolas" w:eastAsia="Times New Roman" w:hAnsi="Consolas" w:cs="Times New Roman"/>
          <w:color w:val="DCDCAA"/>
          <w:sz w:val="12"/>
          <w:szCs w:val="12"/>
          <w:lang w:val="en-GB" w:eastAsia="es-ES"/>
        </w:rPr>
        <w:t>len</w:t>
      </w:r>
      <w:proofErr w:type="spellEnd"/>
      <w:r w:rsidRPr="00DA479C">
        <w:rPr>
          <w:rFonts w:ascii="Consolas" w:eastAsia="Times New Roman" w:hAnsi="Consolas" w:cs="Times New Roman"/>
          <w:color w:val="FFFFFF"/>
          <w:sz w:val="12"/>
          <w:szCs w:val="12"/>
          <w:lang w:val="en-GB" w:eastAsia="es-ES"/>
        </w:rPr>
        <w:t>(</w:t>
      </w:r>
      <w:proofErr w:type="spellStart"/>
      <w:r w:rsidRPr="00DA479C">
        <w:rPr>
          <w:rFonts w:ascii="Consolas" w:eastAsia="Times New Roman" w:hAnsi="Consolas" w:cs="Times New Roman"/>
          <w:color w:val="9CDCFE"/>
          <w:sz w:val="12"/>
          <w:szCs w:val="12"/>
          <w:lang w:val="en-GB" w:eastAsia="es-ES"/>
        </w:rPr>
        <w:t>auto_latitudes</w:t>
      </w:r>
      <w:proofErr w:type="spellEnd"/>
      <w:r w:rsidRPr="00DA479C">
        <w:rPr>
          <w:rFonts w:ascii="Consolas" w:eastAsia="Times New Roman" w:hAnsi="Consolas" w:cs="Times New Roman"/>
          <w:color w:val="FFFFFF"/>
          <w:sz w:val="12"/>
          <w:szCs w:val="12"/>
          <w:lang w:val="en-GB" w:eastAsia="es-ES"/>
        </w:rPr>
        <w:t>)):</w:t>
      </w:r>
    </w:p>
    <w:p w14:paraId="60DB15D5" w14:textId="77777777" w:rsidR="00DA479C" w:rsidRPr="00DA479C" w:rsidRDefault="00DA479C" w:rsidP="00DA479C">
      <w:pPr>
        <w:shd w:val="clear" w:color="auto" w:fill="000000"/>
        <w:spacing w:after="0" w:line="285" w:lineRule="atLeast"/>
        <w:rPr>
          <w:rFonts w:ascii="Consolas" w:eastAsia="Times New Roman" w:hAnsi="Consolas" w:cs="Times New Roman"/>
          <w:color w:val="FFFFFF"/>
          <w:sz w:val="12"/>
          <w:szCs w:val="12"/>
          <w:lang w:val="en-GB" w:eastAsia="es-ES"/>
        </w:rPr>
      </w:pPr>
      <w:r w:rsidRPr="00DA479C">
        <w:rPr>
          <w:rFonts w:ascii="Consolas" w:eastAsia="Times New Roman" w:hAnsi="Consolas" w:cs="Times New Roman"/>
          <w:color w:val="FFFFFF"/>
          <w:sz w:val="12"/>
          <w:szCs w:val="12"/>
          <w:lang w:val="en-GB" w:eastAsia="es-ES"/>
        </w:rPr>
        <w:t xml:space="preserve">                </w:t>
      </w:r>
    </w:p>
    <w:p w14:paraId="4FE18876" w14:textId="77777777" w:rsidR="00DA479C" w:rsidRPr="00DA479C" w:rsidRDefault="00DA479C" w:rsidP="00DA479C">
      <w:pPr>
        <w:shd w:val="clear" w:color="auto" w:fill="000000"/>
        <w:spacing w:after="0" w:line="285" w:lineRule="atLeast"/>
        <w:rPr>
          <w:rFonts w:ascii="Consolas" w:eastAsia="Times New Roman" w:hAnsi="Consolas" w:cs="Times New Roman"/>
          <w:color w:val="FFFFFF"/>
          <w:sz w:val="12"/>
          <w:szCs w:val="12"/>
          <w:lang w:val="en-GB" w:eastAsia="es-ES"/>
        </w:rPr>
      </w:pPr>
      <w:r w:rsidRPr="00DA479C">
        <w:rPr>
          <w:rFonts w:ascii="Consolas" w:eastAsia="Times New Roman" w:hAnsi="Consolas" w:cs="Times New Roman"/>
          <w:color w:val="FFFFFF"/>
          <w:sz w:val="12"/>
          <w:szCs w:val="12"/>
          <w:lang w:val="en-GB" w:eastAsia="es-ES"/>
        </w:rPr>
        <w:t xml:space="preserve">                </w:t>
      </w:r>
      <w:r w:rsidRPr="00DA479C">
        <w:rPr>
          <w:rFonts w:ascii="Consolas" w:eastAsia="Times New Roman" w:hAnsi="Consolas" w:cs="Times New Roman"/>
          <w:color w:val="C586C0"/>
          <w:sz w:val="12"/>
          <w:szCs w:val="12"/>
          <w:lang w:val="en-GB" w:eastAsia="es-ES"/>
        </w:rPr>
        <w:t>while</w:t>
      </w:r>
      <w:r w:rsidRPr="00DA479C">
        <w:rPr>
          <w:rFonts w:ascii="Consolas" w:eastAsia="Times New Roman" w:hAnsi="Consolas" w:cs="Times New Roman"/>
          <w:color w:val="FFFFFF"/>
          <w:sz w:val="12"/>
          <w:szCs w:val="12"/>
          <w:lang w:val="en-GB" w:eastAsia="es-ES"/>
        </w:rPr>
        <w:t xml:space="preserve"> ((</w:t>
      </w:r>
      <w:proofErr w:type="spellStart"/>
      <w:r w:rsidRPr="00DA479C">
        <w:rPr>
          <w:rFonts w:ascii="Consolas" w:eastAsia="Times New Roman" w:hAnsi="Consolas" w:cs="Times New Roman"/>
          <w:color w:val="9CDCFE"/>
          <w:sz w:val="12"/>
          <w:szCs w:val="12"/>
          <w:lang w:val="en-GB" w:eastAsia="es-ES"/>
        </w:rPr>
        <w:t>auto_latitudes</w:t>
      </w:r>
      <w:proofErr w:type="spellEnd"/>
      <w:r w:rsidRPr="00DA479C">
        <w:rPr>
          <w:rFonts w:ascii="Consolas" w:eastAsia="Times New Roman" w:hAnsi="Consolas" w:cs="Times New Roman"/>
          <w:color w:val="FFFFFF"/>
          <w:sz w:val="12"/>
          <w:szCs w:val="12"/>
          <w:lang w:val="en-GB" w:eastAsia="es-ES"/>
        </w:rPr>
        <w:t>[</w:t>
      </w:r>
      <w:r w:rsidRPr="00DA479C">
        <w:rPr>
          <w:rFonts w:ascii="Consolas" w:eastAsia="Times New Roman" w:hAnsi="Consolas" w:cs="Times New Roman"/>
          <w:color w:val="9CDCFE"/>
          <w:sz w:val="12"/>
          <w:szCs w:val="12"/>
          <w:lang w:val="en-GB" w:eastAsia="es-ES"/>
        </w:rPr>
        <w:t>d</w:t>
      </w:r>
      <w:r w:rsidRPr="00DA479C">
        <w:rPr>
          <w:rFonts w:ascii="Consolas" w:eastAsia="Times New Roman" w:hAnsi="Consolas" w:cs="Times New Roman"/>
          <w:color w:val="FFFFFF"/>
          <w:sz w:val="12"/>
          <w:szCs w:val="12"/>
          <w:lang w:val="en-GB" w:eastAsia="es-ES"/>
        </w:rPr>
        <w:t xml:space="preserve">], </w:t>
      </w:r>
      <w:proofErr w:type="spellStart"/>
      <w:r w:rsidRPr="00DA479C">
        <w:rPr>
          <w:rFonts w:ascii="Consolas" w:eastAsia="Times New Roman" w:hAnsi="Consolas" w:cs="Times New Roman"/>
          <w:color w:val="9CDCFE"/>
          <w:sz w:val="12"/>
          <w:szCs w:val="12"/>
          <w:lang w:val="en-GB" w:eastAsia="es-ES"/>
        </w:rPr>
        <w:t>auto_longitudes</w:t>
      </w:r>
      <w:proofErr w:type="spellEnd"/>
      <w:r w:rsidRPr="00DA479C">
        <w:rPr>
          <w:rFonts w:ascii="Consolas" w:eastAsia="Times New Roman" w:hAnsi="Consolas" w:cs="Times New Roman"/>
          <w:color w:val="FFFFFF"/>
          <w:sz w:val="12"/>
          <w:szCs w:val="12"/>
          <w:lang w:val="en-GB" w:eastAsia="es-ES"/>
        </w:rPr>
        <w:t>[</w:t>
      </w:r>
      <w:r w:rsidRPr="00DA479C">
        <w:rPr>
          <w:rFonts w:ascii="Consolas" w:eastAsia="Times New Roman" w:hAnsi="Consolas" w:cs="Times New Roman"/>
          <w:color w:val="9CDCFE"/>
          <w:sz w:val="12"/>
          <w:szCs w:val="12"/>
          <w:lang w:val="en-GB" w:eastAsia="es-ES"/>
        </w:rPr>
        <w:t>d</w:t>
      </w:r>
      <w:r w:rsidRPr="00DA479C">
        <w:rPr>
          <w:rFonts w:ascii="Consolas" w:eastAsia="Times New Roman" w:hAnsi="Consolas" w:cs="Times New Roman"/>
          <w:color w:val="FFFFFF"/>
          <w:sz w:val="12"/>
          <w:szCs w:val="12"/>
          <w:lang w:val="en-GB" w:eastAsia="es-ES"/>
        </w:rPr>
        <w:t xml:space="preserve">]) </w:t>
      </w:r>
      <w:r w:rsidRPr="00DA479C">
        <w:rPr>
          <w:rFonts w:ascii="Consolas" w:eastAsia="Times New Roman" w:hAnsi="Consolas" w:cs="Times New Roman"/>
          <w:color w:val="569CD6"/>
          <w:sz w:val="12"/>
          <w:szCs w:val="12"/>
          <w:lang w:val="en-GB" w:eastAsia="es-ES"/>
        </w:rPr>
        <w:t>in</w:t>
      </w:r>
      <w:r w:rsidRPr="00DA479C">
        <w:rPr>
          <w:rFonts w:ascii="Consolas" w:eastAsia="Times New Roman" w:hAnsi="Consolas" w:cs="Times New Roman"/>
          <w:color w:val="FFFFFF"/>
          <w:sz w:val="12"/>
          <w:szCs w:val="12"/>
          <w:lang w:val="en-GB" w:eastAsia="es-ES"/>
        </w:rPr>
        <w:t xml:space="preserve"> </w:t>
      </w:r>
      <w:proofErr w:type="spellStart"/>
      <w:proofErr w:type="gramStart"/>
      <w:r w:rsidRPr="00DA479C">
        <w:rPr>
          <w:rFonts w:ascii="Consolas" w:eastAsia="Times New Roman" w:hAnsi="Consolas" w:cs="Times New Roman"/>
          <w:color w:val="9CDCFE"/>
          <w:sz w:val="12"/>
          <w:szCs w:val="12"/>
          <w:lang w:val="en-GB" w:eastAsia="es-ES"/>
        </w:rPr>
        <w:t>self</w:t>
      </w:r>
      <w:r w:rsidRPr="00DA479C">
        <w:rPr>
          <w:rFonts w:ascii="Consolas" w:eastAsia="Times New Roman" w:hAnsi="Consolas" w:cs="Times New Roman"/>
          <w:color w:val="FFFFFF"/>
          <w:sz w:val="12"/>
          <w:szCs w:val="12"/>
          <w:lang w:val="en-GB" w:eastAsia="es-ES"/>
        </w:rPr>
        <w:t>.</w:t>
      </w:r>
      <w:r w:rsidRPr="00DA479C">
        <w:rPr>
          <w:rFonts w:ascii="Consolas" w:eastAsia="Times New Roman" w:hAnsi="Consolas" w:cs="Times New Roman"/>
          <w:color w:val="9CDCFE"/>
          <w:sz w:val="12"/>
          <w:szCs w:val="12"/>
          <w:lang w:val="en-GB" w:eastAsia="es-ES"/>
        </w:rPr>
        <w:t>Explored</w:t>
      </w:r>
      <w:proofErr w:type="spellEnd"/>
      <w:proofErr w:type="gramEnd"/>
      <w:r w:rsidRPr="00DA479C">
        <w:rPr>
          <w:rFonts w:ascii="Consolas" w:eastAsia="Times New Roman" w:hAnsi="Consolas" w:cs="Times New Roman"/>
          <w:color w:val="FFFFFF"/>
          <w:sz w:val="12"/>
          <w:szCs w:val="12"/>
          <w:lang w:val="en-GB" w:eastAsia="es-ES"/>
        </w:rPr>
        <w:t>):</w:t>
      </w:r>
    </w:p>
    <w:p w14:paraId="1A3CE8EB" w14:textId="77777777" w:rsidR="00DA479C" w:rsidRPr="00DA479C" w:rsidRDefault="00DA479C" w:rsidP="00DA479C">
      <w:pPr>
        <w:shd w:val="clear" w:color="auto" w:fill="000000"/>
        <w:spacing w:after="0" w:line="285" w:lineRule="atLeast"/>
        <w:rPr>
          <w:rFonts w:ascii="Consolas" w:eastAsia="Times New Roman" w:hAnsi="Consolas" w:cs="Times New Roman"/>
          <w:color w:val="FFFFFF"/>
          <w:sz w:val="12"/>
          <w:szCs w:val="12"/>
          <w:lang w:val="en-GB" w:eastAsia="es-ES"/>
        </w:rPr>
      </w:pPr>
      <w:r w:rsidRPr="00DA479C">
        <w:rPr>
          <w:rFonts w:ascii="Consolas" w:eastAsia="Times New Roman" w:hAnsi="Consolas" w:cs="Times New Roman"/>
          <w:color w:val="FFFFFF"/>
          <w:sz w:val="12"/>
          <w:szCs w:val="12"/>
          <w:lang w:val="en-GB" w:eastAsia="es-ES"/>
        </w:rPr>
        <w:t xml:space="preserve">                    </w:t>
      </w:r>
      <w:r w:rsidRPr="00DA479C">
        <w:rPr>
          <w:rFonts w:ascii="Consolas" w:eastAsia="Times New Roman" w:hAnsi="Consolas" w:cs="Times New Roman"/>
          <w:color w:val="9CDCFE"/>
          <w:sz w:val="12"/>
          <w:szCs w:val="12"/>
          <w:lang w:val="en-GB" w:eastAsia="es-ES"/>
        </w:rPr>
        <w:t>matches</w:t>
      </w:r>
      <w:r w:rsidRPr="00DA479C">
        <w:rPr>
          <w:rFonts w:ascii="Consolas" w:eastAsia="Times New Roman" w:hAnsi="Consolas" w:cs="Times New Roman"/>
          <w:color w:val="FFFFFF"/>
          <w:sz w:val="12"/>
          <w:szCs w:val="12"/>
          <w:lang w:val="en-GB" w:eastAsia="es-ES"/>
        </w:rPr>
        <w:t xml:space="preserve"> </w:t>
      </w:r>
      <w:r w:rsidRPr="00DA479C">
        <w:rPr>
          <w:rFonts w:ascii="Consolas" w:eastAsia="Times New Roman" w:hAnsi="Consolas" w:cs="Times New Roman"/>
          <w:color w:val="D4D4D4"/>
          <w:sz w:val="12"/>
          <w:szCs w:val="12"/>
          <w:lang w:val="en-GB" w:eastAsia="es-ES"/>
        </w:rPr>
        <w:t>=</w:t>
      </w:r>
      <w:r w:rsidRPr="00DA479C">
        <w:rPr>
          <w:rFonts w:ascii="Consolas" w:eastAsia="Times New Roman" w:hAnsi="Consolas" w:cs="Times New Roman"/>
          <w:color w:val="FFFFFF"/>
          <w:sz w:val="12"/>
          <w:szCs w:val="12"/>
          <w:lang w:val="en-GB" w:eastAsia="es-ES"/>
        </w:rPr>
        <w:t xml:space="preserve"> [</w:t>
      </w:r>
      <w:proofErr w:type="spellStart"/>
      <w:r w:rsidRPr="00DA479C">
        <w:rPr>
          <w:rFonts w:ascii="Consolas" w:eastAsia="Times New Roman" w:hAnsi="Consolas" w:cs="Times New Roman"/>
          <w:color w:val="9CDCFE"/>
          <w:sz w:val="12"/>
          <w:szCs w:val="12"/>
          <w:lang w:val="en-GB" w:eastAsia="es-ES"/>
        </w:rPr>
        <w:t>i</w:t>
      </w:r>
      <w:proofErr w:type="spellEnd"/>
      <w:r w:rsidRPr="00DA479C">
        <w:rPr>
          <w:rFonts w:ascii="Consolas" w:eastAsia="Times New Roman" w:hAnsi="Consolas" w:cs="Times New Roman"/>
          <w:color w:val="FFFFFF"/>
          <w:sz w:val="12"/>
          <w:szCs w:val="12"/>
          <w:lang w:val="en-GB" w:eastAsia="es-ES"/>
        </w:rPr>
        <w:t xml:space="preserve"> </w:t>
      </w:r>
      <w:r w:rsidRPr="00DA479C">
        <w:rPr>
          <w:rFonts w:ascii="Consolas" w:eastAsia="Times New Roman" w:hAnsi="Consolas" w:cs="Times New Roman"/>
          <w:color w:val="C586C0"/>
          <w:sz w:val="12"/>
          <w:szCs w:val="12"/>
          <w:lang w:val="en-GB" w:eastAsia="es-ES"/>
        </w:rPr>
        <w:t>for</w:t>
      </w:r>
      <w:r w:rsidRPr="00DA479C">
        <w:rPr>
          <w:rFonts w:ascii="Consolas" w:eastAsia="Times New Roman" w:hAnsi="Consolas" w:cs="Times New Roman"/>
          <w:color w:val="FFFFFF"/>
          <w:sz w:val="12"/>
          <w:szCs w:val="12"/>
          <w:lang w:val="en-GB" w:eastAsia="es-ES"/>
        </w:rPr>
        <w:t xml:space="preserve"> </w:t>
      </w:r>
      <w:proofErr w:type="spellStart"/>
      <w:r w:rsidRPr="00DA479C">
        <w:rPr>
          <w:rFonts w:ascii="Consolas" w:eastAsia="Times New Roman" w:hAnsi="Consolas" w:cs="Times New Roman"/>
          <w:color w:val="9CDCFE"/>
          <w:sz w:val="12"/>
          <w:szCs w:val="12"/>
          <w:lang w:val="en-GB" w:eastAsia="es-ES"/>
        </w:rPr>
        <w:t>i</w:t>
      </w:r>
      <w:proofErr w:type="spellEnd"/>
      <w:r w:rsidRPr="00DA479C">
        <w:rPr>
          <w:rFonts w:ascii="Consolas" w:eastAsia="Times New Roman" w:hAnsi="Consolas" w:cs="Times New Roman"/>
          <w:color w:val="FFFFFF"/>
          <w:sz w:val="12"/>
          <w:szCs w:val="12"/>
          <w:lang w:val="en-GB" w:eastAsia="es-ES"/>
        </w:rPr>
        <w:t xml:space="preserve"> </w:t>
      </w:r>
      <w:r w:rsidRPr="00DA479C">
        <w:rPr>
          <w:rFonts w:ascii="Consolas" w:eastAsia="Times New Roman" w:hAnsi="Consolas" w:cs="Times New Roman"/>
          <w:color w:val="C586C0"/>
          <w:sz w:val="12"/>
          <w:szCs w:val="12"/>
          <w:lang w:val="en-GB" w:eastAsia="es-ES"/>
        </w:rPr>
        <w:t>in</w:t>
      </w:r>
      <w:r w:rsidRPr="00DA479C">
        <w:rPr>
          <w:rFonts w:ascii="Consolas" w:eastAsia="Times New Roman" w:hAnsi="Consolas" w:cs="Times New Roman"/>
          <w:color w:val="FFFFFF"/>
          <w:sz w:val="12"/>
          <w:szCs w:val="12"/>
          <w:lang w:val="en-GB" w:eastAsia="es-ES"/>
        </w:rPr>
        <w:t xml:space="preserve"> </w:t>
      </w:r>
      <w:proofErr w:type="spellStart"/>
      <w:proofErr w:type="gramStart"/>
      <w:r w:rsidRPr="00DA479C">
        <w:rPr>
          <w:rFonts w:ascii="Consolas" w:eastAsia="Times New Roman" w:hAnsi="Consolas" w:cs="Times New Roman"/>
          <w:color w:val="9CDCFE"/>
          <w:sz w:val="12"/>
          <w:szCs w:val="12"/>
          <w:lang w:val="en-GB" w:eastAsia="es-ES"/>
        </w:rPr>
        <w:t>self</w:t>
      </w:r>
      <w:r w:rsidRPr="00DA479C">
        <w:rPr>
          <w:rFonts w:ascii="Consolas" w:eastAsia="Times New Roman" w:hAnsi="Consolas" w:cs="Times New Roman"/>
          <w:color w:val="FFFFFF"/>
          <w:sz w:val="12"/>
          <w:szCs w:val="12"/>
          <w:lang w:val="en-GB" w:eastAsia="es-ES"/>
        </w:rPr>
        <w:t>.</w:t>
      </w:r>
      <w:r w:rsidRPr="00DA479C">
        <w:rPr>
          <w:rFonts w:ascii="Consolas" w:eastAsia="Times New Roman" w:hAnsi="Consolas" w:cs="Times New Roman"/>
          <w:color w:val="9CDCFE"/>
          <w:sz w:val="12"/>
          <w:szCs w:val="12"/>
          <w:lang w:val="en-GB" w:eastAsia="es-ES"/>
        </w:rPr>
        <w:t>Explored</w:t>
      </w:r>
      <w:proofErr w:type="spellEnd"/>
      <w:proofErr w:type="gramEnd"/>
      <w:r w:rsidRPr="00DA479C">
        <w:rPr>
          <w:rFonts w:ascii="Consolas" w:eastAsia="Times New Roman" w:hAnsi="Consolas" w:cs="Times New Roman"/>
          <w:color w:val="FFFFFF"/>
          <w:sz w:val="12"/>
          <w:szCs w:val="12"/>
          <w:lang w:val="en-GB" w:eastAsia="es-ES"/>
        </w:rPr>
        <w:t xml:space="preserve"> </w:t>
      </w:r>
      <w:r w:rsidRPr="00DA479C">
        <w:rPr>
          <w:rFonts w:ascii="Consolas" w:eastAsia="Times New Roman" w:hAnsi="Consolas" w:cs="Times New Roman"/>
          <w:color w:val="C586C0"/>
          <w:sz w:val="12"/>
          <w:szCs w:val="12"/>
          <w:lang w:val="en-GB" w:eastAsia="es-ES"/>
        </w:rPr>
        <w:t>if</w:t>
      </w:r>
      <w:r w:rsidRPr="00DA479C">
        <w:rPr>
          <w:rFonts w:ascii="Consolas" w:eastAsia="Times New Roman" w:hAnsi="Consolas" w:cs="Times New Roman"/>
          <w:color w:val="FFFFFF"/>
          <w:sz w:val="12"/>
          <w:szCs w:val="12"/>
          <w:lang w:val="en-GB" w:eastAsia="es-ES"/>
        </w:rPr>
        <w:t xml:space="preserve"> (</w:t>
      </w:r>
      <w:proofErr w:type="spellStart"/>
      <w:r w:rsidRPr="00DA479C">
        <w:rPr>
          <w:rFonts w:ascii="Consolas" w:eastAsia="Times New Roman" w:hAnsi="Consolas" w:cs="Times New Roman"/>
          <w:color w:val="9CDCFE"/>
          <w:sz w:val="12"/>
          <w:szCs w:val="12"/>
          <w:lang w:val="en-GB" w:eastAsia="es-ES"/>
        </w:rPr>
        <w:t>i</w:t>
      </w:r>
      <w:proofErr w:type="spellEnd"/>
      <w:r w:rsidRPr="00DA479C">
        <w:rPr>
          <w:rFonts w:ascii="Consolas" w:eastAsia="Times New Roman" w:hAnsi="Consolas" w:cs="Times New Roman"/>
          <w:color w:val="FFFFFF"/>
          <w:sz w:val="12"/>
          <w:szCs w:val="12"/>
          <w:lang w:val="en-GB" w:eastAsia="es-ES"/>
        </w:rPr>
        <w:t>[</w:t>
      </w:r>
      <w:r w:rsidRPr="00DA479C">
        <w:rPr>
          <w:rFonts w:ascii="Consolas" w:eastAsia="Times New Roman" w:hAnsi="Consolas" w:cs="Times New Roman"/>
          <w:color w:val="B5CEA8"/>
          <w:sz w:val="12"/>
          <w:szCs w:val="12"/>
          <w:lang w:val="en-GB" w:eastAsia="es-ES"/>
        </w:rPr>
        <w:t>2</w:t>
      </w:r>
      <w:r w:rsidRPr="00DA479C">
        <w:rPr>
          <w:rFonts w:ascii="Consolas" w:eastAsia="Times New Roman" w:hAnsi="Consolas" w:cs="Times New Roman"/>
          <w:color w:val="FFFFFF"/>
          <w:sz w:val="12"/>
          <w:szCs w:val="12"/>
          <w:lang w:val="en-GB" w:eastAsia="es-ES"/>
        </w:rPr>
        <w:t>]</w:t>
      </w:r>
      <w:r w:rsidRPr="00DA479C">
        <w:rPr>
          <w:rFonts w:ascii="Consolas" w:eastAsia="Times New Roman" w:hAnsi="Consolas" w:cs="Times New Roman"/>
          <w:color w:val="D4D4D4"/>
          <w:sz w:val="12"/>
          <w:szCs w:val="12"/>
          <w:lang w:val="en-GB" w:eastAsia="es-ES"/>
        </w:rPr>
        <w:t>&lt;</w:t>
      </w:r>
      <w:r w:rsidRPr="00DA479C">
        <w:rPr>
          <w:rFonts w:ascii="Consolas" w:eastAsia="Times New Roman" w:hAnsi="Consolas" w:cs="Times New Roman"/>
          <w:color w:val="FFFFFF"/>
          <w:sz w:val="12"/>
          <w:szCs w:val="12"/>
          <w:lang w:val="en-GB" w:eastAsia="es-ES"/>
        </w:rPr>
        <w:t xml:space="preserve"> </w:t>
      </w:r>
      <w:r w:rsidRPr="00DA479C">
        <w:rPr>
          <w:rFonts w:ascii="Consolas" w:eastAsia="Times New Roman" w:hAnsi="Consolas" w:cs="Times New Roman"/>
          <w:color w:val="B5CEA8"/>
          <w:sz w:val="12"/>
          <w:szCs w:val="12"/>
          <w:lang w:val="en-GB" w:eastAsia="es-ES"/>
        </w:rPr>
        <w:t>5</w:t>
      </w:r>
      <w:r w:rsidRPr="00DA479C">
        <w:rPr>
          <w:rFonts w:ascii="Consolas" w:eastAsia="Times New Roman" w:hAnsi="Consolas" w:cs="Times New Roman"/>
          <w:color w:val="FFFFFF"/>
          <w:sz w:val="12"/>
          <w:szCs w:val="12"/>
          <w:lang w:val="en-GB" w:eastAsia="es-ES"/>
        </w:rPr>
        <w:t>)]</w:t>
      </w:r>
    </w:p>
    <w:p w14:paraId="2DC02EE1" w14:textId="77777777" w:rsidR="00DA479C" w:rsidRPr="00DA479C" w:rsidRDefault="00DA479C" w:rsidP="00DA479C">
      <w:pPr>
        <w:shd w:val="clear" w:color="auto" w:fill="000000"/>
        <w:spacing w:after="0" w:line="285" w:lineRule="atLeast"/>
        <w:rPr>
          <w:rFonts w:ascii="Consolas" w:eastAsia="Times New Roman" w:hAnsi="Consolas" w:cs="Times New Roman"/>
          <w:color w:val="FFFFFF"/>
          <w:sz w:val="12"/>
          <w:szCs w:val="12"/>
          <w:lang w:val="en-GB" w:eastAsia="es-ES"/>
        </w:rPr>
      </w:pPr>
      <w:r w:rsidRPr="00DA479C">
        <w:rPr>
          <w:rFonts w:ascii="Consolas" w:eastAsia="Times New Roman" w:hAnsi="Consolas" w:cs="Times New Roman"/>
          <w:color w:val="FFFFFF"/>
          <w:sz w:val="12"/>
          <w:szCs w:val="12"/>
          <w:lang w:val="en-GB" w:eastAsia="es-ES"/>
        </w:rPr>
        <w:t xml:space="preserve">                    </w:t>
      </w:r>
    </w:p>
    <w:p w14:paraId="40D3275C" w14:textId="77777777" w:rsidR="00DA479C" w:rsidRPr="00DA479C" w:rsidRDefault="00DA479C" w:rsidP="00DA479C">
      <w:pPr>
        <w:shd w:val="clear" w:color="auto" w:fill="000000"/>
        <w:spacing w:after="0" w:line="285" w:lineRule="atLeast"/>
        <w:rPr>
          <w:rFonts w:ascii="Consolas" w:eastAsia="Times New Roman" w:hAnsi="Consolas" w:cs="Times New Roman"/>
          <w:color w:val="FFFFFF"/>
          <w:sz w:val="12"/>
          <w:szCs w:val="12"/>
          <w:lang w:val="en-GB" w:eastAsia="es-ES"/>
        </w:rPr>
      </w:pPr>
      <w:r w:rsidRPr="00DA479C">
        <w:rPr>
          <w:rFonts w:ascii="Consolas" w:eastAsia="Times New Roman" w:hAnsi="Consolas" w:cs="Times New Roman"/>
          <w:color w:val="FFFFFF"/>
          <w:sz w:val="12"/>
          <w:szCs w:val="12"/>
          <w:lang w:val="en-GB" w:eastAsia="es-ES"/>
        </w:rPr>
        <w:t xml:space="preserve">                    </w:t>
      </w:r>
      <w:r w:rsidRPr="00DA479C">
        <w:rPr>
          <w:rFonts w:ascii="Consolas" w:eastAsia="Times New Roman" w:hAnsi="Consolas" w:cs="Times New Roman"/>
          <w:color w:val="7CA668"/>
          <w:sz w:val="12"/>
          <w:szCs w:val="12"/>
          <w:lang w:val="en-GB" w:eastAsia="es-ES"/>
        </w:rPr>
        <w:t># Generate different latitude</w:t>
      </w:r>
    </w:p>
    <w:p w14:paraId="7F99C20B" w14:textId="77777777" w:rsidR="00DA479C" w:rsidRPr="00DA479C" w:rsidRDefault="00DA479C" w:rsidP="00DA479C">
      <w:pPr>
        <w:shd w:val="clear" w:color="auto" w:fill="000000"/>
        <w:spacing w:after="0" w:line="285" w:lineRule="atLeast"/>
        <w:rPr>
          <w:rFonts w:ascii="Consolas" w:eastAsia="Times New Roman" w:hAnsi="Consolas" w:cs="Times New Roman"/>
          <w:color w:val="FFFFFF"/>
          <w:sz w:val="12"/>
          <w:szCs w:val="12"/>
          <w:lang w:val="en-GB" w:eastAsia="es-ES"/>
        </w:rPr>
      </w:pPr>
      <w:r w:rsidRPr="00DA479C">
        <w:rPr>
          <w:rFonts w:ascii="Consolas" w:eastAsia="Times New Roman" w:hAnsi="Consolas" w:cs="Times New Roman"/>
          <w:color w:val="FFFFFF"/>
          <w:sz w:val="12"/>
          <w:szCs w:val="12"/>
          <w:lang w:val="en-GB" w:eastAsia="es-ES"/>
        </w:rPr>
        <w:t xml:space="preserve">                    </w:t>
      </w:r>
      <w:r w:rsidRPr="00DA479C">
        <w:rPr>
          <w:rFonts w:ascii="Consolas" w:eastAsia="Times New Roman" w:hAnsi="Consolas" w:cs="Times New Roman"/>
          <w:color w:val="C586C0"/>
          <w:sz w:val="12"/>
          <w:szCs w:val="12"/>
          <w:lang w:val="en-GB" w:eastAsia="es-ES"/>
        </w:rPr>
        <w:t>if</w:t>
      </w:r>
      <w:r w:rsidRPr="00DA479C">
        <w:rPr>
          <w:rFonts w:ascii="Consolas" w:eastAsia="Times New Roman" w:hAnsi="Consolas" w:cs="Times New Roman"/>
          <w:color w:val="FFFFFF"/>
          <w:sz w:val="12"/>
          <w:szCs w:val="12"/>
          <w:lang w:val="en-GB" w:eastAsia="es-ES"/>
        </w:rPr>
        <w:t xml:space="preserve"> (</w:t>
      </w:r>
      <w:proofErr w:type="gramStart"/>
      <w:r w:rsidRPr="00DA479C">
        <w:rPr>
          <w:rFonts w:ascii="Consolas" w:eastAsia="Times New Roman" w:hAnsi="Consolas" w:cs="Times New Roman"/>
          <w:color w:val="9CDCFE"/>
          <w:sz w:val="12"/>
          <w:szCs w:val="12"/>
          <w:lang w:val="en-GB" w:eastAsia="es-ES"/>
        </w:rPr>
        <w:t>matches</w:t>
      </w:r>
      <w:r w:rsidRPr="00DA479C">
        <w:rPr>
          <w:rFonts w:ascii="Consolas" w:eastAsia="Times New Roman" w:hAnsi="Consolas" w:cs="Times New Roman"/>
          <w:color w:val="FFFFFF"/>
          <w:sz w:val="12"/>
          <w:szCs w:val="12"/>
          <w:lang w:val="en-GB" w:eastAsia="es-ES"/>
        </w:rPr>
        <w:t xml:space="preserve"> </w:t>
      </w:r>
      <w:r w:rsidRPr="00DA479C">
        <w:rPr>
          <w:rFonts w:ascii="Consolas" w:eastAsia="Times New Roman" w:hAnsi="Consolas" w:cs="Times New Roman"/>
          <w:color w:val="D4D4D4"/>
          <w:sz w:val="12"/>
          <w:szCs w:val="12"/>
          <w:lang w:val="en-GB" w:eastAsia="es-ES"/>
        </w:rPr>
        <w:t>!</w:t>
      </w:r>
      <w:proofErr w:type="gramEnd"/>
      <w:r w:rsidRPr="00DA479C">
        <w:rPr>
          <w:rFonts w:ascii="Consolas" w:eastAsia="Times New Roman" w:hAnsi="Consolas" w:cs="Times New Roman"/>
          <w:color w:val="D4D4D4"/>
          <w:sz w:val="12"/>
          <w:szCs w:val="12"/>
          <w:lang w:val="en-GB" w:eastAsia="es-ES"/>
        </w:rPr>
        <w:t>=</w:t>
      </w:r>
      <w:r w:rsidRPr="00DA479C">
        <w:rPr>
          <w:rFonts w:ascii="Consolas" w:eastAsia="Times New Roman" w:hAnsi="Consolas" w:cs="Times New Roman"/>
          <w:color w:val="FFFFFF"/>
          <w:sz w:val="12"/>
          <w:szCs w:val="12"/>
          <w:lang w:val="en-GB" w:eastAsia="es-ES"/>
        </w:rPr>
        <w:t xml:space="preserve"> []):</w:t>
      </w:r>
    </w:p>
    <w:p w14:paraId="48B62717" w14:textId="77777777" w:rsidR="00DA479C" w:rsidRPr="00DA479C" w:rsidRDefault="00DA479C" w:rsidP="00DA479C">
      <w:pPr>
        <w:shd w:val="clear" w:color="auto" w:fill="000000"/>
        <w:spacing w:after="0" w:line="285" w:lineRule="atLeast"/>
        <w:rPr>
          <w:rFonts w:ascii="Consolas" w:eastAsia="Times New Roman" w:hAnsi="Consolas" w:cs="Times New Roman"/>
          <w:color w:val="FFFFFF"/>
          <w:sz w:val="12"/>
          <w:szCs w:val="12"/>
          <w:lang w:val="en-GB" w:eastAsia="es-ES"/>
        </w:rPr>
      </w:pPr>
      <w:r w:rsidRPr="00DA479C">
        <w:rPr>
          <w:rFonts w:ascii="Consolas" w:eastAsia="Times New Roman" w:hAnsi="Consolas" w:cs="Times New Roman"/>
          <w:color w:val="FFFFFF"/>
          <w:sz w:val="12"/>
          <w:szCs w:val="12"/>
          <w:lang w:val="en-GB" w:eastAsia="es-ES"/>
        </w:rPr>
        <w:t xml:space="preserve">                        </w:t>
      </w:r>
      <w:proofErr w:type="spellStart"/>
      <w:r w:rsidRPr="00DA479C">
        <w:rPr>
          <w:rFonts w:ascii="Consolas" w:eastAsia="Times New Roman" w:hAnsi="Consolas" w:cs="Times New Roman"/>
          <w:color w:val="9CDCFE"/>
          <w:sz w:val="12"/>
          <w:szCs w:val="12"/>
          <w:lang w:val="en-GB" w:eastAsia="es-ES"/>
        </w:rPr>
        <w:t>auto_latitudes</w:t>
      </w:r>
      <w:proofErr w:type="spellEnd"/>
      <w:r w:rsidRPr="00DA479C">
        <w:rPr>
          <w:rFonts w:ascii="Consolas" w:eastAsia="Times New Roman" w:hAnsi="Consolas" w:cs="Times New Roman"/>
          <w:color w:val="FFFFFF"/>
          <w:sz w:val="12"/>
          <w:szCs w:val="12"/>
          <w:lang w:val="en-GB" w:eastAsia="es-ES"/>
        </w:rPr>
        <w:t>[</w:t>
      </w:r>
      <w:r w:rsidRPr="00DA479C">
        <w:rPr>
          <w:rFonts w:ascii="Consolas" w:eastAsia="Times New Roman" w:hAnsi="Consolas" w:cs="Times New Roman"/>
          <w:color w:val="9CDCFE"/>
          <w:sz w:val="12"/>
          <w:szCs w:val="12"/>
          <w:lang w:val="en-GB" w:eastAsia="es-ES"/>
        </w:rPr>
        <w:t>d</w:t>
      </w:r>
      <w:r w:rsidRPr="00DA479C">
        <w:rPr>
          <w:rFonts w:ascii="Consolas" w:eastAsia="Times New Roman" w:hAnsi="Consolas" w:cs="Times New Roman"/>
          <w:color w:val="FFFFFF"/>
          <w:sz w:val="12"/>
          <w:szCs w:val="12"/>
          <w:lang w:val="en-GB" w:eastAsia="es-ES"/>
        </w:rPr>
        <w:t xml:space="preserve">] </w:t>
      </w:r>
      <w:r w:rsidRPr="00DA479C">
        <w:rPr>
          <w:rFonts w:ascii="Consolas" w:eastAsia="Times New Roman" w:hAnsi="Consolas" w:cs="Times New Roman"/>
          <w:color w:val="D4D4D4"/>
          <w:sz w:val="12"/>
          <w:szCs w:val="12"/>
          <w:lang w:val="en-GB" w:eastAsia="es-ES"/>
        </w:rPr>
        <w:t>=</w:t>
      </w:r>
      <w:r w:rsidRPr="00DA479C">
        <w:rPr>
          <w:rFonts w:ascii="Consolas" w:eastAsia="Times New Roman" w:hAnsi="Consolas" w:cs="Times New Roman"/>
          <w:color w:val="FFFFFF"/>
          <w:sz w:val="12"/>
          <w:szCs w:val="12"/>
          <w:lang w:val="en-GB" w:eastAsia="es-ES"/>
        </w:rPr>
        <w:t xml:space="preserve"> </w:t>
      </w:r>
      <w:r w:rsidRPr="00DA479C">
        <w:rPr>
          <w:rFonts w:ascii="Consolas" w:eastAsia="Times New Roman" w:hAnsi="Consolas" w:cs="Times New Roman"/>
          <w:color w:val="9CDCFE"/>
          <w:sz w:val="12"/>
          <w:szCs w:val="12"/>
          <w:lang w:val="en-GB" w:eastAsia="es-ES"/>
        </w:rPr>
        <w:t>latitudes</w:t>
      </w:r>
      <w:r w:rsidRPr="00DA479C">
        <w:rPr>
          <w:rFonts w:ascii="Consolas" w:eastAsia="Times New Roman" w:hAnsi="Consolas" w:cs="Times New Roman"/>
          <w:color w:val="FFFFFF"/>
          <w:sz w:val="12"/>
          <w:szCs w:val="12"/>
          <w:lang w:val="en-GB" w:eastAsia="es-ES"/>
        </w:rPr>
        <w:t>[</w:t>
      </w:r>
      <w:r w:rsidRPr="00DA479C">
        <w:rPr>
          <w:rFonts w:ascii="Consolas" w:eastAsia="Times New Roman" w:hAnsi="Consolas" w:cs="Times New Roman"/>
          <w:color w:val="9CDCFE"/>
          <w:sz w:val="12"/>
          <w:szCs w:val="12"/>
          <w:lang w:val="en-GB" w:eastAsia="es-ES"/>
        </w:rPr>
        <w:t>d</w:t>
      </w:r>
      <w:r w:rsidRPr="00DA479C">
        <w:rPr>
          <w:rFonts w:ascii="Consolas" w:eastAsia="Times New Roman" w:hAnsi="Consolas" w:cs="Times New Roman"/>
          <w:color w:val="FFFFFF"/>
          <w:sz w:val="12"/>
          <w:szCs w:val="12"/>
          <w:lang w:val="en-GB" w:eastAsia="es-ES"/>
        </w:rPr>
        <w:t xml:space="preserve">] </w:t>
      </w:r>
      <w:r w:rsidRPr="00DA479C">
        <w:rPr>
          <w:rFonts w:ascii="Consolas" w:eastAsia="Times New Roman" w:hAnsi="Consolas" w:cs="Times New Roman"/>
          <w:color w:val="D4D4D4"/>
          <w:sz w:val="12"/>
          <w:szCs w:val="12"/>
          <w:lang w:val="en-GB" w:eastAsia="es-ES"/>
        </w:rPr>
        <w:t>+</w:t>
      </w:r>
      <w:r w:rsidRPr="00DA479C">
        <w:rPr>
          <w:rFonts w:ascii="Consolas" w:eastAsia="Times New Roman" w:hAnsi="Consolas" w:cs="Times New Roman"/>
          <w:color w:val="FFFFFF"/>
          <w:sz w:val="12"/>
          <w:szCs w:val="12"/>
          <w:lang w:val="en-GB" w:eastAsia="es-ES"/>
        </w:rPr>
        <w:t xml:space="preserve"> </w:t>
      </w:r>
      <w:proofErr w:type="spellStart"/>
      <w:proofErr w:type="gramStart"/>
      <w:r w:rsidRPr="00DA479C">
        <w:rPr>
          <w:rFonts w:ascii="Consolas" w:eastAsia="Times New Roman" w:hAnsi="Consolas" w:cs="Times New Roman"/>
          <w:color w:val="9CDCFE"/>
          <w:sz w:val="12"/>
          <w:szCs w:val="12"/>
          <w:lang w:val="en-GB" w:eastAsia="es-ES"/>
        </w:rPr>
        <w:t>self</w:t>
      </w:r>
      <w:r w:rsidRPr="00DA479C">
        <w:rPr>
          <w:rFonts w:ascii="Consolas" w:eastAsia="Times New Roman" w:hAnsi="Consolas" w:cs="Times New Roman"/>
          <w:color w:val="FFFFFF"/>
          <w:sz w:val="12"/>
          <w:szCs w:val="12"/>
          <w:lang w:val="en-GB" w:eastAsia="es-ES"/>
        </w:rPr>
        <w:t>.</w:t>
      </w:r>
      <w:r w:rsidRPr="00DA479C">
        <w:rPr>
          <w:rFonts w:ascii="Consolas" w:eastAsia="Times New Roman" w:hAnsi="Consolas" w:cs="Times New Roman"/>
          <w:color w:val="9CDCFE"/>
          <w:sz w:val="12"/>
          <w:szCs w:val="12"/>
          <w:lang w:val="en-GB" w:eastAsia="es-ES"/>
        </w:rPr>
        <w:t>direction</w:t>
      </w:r>
      <w:proofErr w:type="spellEnd"/>
      <w:proofErr w:type="gramEnd"/>
      <w:r w:rsidRPr="00DA479C">
        <w:rPr>
          <w:rFonts w:ascii="Consolas" w:eastAsia="Times New Roman" w:hAnsi="Consolas" w:cs="Times New Roman"/>
          <w:color w:val="FFFFFF"/>
          <w:sz w:val="12"/>
          <w:szCs w:val="12"/>
          <w:lang w:val="en-GB" w:eastAsia="es-ES"/>
        </w:rPr>
        <w:t xml:space="preserve"> </w:t>
      </w:r>
      <w:r w:rsidRPr="00DA479C">
        <w:rPr>
          <w:rFonts w:ascii="Consolas" w:eastAsia="Times New Roman" w:hAnsi="Consolas" w:cs="Times New Roman"/>
          <w:color w:val="D4D4D4"/>
          <w:sz w:val="12"/>
          <w:szCs w:val="12"/>
          <w:lang w:val="en-GB" w:eastAsia="es-ES"/>
        </w:rPr>
        <w:t>*</w:t>
      </w:r>
      <w:r w:rsidRPr="00DA479C">
        <w:rPr>
          <w:rFonts w:ascii="Consolas" w:eastAsia="Times New Roman" w:hAnsi="Consolas" w:cs="Times New Roman"/>
          <w:color w:val="FFFFFF"/>
          <w:sz w:val="12"/>
          <w:szCs w:val="12"/>
          <w:lang w:val="en-GB" w:eastAsia="es-ES"/>
        </w:rPr>
        <w:t xml:space="preserve"> </w:t>
      </w:r>
      <w:proofErr w:type="spellStart"/>
      <w:r w:rsidRPr="00DA479C">
        <w:rPr>
          <w:rFonts w:ascii="Consolas" w:eastAsia="Times New Roman" w:hAnsi="Consolas" w:cs="Times New Roman"/>
          <w:color w:val="4EC9B0"/>
          <w:sz w:val="12"/>
          <w:szCs w:val="12"/>
          <w:lang w:val="en-GB" w:eastAsia="es-ES"/>
        </w:rPr>
        <w:t>np</w:t>
      </w:r>
      <w:r w:rsidRPr="00DA479C">
        <w:rPr>
          <w:rFonts w:ascii="Consolas" w:eastAsia="Times New Roman" w:hAnsi="Consolas" w:cs="Times New Roman"/>
          <w:color w:val="FFFFFF"/>
          <w:sz w:val="12"/>
          <w:szCs w:val="12"/>
          <w:lang w:val="en-GB" w:eastAsia="es-ES"/>
        </w:rPr>
        <w:t>.</w:t>
      </w:r>
      <w:r w:rsidRPr="00DA479C">
        <w:rPr>
          <w:rFonts w:ascii="Consolas" w:eastAsia="Times New Roman" w:hAnsi="Consolas" w:cs="Times New Roman"/>
          <w:color w:val="4EC9B0"/>
          <w:sz w:val="12"/>
          <w:szCs w:val="12"/>
          <w:lang w:val="en-GB" w:eastAsia="es-ES"/>
        </w:rPr>
        <w:t>random</w:t>
      </w:r>
      <w:r w:rsidRPr="00DA479C">
        <w:rPr>
          <w:rFonts w:ascii="Consolas" w:eastAsia="Times New Roman" w:hAnsi="Consolas" w:cs="Times New Roman"/>
          <w:color w:val="FFFFFF"/>
          <w:sz w:val="12"/>
          <w:szCs w:val="12"/>
          <w:lang w:val="en-GB" w:eastAsia="es-ES"/>
        </w:rPr>
        <w:t>.</w:t>
      </w:r>
      <w:r w:rsidRPr="00DA479C">
        <w:rPr>
          <w:rFonts w:ascii="Consolas" w:eastAsia="Times New Roman" w:hAnsi="Consolas" w:cs="Times New Roman"/>
          <w:color w:val="9CDCFE"/>
          <w:sz w:val="12"/>
          <w:szCs w:val="12"/>
          <w:lang w:val="en-GB" w:eastAsia="es-ES"/>
        </w:rPr>
        <w:t>uniform</w:t>
      </w:r>
      <w:proofErr w:type="spellEnd"/>
      <w:r w:rsidRPr="00DA479C">
        <w:rPr>
          <w:rFonts w:ascii="Consolas" w:eastAsia="Times New Roman" w:hAnsi="Consolas" w:cs="Times New Roman"/>
          <w:color w:val="FFFFFF"/>
          <w:sz w:val="12"/>
          <w:szCs w:val="12"/>
          <w:lang w:val="en-GB" w:eastAsia="es-ES"/>
        </w:rPr>
        <w:t>(</w:t>
      </w:r>
      <w:r w:rsidRPr="00DA479C">
        <w:rPr>
          <w:rFonts w:ascii="Consolas" w:eastAsia="Times New Roman" w:hAnsi="Consolas" w:cs="Times New Roman"/>
          <w:color w:val="B5CEA8"/>
          <w:sz w:val="12"/>
          <w:szCs w:val="12"/>
          <w:lang w:val="en-GB" w:eastAsia="es-ES"/>
        </w:rPr>
        <w:t>0</w:t>
      </w:r>
      <w:r w:rsidRPr="00DA479C">
        <w:rPr>
          <w:rFonts w:ascii="Consolas" w:eastAsia="Times New Roman" w:hAnsi="Consolas" w:cs="Times New Roman"/>
          <w:color w:val="FFFFFF"/>
          <w:sz w:val="12"/>
          <w:szCs w:val="12"/>
          <w:lang w:val="en-GB" w:eastAsia="es-ES"/>
        </w:rPr>
        <w:t xml:space="preserve">, </w:t>
      </w:r>
      <w:r w:rsidRPr="00DA479C">
        <w:rPr>
          <w:rFonts w:ascii="Consolas" w:eastAsia="Times New Roman" w:hAnsi="Consolas" w:cs="Times New Roman"/>
          <w:color w:val="B5CEA8"/>
          <w:sz w:val="12"/>
          <w:szCs w:val="12"/>
          <w:lang w:val="en-GB" w:eastAsia="es-ES"/>
        </w:rPr>
        <w:t>1</w:t>
      </w:r>
      <w:r w:rsidRPr="00DA479C">
        <w:rPr>
          <w:rFonts w:ascii="Consolas" w:eastAsia="Times New Roman" w:hAnsi="Consolas" w:cs="Times New Roman"/>
          <w:color w:val="FFFFFF"/>
          <w:sz w:val="12"/>
          <w:szCs w:val="12"/>
          <w:lang w:val="en-GB" w:eastAsia="es-ES"/>
        </w:rPr>
        <w:t>)        </w:t>
      </w:r>
    </w:p>
    <w:p w14:paraId="0F068A61" w14:textId="77777777" w:rsidR="00DA479C" w:rsidRPr="00DA479C" w:rsidRDefault="00DA479C" w:rsidP="00DA479C">
      <w:pPr>
        <w:shd w:val="clear" w:color="auto" w:fill="000000"/>
        <w:spacing w:after="0" w:line="285" w:lineRule="atLeast"/>
        <w:rPr>
          <w:rFonts w:ascii="Consolas" w:eastAsia="Times New Roman" w:hAnsi="Consolas" w:cs="Times New Roman"/>
          <w:color w:val="FFFFFF"/>
          <w:sz w:val="12"/>
          <w:szCs w:val="12"/>
          <w:lang w:val="en-GB" w:eastAsia="es-ES"/>
        </w:rPr>
      </w:pPr>
    </w:p>
    <w:p w14:paraId="08F769BB" w14:textId="77777777" w:rsidR="00DA479C" w:rsidRPr="00DA479C" w:rsidRDefault="00DA479C" w:rsidP="00DA479C">
      <w:pPr>
        <w:shd w:val="clear" w:color="auto" w:fill="000000"/>
        <w:spacing w:after="0" w:line="285" w:lineRule="atLeast"/>
        <w:rPr>
          <w:rFonts w:ascii="Consolas" w:eastAsia="Times New Roman" w:hAnsi="Consolas" w:cs="Times New Roman"/>
          <w:color w:val="FFFFFF"/>
          <w:sz w:val="12"/>
          <w:szCs w:val="12"/>
          <w:lang w:val="en-GB" w:eastAsia="es-ES"/>
        </w:rPr>
      </w:pPr>
      <w:r w:rsidRPr="00DA479C">
        <w:rPr>
          <w:rFonts w:ascii="Consolas" w:eastAsia="Times New Roman" w:hAnsi="Consolas" w:cs="Times New Roman"/>
          <w:color w:val="FFFFFF"/>
          <w:sz w:val="12"/>
          <w:szCs w:val="12"/>
          <w:lang w:val="en-GB" w:eastAsia="es-ES"/>
        </w:rPr>
        <w:t>           </w:t>
      </w:r>
    </w:p>
    <w:p w14:paraId="169FF125" w14:textId="77777777" w:rsidR="00DA479C" w:rsidRPr="00DA479C" w:rsidRDefault="00DA479C" w:rsidP="00DA479C">
      <w:pPr>
        <w:shd w:val="clear" w:color="auto" w:fill="000000"/>
        <w:spacing w:after="0" w:line="285" w:lineRule="atLeast"/>
        <w:rPr>
          <w:rFonts w:ascii="Consolas" w:eastAsia="Times New Roman" w:hAnsi="Consolas" w:cs="Times New Roman"/>
          <w:color w:val="FFFFFF"/>
          <w:sz w:val="12"/>
          <w:szCs w:val="12"/>
          <w:lang w:val="en-GB" w:eastAsia="es-ES"/>
        </w:rPr>
      </w:pPr>
      <w:r w:rsidRPr="00DA479C">
        <w:rPr>
          <w:rFonts w:ascii="Consolas" w:eastAsia="Times New Roman" w:hAnsi="Consolas" w:cs="Times New Roman"/>
          <w:color w:val="FFFFFF"/>
          <w:sz w:val="12"/>
          <w:szCs w:val="12"/>
          <w:lang w:val="en-GB" w:eastAsia="es-ES"/>
        </w:rPr>
        <w:t xml:space="preserve">            </w:t>
      </w:r>
      <w:r w:rsidRPr="00DA479C">
        <w:rPr>
          <w:rFonts w:ascii="Consolas" w:eastAsia="Times New Roman" w:hAnsi="Consolas" w:cs="Times New Roman"/>
          <w:color w:val="7CA668"/>
          <w:sz w:val="12"/>
          <w:szCs w:val="12"/>
          <w:lang w:val="en-GB" w:eastAsia="es-ES"/>
        </w:rPr>
        <w:t xml:space="preserve"># Create list of the auto commands to add to the Sequencer: </w:t>
      </w:r>
    </w:p>
    <w:p w14:paraId="10F2D37D" w14:textId="77777777" w:rsidR="00DA479C" w:rsidRPr="00DA479C" w:rsidRDefault="00DA479C" w:rsidP="00DA479C">
      <w:pPr>
        <w:shd w:val="clear" w:color="auto" w:fill="000000"/>
        <w:spacing w:after="0" w:line="285" w:lineRule="atLeast"/>
        <w:rPr>
          <w:rFonts w:ascii="Consolas" w:eastAsia="Times New Roman" w:hAnsi="Consolas" w:cs="Times New Roman"/>
          <w:color w:val="FFFFFF"/>
          <w:sz w:val="12"/>
          <w:szCs w:val="12"/>
          <w:lang w:val="en-GB" w:eastAsia="es-ES"/>
        </w:rPr>
      </w:pPr>
      <w:r w:rsidRPr="00DA479C">
        <w:rPr>
          <w:rFonts w:ascii="Consolas" w:eastAsia="Times New Roman" w:hAnsi="Consolas" w:cs="Times New Roman"/>
          <w:color w:val="FFFFFF"/>
          <w:sz w:val="12"/>
          <w:szCs w:val="12"/>
          <w:lang w:val="en-GB" w:eastAsia="es-ES"/>
        </w:rPr>
        <w:t xml:space="preserve">            </w:t>
      </w:r>
      <w:r w:rsidRPr="00DA479C">
        <w:rPr>
          <w:rFonts w:ascii="Consolas" w:eastAsia="Times New Roman" w:hAnsi="Consolas" w:cs="Times New Roman"/>
          <w:color w:val="7CA668"/>
          <w:sz w:val="12"/>
          <w:szCs w:val="12"/>
          <w:lang w:val="en-GB" w:eastAsia="es-ES"/>
        </w:rPr>
        <w:t># [</w:t>
      </w:r>
      <w:proofErr w:type="spellStart"/>
      <w:proofErr w:type="gramStart"/>
      <w:r w:rsidRPr="00DA479C">
        <w:rPr>
          <w:rFonts w:ascii="Consolas" w:eastAsia="Times New Roman" w:hAnsi="Consolas" w:cs="Times New Roman"/>
          <w:color w:val="7CA668"/>
          <w:sz w:val="12"/>
          <w:szCs w:val="12"/>
          <w:lang w:val="en-GB" w:eastAsia="es-ES"/>
        </w:rPr>
        <w:t>Id,Priority</w:t>
      </w:r>
      <w:proofErr w:type="gramEnd"/>
      <w:r w:rsidRPr="00DA479C">
        <w:rPr>
          <w:rFonts w:ascii="Consolas" w:eastAsia="Times New Roman" w:hAnsi="Consolas" w:cs="Times New Roman"/>
          <w:color w:val="7CA668"/>
          <w:sz w:val="12"/>
          <w:szCs w:val="12"/>
          <w:lang w:val="en-GB" w:eastAsia="es-ES"/>
        </w:rPr>
        <w:t>,Latitude</w:t>
      </w:r>
      <w:proofErr w:type="spellEnd"/>
      <w:r w:rsidRPr="00DA479C">
        <w:rPr>
          <w:rFonts w:ascii="Consolas" w:eastAsia="Times New Roman" w:hAnsi="Consolas" w:cs="Times New Roman"/>
          <w:color w:val="7CA668"/>
          <w:sz w:val="12"/>
          <w:szCs w:val="12"/>
          <w:lang w:val="en-GB" w:eastAsia="es-ES"/>
        </w:rPr>
        <w:t xml:space="preserve">, Longitude, </w:t>
      </w:r>
      <w:proofErr w:type="spellStart"/>
      <w:r w:rsidRPr="00DA479C">
        <w:rPr>
          <w:rFonts w:ascii="Consolas" w:eastAsia="Times New Roman" w:hAnsi="Consolas" w:cs="Times New Roman"/>
          <w:color w:val="7CA668"/>
          <w:sz w:val="12"/>
          <w:szCs w:val="12"/>
          <w:lang w:val="en-GB" w:eastAsia="es-ES"/>
        </w:rPr>
        <w:t>RoverId</w:t>
      </w:r>
      <w:proofErr w:type="spellEnd"/>
      <w:r w:rsidRPr="00DA479C">
        <w:rPr>
          <w:rFonts w:ascii="Consolas" w:eastAsia="Times New Roman" w:hAnsi="Consolas" w:cs="Times New Roman"/>
          <w:color w:val="7CA668"/>
          <w:sz w:val="12"/>
          <w:szCs w:val="12"/>
          <w:lang w:val="en-GB" w:eastAsia="es-ES"/>
        </w:rPr>
        <w:t>, Sender, Timeout, Timestamp, Distance]</w:t>
      </w:r>
    </w:p>
    <w:p w14:paraId="4EA81AFB" w14:textId="77777777" w:rsidR="00DA479C" w:rsidRPr="00DA479C" w:rsidRDefault="00DA479C" w:rsidP="00DA479C">
      <w:pPr>
        <w:shd w:val="clear" w:color="auto" w:fill="000000"/>
        <w:spacing w:after="0" w:line="285" w:lineRule="atLeast"/>
        <w:rPr>
          <w:rFonts w:ascii="Consolas" w:eastAsia="Times New Roman" w:hAnsi="Consolas" w:cs="Times New Roman"/>
          <w:color w:val="FFFFFF"/>
          <w:sz w:val="12"/>
          <w:szCs w:val="12"/>
          <w:lang w:val="en-GB" w:eastAsia="es-ES"/>
        </w:rPr>
      </w:pPr>
      <w:r w:rsidRPr="00DA479C">
        <w:rPr>
          <w:rFonts w:ascii="Consolas" w:eastAsia="Times New Roman" w:hAnsi="Consolas" w:cs="Times New Roman"/>
          <w:color w:val="FFFFFF"/>
          <w:sz w:val="12"/>
          <w:szCs w:val="12"/>
          <w:lang w:val="en-GB" w:eastAsia="es-ES"/>
        </w:rPr>
        <w:t xml:space="preserve">            </w:t>
      </w:r>
      <w:proofErr w:type="spellStart"/>
      <w:r w:rsidRPr="00DA479C">
        <w:rPr>
          <w:rFonts w:ascii="Consolas" w:eastAsia="Times New Roman" w:hAnsi="Consolas" w:cs="Times New Roman"/>
          <w:color w:val="9CDCFE"/>
          <w:sz w:val="12"/>
          <w:szCs w:val="12"/>
          <w:lang w:val="en-GB" w:eastAsia="es-ES"/>
        </w:rPr>
        <w:t>autocmds</w:t>
      </w:r>
      <w:proofErr w:type="spellEnd"/>
      <w:r w:rsidRPr="00DA479C">
        <w:rPr>
          <w:rFonts w:ascii="Consolas" w:eastAsia="Times New Roman" w:hAnsi="Consolas" w:cs="Times New Roman"/>
          <w:color w:val="FFFFFF"/>
          <w:sz w:val="12"/>
          <w:szCs w:val="12"/>
          <w:lang w:val="en-GB" w:eastAsia="es-ES"/>
        </w:rPr>
        <w:t xml:space="preserve"> </w:t>
      </w:r>
      <w:r w:rsidRPr="00DA479C">
        <w:rPr>
          <w:rFonts w:ascii="Consolas" w:eastAsia="Times New Roman" w:hAnsi="Consolas" w:cs="Times New Roman"/>
          <w:color w:val="D4D4D4"/>
          <w:sz w:val="12"/>
          <w:szCs w:val="12"/>
          <w:lang w:val="en-GB" w:eastAsia="es-ES"/>
        </w:rPr>
        <w:t>=</w:t>
      </w:r>
      <w:r w:rsidRPr="00DA479C">
        <w:rPr>
          <w:rFonts w:ascii="Consolas" w:eastAsia="Times New Roman" w:hAnsi="Consolas" w:cs="Times New Roman"/>
          <w:color w:val="FFFFFF"/>
          <w:sz w:val="12"/>
          <w:szCs w:val="12"/>
          <w:lang w:val="en-GB" w:eastAsia="es-ES"/>
        </w:rPr>
        <w:t xml:space="preserve"> []</w:t>
      </w:r>
    </w:p>
    <w:p w14:paraId="221FEE58" w14:textId="77777777" w:rsidR="00DA479C" w:rsidRPr="00DA479C" w:rsidRDefault="00DA479C" w:rsidP="00DA479C">
      <w:pPr>
        <w:shd w:val="clear" w:color="auto" w:fill="000000"/>
        <w:spacing w:after="0" w:line="285" w:lineRule="atLeast"/>
        <w:rPr>
          <w:rFonts w:ascii="Consolas" w:eastAsia="Times New Roman" w:hAnsi="Consolas" w:cs="Times New Roman"/>
          <w:color w:val="FFFFFF"/>
          <w:sz w:val="12"/>
          <w:szCs w:val="12"/>
          <w:lang w:val="en-GB" w:eastAsia="es-ES"/>
        </w:rPr>
      </w:pPr>
      <w:r w:rsidRPr="00DA479C">
        <w:rPr>
          <w:rFonts w:ascii="Consolas" w:eastAsia="Times New Roman" w:hAnsi="Consolas" w:cs="Times New Roman"/>
          <w:color w:val="FFFFFF"/>
          <w:sz w:val="12"/>
          <w:szCs w:val="12"/>
          <w:lang w:val="en-GB" w:eastAsia="es-ES"/>
        </w:rPr>
        <w:t xml:space="preserve">            </w:t>
      </w:r>
    </w:p>
    <w:p w14:paraId="3E0773AB" w14:textId="77777777" w:rsidR="00DA479C" w:rsidRPr="00DA479C" w:rsidRDefault="00DA479C" w:rsidP="00DA479C">
      <w:pPr>
        <w:shd w:val="clear" w:color="auto" w:fill="000000"/>
        <w:spacing w:after="0" w:line="285" w:lineRule="atLeast"/>
        <w:rPr>
          <w:rFonts w:ascii="Consolas" w:eastAsia="Times New Roman" w:hAnsi="Consolas" w:cs="Times New Roman"/>
          <w:color w:val="FFFFFF"/>
          <w:sz w:val="12"/>
          <w:szCs w:val="12"/>
          <w:lang w:val="en-GB" w:eastAsia="es-ES"/>
        </w:rPr>
      </w:pPr>
      <w:r w:rsidRPr="00DA479C">
        <w:rPr>
          <w:rFonts w:ascii="Consolas" w:eastAsia="Times New Roman" w:hAnsi="Consolas" w:cs="Times New Roman"/>
          <w:color w:val="FFFFFF"/>
          <w:sz w:val="12"/>
          <w:szCs w:val="12"/>
          <w:lang w:val="en-GB" w:eastAsia="es-ES"/>
        </w:rPr>
        <w:t xml:space="preserve">            </w:t>
      </w:r>
      <w:r w:rsidRPr="00DA479C">
        <w:rPr>
          <w:rFonts w:ascii="Consolas" w:eastAsia="Times New Roman" w:hAnsi="Consolas" w:cs="Times New Roman"/>
          <w:color w:val="C586C0"/>
          <w:sz w:val="12"/>
          <w:szCs w:val="12"/>
          <w:lang w:val="en-GB" w:eastAsia="es-ES"/>
        </w:rPr>
        <w:t>for</w:t>
      </w:r>
      <w:r w:rsidRPr="00DA479C">
        <w:rPr>
          <w:rFonts w:ascii="Consolas" w:eastAsia="Times New Roman" w:hAnsi="Consolas" w:cs="Times New Roman"/>
          <w:color w:val="FFFFFF"/>
          <w:sz w:val="12"/>
          <w:szCs w:val="12"/>
          <w:lang w:val="en-GB" w:eastAsia="es-ES"/>
        </w:rPr>
        <w:t xml:space="preserve"> </w:t>
      </w:r>
      <w:proofErr w:type="spellStart"/>
      <w:r w:rsidRPr="00DA479C">
        <w:rPr>
          <w:rFonts w:ascii="Consolas" w:eastAsia="Times New Roman" w:hAnsi="Consolas" w:cs="Times New Roman"/>
          <w:color w:val="9CDCFE"/>
          <w:sz w:val="12"/>
          <w:szCs w:val="12"/>
          <w:lang w:val="en-GB" w:eastAsia="es-ES"/>
        </w:rPr>
        <w:t>i</w:t>
      </w:r>
      <w:proofErr w:type="spellEnd"/>
      <w:r w:rsidRPr="00DA479C">
        <w:rPr>
          <w:rFonts w:ascii="Consolas" w:eastAsia="Times New Roman" w:hAnsi="Consolas" w:cs="Times New Roman"/>
          <w:color w:val="FFFFFF"/>
          <w:sz w:val="12"/>
          <w:szCs w:val="12"/>
          <w:lang w:val="en-GB" w:eastAsia="es-ES"/>
        </w:rPr>
        <w:t xml:space="preserve"> </w:t>
      </w:r>
      <w:r w:rsidRPr="00DA479C">
        <w:rPr>
          <w:rFonts w:ascii="Consolas" w:eastAsia="Times New Roman" w:hAnsi="Consolas" w:cs="Times New Roman"/>
          <w:color w:val="C586C0"/>
          <w:sz w:val="12"/>
          <w:szCs w:val="12"/>
          <w:lang w:val="en-GB" w:eastAsia="es-ES"/>
        </w:rPr>
        <w:t>in</w:t>
      </w:r>
      <w:r w:rsidRPr="00DA479C">
        <w:rPr>
          <w:rFonts w:ascii="Consolas" w:eastAsia="Times New Roman" w:hAnsi="Consolas" w:cs="Times New Roman"/>
          <w:color w:val="FFFFFF"/>
          <w:sz w:val="12"/>
          <w:szCs w:val="12"/>
          <w:lang w:val="en-GB" w:eastAsia="es-ES"/>
        </w:rPr>
        <w:t xml:space="preserve"> </w:t>
      </w:r>
      <w:r w:rsidRPr="00DA479C">
        <w:rPr>
          <w:rFonts w:ascii="Consolas" w:eastAsia="Times New Roman" w:hAnsi="Consolas" w:cs="Times New Roman"/>
          <w:color w:val="4EC9B0"/>
          <w:sz w:val="12"/>
          <w:szCs w:val="12"/>
          <w:lang w:val="en-GB" w:eastAsia="es-ES"/>
        </w:rPr>
        <w:t>range</w:t>
      </w:r>
      <w:r w:rsidRPr="00DA479C">
        <w:rPr>
          <w:rFonts w:ascii="Consolas" w:eastAsia="Times New Roman" w:hAnsi="Consolas" w:cs="Times New Roman"/>
          <w:color w:val="FFFFFF"/>
          <w:sz w:val="12"/>
          <w:szCs w:val="12"/>
          <w:lang w:val="en-GB" w:eastAsia="es-ES"/>
        </w:rPr>
        <w:t>(</w:t>
      </w:r>
      <w:proofErr w:type="spellStart"/>
      <w:r w:rsidRPr="00DA479C">
        <w:rPr>
          <w:rFonts w:ascii="Consolas" w:eastAsia="Times New Roman" w:hAnsi="Consolas" w:cs="Times New Roman"/>
          <w:color w:val="DCDCAA"/>
          <w:sz w:val="12"/>
          <w:szCs w:val="12"/>
          <w:lang w:val="en-GB" w:eastAsia="es-ES"/>
        </w:rPr>
        <w:t>len</w:t>
      </w:r>
      <w:proofErr w:type="spellEnd"/>
      <w:r w:rsidRPr="00DA479C">
        <w:rPr>
          <w:rFonts w:ascii="Consolas" w:eastAsia="Times New Roman" w:hAnsi="Consolas" w:cs="Times New Roman"/>
          <w:color w:val="FFFFFF"/>
          <w:sz w:val="12"/>
          <w:szCs w:val="12"/>
          <w:lang w:val="en-GB" w:eastAsia="es-ES"/>
        </w:rPr>
        <w:t>(</w:t>
      </w:r>
      <w:r w:rsidRPr="00DA479C">
        <w:rPr>
          <w:rFonts w:ascii="Consolas" w:eastAsia="Times New Roman" w:hAnsi="Consolas" w:cs="Times New Roman"/>
          <w:color w:val="9CDCFE"/>
          <w:sz w:val="12"/>
          <w:szCs w:val="12"/>
          <w:lang w:val="en-GB" w:eastAsia="es-ES"/>
        </w:rPr>
        <w:t>missing</w:t>
      </w:r>
      <w:r w:rsidRPr="00DA479C">
        <w:rPr>
          <w:rFonts w:ascii="Consolas" w:eastAsia="Times New Roman" w:hAnsi="Consolas" w:cs="Times New Roman"/>
          <w:color w:val="FFFFFF"/>
          <w:sz w:val="12"/>
          <w:szCs w:val="12"/>
          <w:lang w:val="en-GB" w:eastAsia="es-ES"/>
        </w:rPr>
        <w:t>)):</w:t>
      </w:r>
    </w:p>
    <w:p w14:paraId="3EED4ED2" w14:textId="77777777" w:rsidR="00DA479C" w:rsidRPr="00DA479C" w:rsidRDefault="00DA479C" w:rsidP="00DA479C">
      <w:pPr>
        <w:shd w:val="clear" w:color="auto" w:fill="000000"/>
        <w:spacing w:after="0" w:line="285" w:lineRule="atLeast"/>
        <w:rPr>
          <w:rFonts w:ascii="Consolas" w:eastAsia="Times New Roman" w:hAnsi="Consolas" w:cs="Times New Roman"/>
          <w:color w:val="FFFFFF"/>
          <w:sz w:val="12"/>
          <w:szCs w:val="12"/>
          <w:lang w:val="en-GB" w:eastAsia="es-ES"/>
        </w:rPr>
      </w:pPr>
      <w:r w:rsidRPr="00DA479C">
        <w:rPr>
          <w:rFonts w:ascii="Consolas" w:eastAsia="Times New Roman" w:hAnsi="Consolas" w:cs="Times New Roman"/>
          <w:color w:val="FFFFFF"/>
          <w:sz w:val="12"/>
          <w:szCs w:val="12"/>
          <w:lang w:val="en-GB" w:eastAsia="es-ES"/>
        </w:rPr>
        <w:t xml:space="preserve">                </w:t>
      </w:r>
      <w:proofErr w:type="spellStart"/>
      <w:proofErr w:type="gramStart"/>
      <w:r w:rsidRPr="00DA479C">
        <w:rPr>
          <w:rFonts w:ascii="Consolas" w:eastAsia="Times New Roman" w:hAnsi="Consolas" w:cs="Times New Roman"/>
          <w:color w:val="9CDCFE"/>
          <w:sz w:val="12"/>
          <w:szCs w:val="12"/>
          <w:lang w:val="en-GB" w:eastAsia="es-ES"/>
        </w:rPr>
        <w:t>autocmds</w:t>
      </w:r>
      <w:r w:rsidRPr="00DA479C">
        <w:rPr>
          <w:rFonts w:ascii="Consolas" w:eastAsia="Times New Roman" w:hAnsi="Consolas" w:cs="Times New Roman"/>
          <w:color w:val="FFFFFF"/>
          <w:sz w:val="12"/>
          <w:szCs w:val="12"/>
          <w:lang w:val="en-GB" w:eastAsia="es-ES"/>
        </w:rPr>
        <w:t>.</w:t>
      </w:r>
      <w:r w:rsidRPr="00DA479C">
        <w:rPr>
          <w:rFonts w:ascii="Consolas" w:eastAsia="Times New Roman" w:hAnsi="Consolas" w:cs="Times New Roman"/>
          <w:color w:val="DCDCAA"/>
          <w:sz w:val="12"/>
          <w:szCs w:val="12"/>
          <w:lang w:val="en-GB" w:eastAsia="es-ES"/>
        </w:rPr>
        <w:t>append</w:t>
      </w:r>
      <w:proofErr w:type="spellEnd"/>
      <w:proofErr w:type="gramEnd"/>
      <w:r w:rsidRPr="00DA479C">
        <w:rPr>
          <w:rFonts w:ascii="Consolas" w:eastAsia="Times New Roman" w:hAnsi="Consolas" w:cs="Times New Roman"/>
          <w:color w:val="FFFFFF"/>
          <w:sz w:val="12"/>
          <w:szCs w:val="12"/>
          <w:lang w:val="en-GB" w:eastAsia="es-ES"/>
        </w:rPr>
        <w:t>([</w:t>
      </w:r>
      <w:proofErr w:type="spellStart"/>
      <w:r w:rsidRPr="00DA479C">
        <w:rPr>
          <w:rFonts w:ascii="Consolas" w:eastAsia="Times New Roman" w:hAnsi="Consolas" w:cs="Times New Roman"/>
          <w:color w:val="569CD6"/>
          <w:sz w:val="12"/>
          <w:szCs w:val="12"/>
          <w:lang w:val="en-GB" w:eastAsia="es-ES"/>
        </w:rPr>
        <w:t>None</w:t>
      </w:r>
      <w:r w:rsidRPr="00DA479C">
        <w:rPr>
          <w:rFonts w:ascii="Consolas" w:eastAsia="Times New Roman" w:hAnsi="Consolas" w:cs="Times New Roman"/>
          <w:color w:val="FFFFFF"/>
          <w:sz w:val="12"/>
          <w:szCs w:val="12"/>
          <w:lang w:val="en-GB" w:eastAsia="es-ES"/>
        </w:rPr>
        <w:t>,</w:t>
      </w:r>
      <w:r w:rsidRPr="00DA479C">
        <w:rPr>
          <w:rFonts w:ascii="Consolas" w:eastAsia="Times New Roman" w:hAnsi="Consolas" w:cs="Times New Roman"/>
          <w:color w:val="569CD6"/>
          <w:sz w:val="12"/>
          <w:szCs w:val="12"/>
          <w:lang w:val="en-GB" w:eastAsia="es-ES"/>
        </w:rPr>
        <w:t>None</w:t>
      </w:r>
      <w:proofErr w:type="spellEnd"/>
      <w:r w:rsidRPr="00DA479C">
        <w:rPr>
          <w:rFonts w:ascii="Consolas" w:eastAsia="Times New Roman" w:hAnsi="Consolas" w:cs="Times New Roman"/>
          <w:color w:val="FFFFFF"/>
          <w:sz w:val="12"/>
          <w:szCs w:val="12"/>
          <w:lang w:val="en-GB" w:eastAsia="es-ES"/>
        </w:rPr>
        <w:t xml:space="preserve">, </w:t>
      </w:r>
      <w:proofErr w:type="spellStart"/>
      <w:r w:rsidRPr="00DA479C">
        <w:rPr>
          <w:rFonts w:ascii="Consolas" w:eastAsia="Times New Roman" w:hAnsi="Consolas" w:cs="Times New Roman"/>
          <w:color w:val="9CDCFE"/>
          <w:sz w:val="12"/>
          <w:szCs w:val="12"/>
          <w:lang w:val="en-GB" w:eastAsia="es-ES"/>
        </w:rPr>
        <w:t>auto_latitudes</w:t>
      </w:r>
      <w:proofErr w:type="spellEnd"/>
      <w:r w:rsidRPr="00DA479C">
        <w:rPr>
          <w:rFonts w:ascii="Consolas" w:eastAsia="Times New Roman" w:hAnsi="Consolas" w:cs="Times New Roman"/>
          <w:color w:val="FFFFFF"/>
          <w:sz w:val="12"/>
          <w:szCs w:val="12"/>
          <w:lang w:val="en-GB" w:eastAsia="es-ES"/>
        </w:rPr>
        <w:t>[</w:t>
      </w:r>
      <w:proofErr w:type="spellStart"/>
      <w:r w:rsidRPr="00DA479C">
        <w:rPr>
          <w:rFonts w:ascii="Consolas" w:eastAsia="Times New Roman" w:hAnsi="Consolas" w:cs="Times New Roman"/>
          <w:color w:val="9CDCFE"/>
          <w:sz w:val="12"/>
          <w:szCs w:val="12"/>
          <w:lang w:val="en-GB" w:eastAsia="es-ES"/>
        </w:rPr>
        <w:t>i</w:t>
      </w:r>
      <w:proofErr w:type="spellEnd"/>
      <w:r w:rsidRPr="00DA479C">
        <w:rPr>
          <w:rFonts w:ascii="Consolas" w:eastAsia="Times New Roman" w:hAnsi="Consolas" w:cs="Times New Roman"/>
          <w:color w:val="FFFFFF"/>
          <w:sz w:val="12"/>
          <w:szCs w:val="12"/>
          <w:lang w:val="en-GB" w:eastAsia="es-ES"/>
        </w:rPr>
        <w:t xml:space="preserve">], </w:t>
      </w:r>
      <w:proofErr w:type="spellStart"/>
      <w:r w:rsidRPr="00DA479C">
        <w:rPr>
          <w:rFonts w:ascii="Consolas" w:eastAsia="Times New Roman" w:hAnsi="Consolas" w:cs="Times New Roman"/>
          <w:color w:val="9CDCFE"/>
          <w:sz w:val="12"/>
          <w:szCs w:val="12"/>
          <w:lang w:val="en-GB" w:eastAsia="es-ES"/>
        </w:rPr>
        <w:t>auto_longitudes</w:t>
      </w:r>
      <w:proofErr w:type="spellEnd"/>
      <w:r w:rsidRPr="00DA479C">
        <w:rPr>
          <w:rFonts w:ascii="Consolas" w:eastAsia="Times New Roman" w:hAnsi="Consolas" w:cs="Times New Roman"/>
          <w:color w:val="FFFFFF"/>
          <w:sz w:val="12"/>
          <w:szCs w:val="12"/>
          <w:lang w:val="en-GB" w:eastAsia="es-ES"/>
        </w:rPr>
        <w:t>[</w:t>
      </w:r>
      <w:proofErr w:type="spellStart"/>
      <w:r w:rsidRPr="00DA479C">
        <w:rPr>
          <w:rFonts w:ascii="Consolas" w:eastAsia="Times New Roman" w:hAnsi="Consolas" w:cs="Times New Roman"/>
          <w:color w:val="9CDCFE"/>
          <w:sz w:val="12"/>
          <w:szCs w:val="12"/>
          <w:lang w:val="en-GB" w:eastAsia="es-ES"/>
        </w:rPr>
        <w:t>i</w:t>
      </w:r>
      <w:proofErr w:type="spellEnd"/>
      <w:r w:rsidRPr="00DA479C">
        <w:rPr>
          <w:rFonts w:ascii="Consolas" w:eastAsia="Times New Roman" w:hAnsi="Consolas" w:cs="Times New Roman"/>
          <w:color w:val="FFFFFF"/>
          <w:sz w:val="12"/>
          <w:szCs w:val="12"/>
          <w:lang w:val="en-GB" w:eastAsia="es-ES"/>
        </w:rPr>
        <w:t xml:space="preserve">], </w:t>
      </w:r>
      <w:r w:rsidRPr="00DA479C">
        <w:rPr>
          <w:rFonts w:ascii="Consolas" w:eastAsia="Times New Roman" w:hAnsi="Consolas" w:cs="Times New Roman"/>
          <w:color w:val="9CDCFE"/>
          <w:sz w:val="12"/>
          <w:szCs w:val="12"/>
          <w:lang w:val="en-GB" w:eastAsia="es-ES"/>
        </w:rPr>
        <w:t>missing</w:t>
      </w:r>
      <w:r w:rsidRPr="00DA479C">
        <w:rPr>
          <w:rFonts w:ascii="Consolas" w:eastAsia="Times New Roman" w:hAnsi="Consolas" w:cs="Times New Roman"/>
          <w:color w:val="FFFFFF"/>
          <w:sz w:val="12"/>
          <w:szCs w:val="12"/>
          <w:lang w:val="en-GB" w:eastAsia="es-ES"/>
        </w:rPr>
        <w:t>[</w:t>
      </w:r>
      <w:proofErr w:type="spellStart"/>
      <w:r w:rsidRPr="00DA479C">
        <w:rPr>
          <w:rFonts w:ascii="Consolas" w:eastAsia="Times New Roman" w:hAnsi="Consolas" w:cs="Times New Roman"/>
          <w:color w:val="9CDCFE"/>
          <w:sz w:val="12"/>
          <w:szCs w:val="12"/>
          <w:lang w:val="en-GB" w:eastAsia="es-ES"/>
        </w:rPr>
        <w:t>i</w:t>
      </w:r>
      <w:proofErr w:type="spellEnd"/>
      <w:r w:rsidRPr="00DA479C">
        <w:rPr>
          <w:rFonts w:ascii="Consolas" w:eastAsia="Times New Roman" w:hAnsi="Consolas" w:cs="Times New Roman"/>
          <w:color w:val="FFFFFF"/>
          <w:sz w:val="12"/>
          <w:szCs w:val="12"/>
          <w:lang w:val="en-GB" w:eastAsia="es-ES"/>
        </w:rPr>
        <w:t xml:space="preserve">], </w:t>
      </w:r>
      <w:r w:rsidRPr="00DA479C">
        <w:rPr>
          <w:rFonts w:ascii="Consolas" w:eastAsia="Times New Roman" w:hAnsi="Consolas" w:cs="Times New Roman"/>
          <w:color w:val="CE9178"/>
          <w:sz w:val="12"/>
          <w:szCs w:val="12"/>
          <w:lang w:val="en-GB" w:eastAsia="es-ES"/>
        </w:rPr>
        <w:t>'Auto'</w:t>
      </w:r>
      <w:r w:rsidRPr="00DA479C">
        <w:rPr>
          <w:rFonts w:ascii="Consolas" w:eastAsia="Times New Roman" w:hAnsi="Consolas" w:cs="Times New Roman"/>
          <w:color w:val="FFFFFF"/>
          <w:sz w:val="12"/>
          <w:szCs w:val="12"/>
          <w:lang w:val="en-GB" w:eastAsia="es-ES"/>
        </w:rPr>
        <w:t xml:space="preserve">, </w:t>
      </w:r>
      <w:r w:rsidRPr="00DA479C">
        <w:rPr>
          <w:rFonts w:ascii="Consolas" w:eastAsia="Times New Roman" w:hAnsi="Consolas" w:cs="Times New Roman"/>
          <w:color w:val="569CD6"/>
          <w:sz w:val="12"/>
          <w:szCs w:val="12"/>
          <w:lang w:val="en-GB" w:eastAsia="es-ES"/>
        </w:rPr>
        <w:t>None</w:t>
      </w:r>
      <w:r w:rsidRPr="00DA479C">
        <w:rPr>
          <w:rFonts w:ascii="Consolas" w:eastAsia="Times New Roman" w:hAnsi="Consolas" w:cs="Times New Roman"/>
          <w:color w:val="FFFFFF"/>
          <w:sz w:val="12"/>
          <w:szCs w:val="12"/>
          <w:lang w:val="en-GB" w:eastAsia="es-ES"/>
        </w:rPr>
        <w:t xml:space="preserve">, </w:t>
      </w:r>
      <w:r w:rsidRPr="00DA479C">
        <w:rPr>
          <w:rFonts w:ascii="Consolas" w:eastAsia="Times New Roman" w:hAnsi="Consolas" w:cs="Times New Roman"/>
          <w:color w:val="569CD6"/>
          <w:sz w:val="12"/>
          <w:szCs w:val="12"/>
          <w:lang w:val="en-GB" w:eastAsia="es-ES"/>
        </w:rPr>
        <w:t>None</w:t>
      </w:r>
      <w:r w:rsidRPr="00DA479C">
        <w:rPr>
          <w:rFonts w:ascii="Consolas" w:eastAsia="Times New Roman" w:hAnsi="Consolas" w:cs="Times New Roman"/>
          <w:color w:val="FFFFFF"/>
          <w:sz w:val="12"/>
          <w:szCs w:val="12"/>
          <w:lang w:val="en-GB" w:eastAsia="es-ES"/>
        </w:rPr>
        <w:t xml:space="preserve">, </w:t>
      </w:r>
      <w:r w:rsidRPr="00DA479C">
        <w:rPr>
          <w:rFonts w:ascii="Consolas" w:eastAsia="Times New Roman" w:hAnsi="Consolas" w:cs="Times New Roman"/>
          <w:color w:val="569CD6"/>
          <w:sz w:val="12"/>
          <w:szCs w:val="12"/>
          <w:lang w:val="en-GB" w:eastAsia="es-ES"/>
        </w:rPr>
        <w:t>None</w:t>
      </w:r>
      <w:r w:rsidRPr="00DA479C">
        <w:rPr>
          <w:rFonts w:ascii="Consolas" w:eastAsia="Times New Roman" w:hAnsi="Consolas" w:cs="Times New Roman"/>
          <w:color w:val="FFFFFF"/>
          <w:sz w:val="12"/>
          <w:szCs w:val="12"/>
          <w:lang w:val="en-GB" w:eastAsia="es-ES"/>
        </w:rPr>
        <w:t>])</w:t>
      </w:r>
    </w:p>
    <w:p w14:paraId="30F5B71D" w14:textId="77777777" w:rsidR="00DA479C" w:rsidRPr="00DA479C" w:rsidRDefault="00DA479C" w:rsidP="00DA479C">
      <w:pPr>
        <w:shd w:val="clear" w:color="auto" w:fill="000000"/>
        <w:spacing w:after="0" w:line="285" w:lineRule="atLeast"/>
        <w:rPr>
          <w:rFonts w:ascii="Consolas" w:eastAsia="Times New Roman" w:hAnsi="Consolas" w:cs="Times New Roman"/>
          <w:color w:val="FFFFFF"/>
          <w:sz w:val="12"/>
          <w:szCs w:val="12"/>
          <w:lang w:val="en-GB" w:eastAsia="es-ES"/>
        </w:rPr>
      </w:pPr>
      <w:r w:rsidRPr="00DA479C">
        <w:rPr>
          <w:rFonts w:ascii="Consolas" w:eastAsia="Times New Roman" w:hAnsi="Consolas" w:cs="Times New Roman"/>
          <w:color w:val="FFFFFF"/>
          <w:sz w:val="12"/>
          <w:szCs w:val="12"/>
          <w:lang w:val="en-GB" w:eastAsia="es-ES"/>
        </w:rPr>
        <w:t xml:space="preserve">                </w:t>
      </w:r>
    </w:p>
    <w:p w14:paraId="5D7EB1CB" w14:textId="77777777" w:rsidR="00DA479C" w:rsidRPr="00C17551" w:rsidRDefault="00DA479C" w:rsidP="00DA479C">
      <w:pPr>
        <w:shd w:val="clear" w:color="auto" w:fill="000000"/>
        <w:spacing w:after="0" w:line="285" w:lineRule="atLeast"/>
        <w:rPr>
          <w:rFonts w:ascii="Consolas" w:eastAsia="Times New Roman" w:hAnsi="Consolas" w:cs="Times New Roman"/>
          <w:color w:val="FFFFFF"/>
          <w:sz w:val="12"/>
          <w:szCs w:val="12"/>
          <w:lang w:eastAsia="es-ES"/>
        </w:rPr>
      </w:pPr>
      <w:r w:rsidRPr="00DA479C">
        <w:rPr>
          <w:rFonts w:ascii="Consolas" w:eastAsia="Times New Roman" w:hAnsi="Consolas" w:cs="Times New Roman"/>
          <w:color w:val="FFFFFF"/>
          <w:sz w:val="12"/>
          <w:szCs w:val="12"/>
          <w:lang w:val="en-GB" w:eastAsia="es-ES"/>
        </w:rPr>
        <w:t xml:space="preserve">                </w:t>
      </w:r>
      <w:r w:rsidRPr="00C17551">
        <w:rPr>
          <w:rFonts w:ascii="Consolas" w:eastAsia="Times New Roman" w:hAnsi="Consolas" w:cs="Times New Roman"/>
          <w:color w:val="7CA668"/>
          <w:sz w:val="12"/>
          <w:szCs w:val="12"/>
          <w:lang w:eastAsia="es-ES"/>
        </w:rPr>
        <w:t># Inform</w:t>
      </w:r>
    </w:p>
    <w:p w14:paraId="6077A5EA" w14:textId="77777777" w:rsidR="00DA479C" w:rsidRPr="00DA479C" w:rsidRDefault="00DA479C" w:rsidP="00DA479C">
      <w:pPr>
        <w:shd w:val="clear" w:color="auto" w:fill="000000"/>
        <w:spacing w:after="0" w:line="285" w:lineRule="atLeast"/>
        <w:rPr>
          <w:rFonts w:ascii="Consolas" w:eastAsia="Times New Roman" w:hAnsi="Consolas" w:cs="Times New Roman"/>
          <w:color w:val="FFFFFF"/>
          <w:sz w:val="12"/>
          <w:szCs w:val="12"/>
          <w:lang w:val="en-GB" w:eastAsia="es-ES"/>
        </w:rPr>
      </w:pPr>
      <w:r w:rsidRPr="00C17551">
        <w:rPr>
          <w:rFonts w:ascii="Consolas" w:eastAsia="Times New Roman" w:hAnsi="Consolas" w:cs="Times New Roman"/>
          <w:color w:val="FFFFFF"/>
          <w:sz w:val="12"/>
          <w:szCs w:val="12"/>
          <w:lang w:eastAsia="es-ES"/>
        </w:rPr>
        <w:t xml:space="preserve">                </w:t>
      </w:r>
      <w:r w:rsidRPr="00DA479C">
        <w:rPr>
          <w:rFonts w:ascii="Consolas" w:eastAsia="Times New Roman" w:hAnsi="Consolas" w:cs="Times New Roman"/>
          <w:color w:val="9CDCFE"/>
          <w:sz w:val="12"/>
          <w:szCs w:val="12"/>
          <w:lang w:val="en-GB" w:eastAsia="es-ES"/>
        </w:rPr>
        <w:t>message</w:t>
      </w:r>
      <w:r w:rsidRPr="00DA479C">
        <w:rPr>
          <w:rFonts w:ascii="Consolas" w:eastAsia="Times New Roman" w:hAnsi="Consolas" w:cs="Times New Roman"/>
          <w:color w:val="FFFFFF"/>
          <w:sz w:val="12"/>
          <w:szCs w:val="12"/>
          <w:lang w:val="en-GB" w:eastAsia="es-ES"/>
        </w:rPr>
        <w:t xml:space="preserve"> </w:t>
      </w:r>
      <w:r w:rsidRPr="00DA479C">
        <w:rPr>
          <w:rFonts w:ascii="Consolas" w:eastAsia="Times New Roman" w:hAnsi="Consolas" w:cs="Times New Roman"/>
          <w:color w:val="D4D4D4"/>
          <w:sz w:val="12"/>
          <w:szCs w:val="12"/>
          <w:lang w:val="en-GB" w:eastAsia="es-ES"/>
        </w:rPr>
        <w:t>=</w:t>
      </w:r>
      <w:r w:rsidRPr="00DA479C">
        <w:rPr>
          <w:rFonts w:ascii="Consolas" w:eastAsia="Times New Roman" w:hAnsi="Consolas" w:cs="Times New Roman"/>
          <w:color w:val="FFFFFF"/>
          <w:sz w:val="12"/>
          <w:szCs w:val="12"/>
          <w:lang w:val="en-GB" w:eastAsia="es-ES"/>
        </w:rPr>
        <w:t xml:space="preserve"> </w:t>
      </w:r>
      <w:r w:rsidRPr="00DA479C">
        <w:rPr>
          <w:rFonts w:ascii="Consolas" w:eastAsia="Times New Roman" w:hAnsi="Consolas" w:cs="Times New Roman"/>
          <w:color w:val="CE9178"/>
          <w:sz w:val="12"/>
          <w:szCs w:val="12"/>
          <w:lang w:val="en-GB" w:eastAsia="es-ES"/>
        </w:rPr>
        <w:t>"{'Latitude':"</w:t>
      </w:r>
      <w:r w:rsidRPr="00DA479C">
        <w:rPr>
          <w:rFonts w:ascii="Consolas" w:eastAsia="Times New Roman" w:hAnsi="Consolas" w:cs="Times New Roman"/>
          <w:color w:val="D4D4D4"/>
          <w:sz w:val="12"/>
          <w:szCs w:val="12"/>
          <w:lang w:val="en-GB" w:eastAsia="es-ES"/>
        </w:rPr>
        <w:t>+</w:t>
      </w:r>
      <w:r w:rsidRPr="00DA479C">
        <w:rPr>
          <w:rFonts w:ascii="Consolas" w:eastAsia="Times New Roman" w:hAnsi="Consolas" w:cs="Times New Roman"/>
          <w:color w:val="4EC9B0"/>
          <w:sz w:val="12"/>
          <w:szCs w:val="12"/>
          <w:lang w:val="en-GB" w:eastAsia="es-ES"/>
        </w:rPr>
        <w:t>str</w:t>
      </w:r>
      <w:r w:rsidRPr="00DA479C">
        <w:rPr>
          <w:rFonts w:ascii="Consolas" w:eastAsia="Times New Roman" w:hAnsi="Consolas" w:cs="Times New Roman"/>
          <w:color w:val="FFFFFF"/>
          <w:sz w:val="12"/>
          <w:szCs w:val="12"/>
          <w:lang w:val="en-GB" w:eastAsia="es-ES"/>
        </w:rPr>
        <w:t>(</w:t>
      </w:r>
      <w:proofErr w:type="spellStart"/>
      <w:r w:rsidRPr="00DA479C">
        <w:rPr>
          <w:rFonts w:ascii="Consolas" w:eastAsia="Times New Roman" w:hAnsi="Consolas" w:cs="Times New Roman"/>
          <w:color w:val="9CDCFE"/>
          <w:sz w:val="12"/>
          <w:szCs w:val="12"/>
          <w:lang w:val="en-GB" w:eastAsia="es-ES"/>
        </w:rPr>
        <w:t>auto_latitudes</w:t>
      </w:r>
      <w:proofErr w:type="spellEnd"/>
      <w:r w:rsidRPr="00DA479C">
        <w:rPr>
          <w:rFonts w:ascii="Consolas" w:eastAsia="Times New Roman" w:hAnsi="Consolas" w:cs="Times New Roman"/>
          <w:color w:val="FFFFFF"/>
          <w:sz w:val="12"/>
          <w:szCs w:val="12"/>
          <w:lang w:val="en-GB" w:eastAsia="es-ES"/>
        </w:rPr>
        <w:t>[</w:t>
      </w:r>
      <w:proofErr w:type="spellStart"/>
      <w:r w:rsidRPr="00DA479C">
        <w:rPr>
          <w:rFonts w:ascii="Consolas" w:eastAsia="Times New Roman" w:hAnsi="Consolas" w:cs="Times New Roman"/>
          <w:color w:val="9CDCFE"/>
          <w:sz w:val="12"/>
          <w:szCs w:val="12"/>
          <w:lang w:val="en-GB" w:eastAsia="es-ES"/>
        </w:rPr>
        <w:t>i</w:t>
      </w:r>
      <w:proofErr w:type="spellEnd"/>
      <w:proofErr w:type="gramStart"/>
      <w:r w:rsidRPr="00DA479C">
        <w:rPr>
          <w:rFonts w:ascii="Consolas" w:eastAsia="Times New Roman" w:hAnsi="Consolas" w:cs="Times New Roman"/>
          <w:color w:val="FFFFFF"/>
          <w:sz w:val="12"/>
          <w:szCs w:val="12"/>
          <w:lang w:val="en-GB" w:eastAsia="es-ES"/>
        </w:rPr>
        <w:t>])</w:t>
      </w:r>
      <w:r w:rsidRPr="00DA479C">
        <w:rPr>
          <w:rFonts w:ascii="Consolas" w:eastAsia="Times New Roman" w:hAnsi="Consolas" w:cs="Times New Roman"/>
          <w:color w:val="D4D4D4"/>
          <w:sz w:val="12"/>
          <w:szCs w:val="12"/>
          <w:lang w:val="en-GB" w:eastAsia="es-ES"/>
        </w:rPr>
        <w:t>+</w:t>
      </w:r>
      <w:proofErr w:type="gramEnd"/>
      <w:r w:rsidRPr="00DA479C">
        <w:rPr>
          <w:rFonts w:ascii="Consolas" w:eastAsia="Times New Roman" w:hAnsi="Consolas" w:cs="Times New Roman"/>
          <w:color w:val="CE9178"/>
          <w:sz w:val="12"/>
          <w:szCs w:val="12"/>
          <w:lang w:val="en-GB" w:eastAsia="es-ES"/>
        </w:rPr>
        <w:t>", 'Longitude':"</w:t>
      </w:r>
      <w:r w:rsidRPr="00DA479C">
        <w:rPr>
          <w:rFonts w:ascii="Consolas" w:eastAsia="Times New Roman" w:hAnsi="Consolas" w:cs="Times New Roman"/>
          <w:color w:val="D4D4D4"/>
          <w:sz w:val="12"/>
          <w:szCs w:val="12"/>
          <w:lang w:val="en-GB" w:eastAsia="es-ES"/>
        </w:rPr>
        <w:t>+</w:t>
      </w:r>
      <w:r w:rsidRPr="00DA479C">
        <w:rPr>
          <w:rFonts w:ascii="Consolas" w:eastAsia="Times New Roman" w:hAnsi="Consolas" w:cs="Times New Roman"/>
          <w:color w:val="4EC9B0"/>
          <w:sz w:val="12"/>
          <w:szCs w:val="12"/>
          <w:lang w:val="en-GB" w:eastAsia="es-ES"/>
        </w:rPr>
        <w:t>str</w:t>
      </w:r>
      <w:r w:rsidRPr="00DA479C">
        <w:rPr>
          <w:rFonts w:ascii="Consolas" w:eastAsia="Times New Roman" w:hAnsi="Consolas" w:cs="Times New Roman"/>
          <w:color w:val="FFFFFF"/>
          <w:sz w:val="12"/>
          <w:szCs w:val="12"/>
          <w:lang w:val="en-GB" w:eastAsia="es-ES"/>
        </w:rPr>
        <w:t>(</w:t>
      </w:r>
      <w:proofErr w:type="spellStart"/>
      <w:r w:rsidRPr="00DA479C">
        <w:rPr>
          <w:rFonts w:ascii="Consolas" w:eastAsia="Times New Roman" w:hAnsi="Consolas" w:cs="Times New Roman"/>
          <w:color w:val="9CDCFE"/>
          <w:sz w:val="12"/>
          <w:szCs w:val="12"/>
          <w:lang w:val="en-GB" w:eastAsia="es-ES"/>
        </w:rPr>
        <w:t>auto_longitudes</w:t>
      </w:r>
      <w:proofErr w:type="spellEnd"/>
      <w:r w:rsidRPr="00DA479C">
        <w:rPr>
          <w:rFonts w:ascii="Consolas" w:eastAsia="Times New Roman" w:hAnsi="Consolas" w:cs="Times New Roman"/>
          <w:color w:val="FFFFFF"/>
          <w:sz w:val="12"/>
          <w:szCs w:val="12"/>
          <w:lang w:val="en-GB" w:eastAsia="es-ES"/>
        </w:rPr>
        <w:t>[</w:t>
      </w:r>
      <w:proofErr w:type="spellStart"/>
      <w:r w:rsidRPr="00DA479C">
        <w:rPr>
          <w:rFonts w:ascii="Consolas" w:eastAsia="Times New Roman" w:hAnsi="Consolas" w:cs="Times New Roman"/>
          <w:color w:val="9CDCFE"/>
          <w:sz w:val="12"/>
          <w:szCs w:val="12"/>
          <w:lang w:val="en-GB" w:eastAsia="es-ES"/>
        </w:rPr>
        <w:t>i</w:t>
      </w:r>
      <w:proofErr w:type="spellEnd"/>
      <w:r w:rsidRPr="00DA479C">
        <w:rPr>
          <w:rFonts w:ascii="Consolas" w:eastAsia="Times New Roman" w:hAnsi="Consolas" w:cs="Times New Roman"/>
          <w:color w:val="FFFFFF"/>
          <w:sz w:val="12"/>
          <w:szCs w:val="12"/>
          <w:lang w:val="en-GB" w:eastAsia="es-ES"/>
        </w:rPr>
        <w:t>])</w:t>
      </w:r>
      <w:r w:rsidRPr="00DA479C">
        <w:rPr>
          <w:rFonts w:ascii="Consolas" w:eastAsia="Times New Roman" w:hAnsi="Consolas" w:cs="Times New Roman"/>
          <w:color w:val="D4D4D4"/>
          <w:sz w:val="12"/>
          <w:szCs w:val="12"/>
          <w:lang w:val="en-GB" w:eastAsia="es-ES"/>
        </w:rPr>
        <w:t>+</w:t>
      </w:r>
      <w:r w:rsidRPr="00DA479C">
        <w:rPr>
          <w:rFonts w:ascii="Consolas" w:eastAsia="Times New Roman" w:hAnsi="Consolas" w:cs="Times New Roman"/>
          <w:color w:val="CE9178"/>
          <w:sz w:val="12"/>
          <w:szCs w:val="12"/>
          <w:lang w:val="en-GB" w:eastAsia="es-ES"/>
        </w:rPr>
        <w:t>"}</w:t>
      </w:r>
      <w:r w:rsidRPr="00DA479C">
        <w:rPr>
          <w:rFonts w:ascii="Consolas" w:eastAsia="Times New Roman" w:hAnsi="Consolas" w:cs="Times New Roman"/>
          <w:color w:val="569CD6"/>
          <w:sz w:val="12"/>
          <w:szCs w:val="12"/>
          <w:lang w:val="en-GB" w:eastAsia="es-ES"/>
        </w:rPr>
        <w:t>\n</w:t>
      </w:r>
      <w:r w:rsidRPr="00DA479C">
        <w:rPr>
          <w:rFonts w:ascii="Consolas" w:eastAsia="Times New Roman" w:hAnsi="Consolas" w:cs="Times New Roman"/>
          <w:color w:val="CE9178"/>
          <w:sz w:val="12"/>
          <w:szCs w:val="12"/>
          <w:lang w:val="en-GB" w:eastAsia="es-ES"/>
        </w:rPr>
        <w:t>"</w:t>
      </w:r>
    </w:p>
    <w:p w14:paraId="6924F4CC" w14:textId="77777777" w:rsidR="00DA479C" w:rsidRPr="00DA479C" w:rsidRDefault="00DA479C" w:rsidP="00DA479C">
      <w:pPr>
        <w:shd w:val="clear" w:color="auto" w:fill="000000"/>
        <w:spacing w:after="0" w:line="285" w:lineRule="atLeast"/>
        <w:rPr>
          <w:rFonts w:ascii="Consolas" w:eastAsia="Times New Roman" w:hAnsi="Consolas" w:cs="Times New Roman"/>
          <w:color w:val="FFFFFF"/>
          <w:sz w:val="12"/>
          <w:szCs w:val="12"/>
          <w:lang w:val="en-GB" w:eastAsia="es-ES"/>
        </w:rPr>
      </w:pPr>
      <w:r w:rsidRPr="00DA479C">
        <w:rPr>
          <w:rFonts w:ascii="Consolas" w:eastAsia="Times New Roman" w:hAnsi="Consolas" w:cs="Times New Roman"/>
          <w:color w:val="FFFFFF"/>
          <w:sz w:val="12"/>
          <w:szCs w:val="12"/>
          <w:lang w:val="en-GB" w:eastAsia="es-ES"/>
        </w:rPr>
        <w:t xml:space="preserve">                </w:t>
      </w:r>
      <w:r w:rsidRPr="00DA479C">
        <w:rPr>
          <w:rFonts w:ascii="Consolas" w:eastAsia="Times New Roman" w:hAnsi="Consolas" w:cs="Times New Roman"/>
          <w:color w:val="DCDCAA"/>
          <w:sz w:val="12"/>
          <w:szCs w:val="12"/>
          <w:lang w:val="en-GB" w:eastAsia="es-ES"/>
        </w:rPr>
        <w:t>print</w:t>
      </w:r>
      <w:r w:rsidRPr="00DA479C">
        <w:rPr>
          <w:rFonts w:ascii="Consolas" w:eastAsia="Times New Roman" w:hAnsi="Consolas" w:cs="Times New Roman"/>
          <w:color w:val="FFFFFF"/>
          <w:sz w:val="12"/>
          <w:szCs w:val="12"/>
          <w:lang w:val="en-GB" w:eastAsia="es-ES"/>
        </w:rPr>
        <w:t xml:space="preserve"> (</w:t>
      </w:r>
      <w:r w:rsidRPr="00DA479C">
        <w:rPr>
          <w:rFonts w:ascii="Consolas" w:eastAsia="Times New Roman" w:hAnsi="Consolas" w:cs="Times New Roman"/>
          <w:color w:val="CE9178"/>
          <w:sz w:val="12"/>
          <w:szCs w:val="12"/>
          <w:lang w:val="en-GB" w:eastAsia="es-ES"/>
        </w:rPr>
        <w:t>"NEW AUTOMATIC COMMAND FOR "</w:t>
      </w:r>
      <w:r w:rsidRPr="00DA479C">
        <w:rPr>
          <w:rFonts w:ascii="Consolas" w:eastAsia="Times New Roman" w:hAnsi="Consolas" w:cs="Times New Roman"/>
          <w:color w:val="FFFFFF"/>
          <w:sz w:val="12"/>
          <w:szCs w:val="12"/>
          <w:lang w:val="en-GB" w:eastAsia="es-ES"/>
        </w:rPr>
        <w:t xml:space="preserve"> </w:t>
      </w:r>
      <w:r w:rsidRPr="00DA479C">
        <w:rPr>
          <w:rFonts w:ascii="Consolas" w:eastAsia="Times New Roman" w:hAnsi="Consolas" w:cs="Times New Roman"/>
          <w:color w:val="D4D4D4"/>
          <w:sz w:val="12"/>
          <w:szCs w:val="12"/>
          <w:lang w:val="en-GB" w:eastAsia="es-ES"/>
        </w:rPr>
        <w:t>+</w:t>
      </w:r>
      <w:r w:rsidRPr="00DA479C">
        <w:rPr>
          <w:rFonts w:ascii="Consolas" w:eastAsia="Times New Roman" w:hAnsi="Consolas" w:cs="Times New Roman"/>
          <w:color w:val="FFFFFF"/>
          <w:sz w:val="12"/>
          <w:szCs w:val="12"/>
          <w:lang w:val="en-GB" w:eastAsia="es-ES"/>
        </w:rPr>
        <w:t xml:space="preserve"> </w:t>
      </w:r>
      <w:r w:rsidRPr="00DA479C">
        <w:rPr>
          <w:rFonts w:ascii="Consolas" w:eastAsia="Times New Roman" w:hAnsi="Consolas" w:cs="Times New Roman"/>
          <w:color w:val="4EC9B0"/>
          <w:sz w:val="12"/>
          <w:szCs w:val="12"/>
          <w:lang w:val="en-GB" w:eastAsia="es-ES"/>
        </w:rPr>
        <w:t>str</w:t>
      </w:r>
      <w:r w:rsidRPr="00DA479C">
        <w:rPr>
          <w:rFonts w:ascii="Consolas" w:eastAsia="Times New Roman" w:hAnsi="Consolas" w:cs="Times New Roman"/>
          <w:color w:val="FFFFFF"/>
          <w:sz w:val="12"/>
          <w:szCs w:val="12"/>
          <w:lang w:val="en-GB" w:eastAsia="es-ES"/>
        </w:rPr>
        <w:t>(</w:t>
      </w:r>
      <w:r w:rsidRPr="00DA479C">
        <w:rPr>
          <w:rFonts w:ascii="Consolas" w:eastAsia="Times New Roman" w:hAnsi="Consolas" w:cs="Times New Roman"/>
          <w:color w:val="9CDCFE"/>
          <w:sz w:val="12"/>
          <w:szCs w:val="12"/>
          <w:lang w:val="en-GB" w:eastAsia="es-ES"/>
        </w:rPr>
        <w:t>missing</w:t>
      </w:r>
      <w:r w:rsidRPr="00DA479C">
        <w:rPr>
          <w:rFonts w:ascii="Consolas" w:eastAsia="Times New Roman" w:hAnsi="Consolas" w:cs="Times New Roman"/>
          <w:color w:val="FFFFFF"/>
          <w:sz w:val="12"/>
          <w:szCs w:val="12"/>
          <w:lang w:val="en-GB" w:eastAsia="es-ES"/>
        </w:rPr>
        <w:t>[</w:t>
      </w:r>
      <w:proofErr w:type="spellStart"/>
      <w:r w:rsidRPr="00DA479C">
        <w:rPr>
          <w:rFonts w:ascii="Consolas" w:eastAsia="Times New Roman" w:hAnsi="Consolas" w:cs="Times New Roman"/>
          <w:color w:val="9CDCFE"/>
          <w:sz w:val="12"/>
          <w:szCs w:val="12"/>
          <w:lang w:val="en-GB" w:eastAsia="es-ES"/>
        </w:rPr>
        <w:t>i</w:t>
      </w:r>
      <w:proofErr w:type="spellEnd"/>
      <w:proofErr w:type="gramStart"/>
      <w:r w:rsidRPr="00DA479C">
        <w:rPr>
          <w:rFonts w:ascii="Consolas" w:eastAsia="Times New Roman" w:hAnsi="Consolas" w:cs="Times New Roman"/>
          <w:color w:val="FFFFFF"/>
          <w:sz w:val="12"/>
          <w:szCs w:val="12"/>
          <w:lang w:val="en-GB" w:eastAsia="es-ES"/>
        </w:rPr>
        <w:t>])</w:t>
      </w:r>
      <w:r w:rsidRPr="00DA479C">
        <w:rPr>
          <w:rFonts w:ascii="Consolas" w:eastAsia="Times New Roman" w:hAnsi="Consolas" w:cs="Times New Roman"/>
          <w:color w:val="D4D4D4"/>
          <w:sz w:val="12"/>
          <w:szCs w:val="12"/>
          <w:lang w:val="en-GB" w:eastAsia="es-ES"/>
        </w:rPr>
        <w:t>+</w:t>
      </w:r>
      <w:proofErr w:type="gramEnd"/>
      <w:r w:rsidRPr="00DA479C">
        <w:rPr>
          <w:rFonts w:ascii="Consolas" w:eastAsia="Times New Roman" w:hAnsi="Consolas" w:cs="Times New Roman"/>
          <w:color w:val="FFFFFF"/>
          <w:sz w:val="12"/>
          <w:szCs w:val="12"/>
          <w:lang w:val="en-GB" w:eastAsia="es-ES"/>
        </w:rPr>
        <w:t xml:space="preserve"> </w:t>
      </w:r>
      <w:r w:rsidRPr="00DA479C">
        <w:rPr>
          <w:rFonts w:ascii="Consolas" w:eastAsia="Times New Roman" w:hAnsi="Consolas" w:cs="Times New Roman"/>
          <w:color w:val="CE9178"/>
          <w:sz w:val="12"/>
          <w:szCs w:val="12"/>
          <w:lang w:val="en-GB" w:eastAsia="es-ES"/>
        </w:rPr>
        <w:t>": "</w:t>
      </w:r>
      <w:r w:rsidRPr="00DA479C">
        <w:rPr>
          <w:rFonts w:ascii="Consolas" w:eastAsia="Times New Roman" w:hAnsi="Consolas" w:cs="Times New Roman"/>
          <w:color w:val="D4D4D4"/>
          <w:sz w:val="12"/>
          <w:szCs w:val="12"/>
          <w:lang w:val="en-GB" w:eastAsia="es-ES"/>
        </w:rPr>
        <w:t>+</w:t>
      </w:r>
      <w:r w:rsidRPr="00DA479C">
        <w:rPr>
          <w:rFonts w:ascii="Consolas" w:eastAsia="Times New Roman" w:hAnsi="Consolas" w:cs="Times New Roman"/>
          <w:color w:val="FFFFFF"/>
          <w:sz w:val="12"/>
          <w:szCs w:val="12"/>
          <w:lang w:val="en-GB" w:eastAsia="es-ES"/>
        </w:rPr>
        <w:t xml:space="preserve"> </w:t>
      </w:r>
      <w:r w:rsidRPr="00DA479C">
        <w:rPr>
          <w:rFonts w:ascii="Consolas" w:eastAsia="Times New Roman" w:hAnsi="Consolas" w:cs="Times New Roman"/>
          <w:color w:val="9CDCFE"/>
          <w:sz w:val="12"/>
          <w:szCs w:val="12"/>
          <w:lang w:val="en-GB" w:eastAsia="es-ES"/>
        </w:rPr>
        <w:t>message</w:t>
      </w:r>
      <w:r w:rsidRPr="00DA479C">
        <w:rPr>
          <w:rFonts w:ascii="Consolas" w:eastAsia="Times New Roman" w:hAnsi="Consolas" w:cs="Times New Roman"/>
          <w:color w:val="FFFFFF"/>
          <w:sz w:val="12"/>
          <w:szCs w:val="12"/>
          <w:lang w:val="en-GB" w:eastAsia="es-ES"/>
        </w:rPr>
        <w:t xml:space="preserve"> </w:t>
      </w:r>
      <w:r w:rsidRPr="00DA479C">
        <w:rPr>
          <w:rFonts w:ascii="Consolas" w:eastAsia="Times New Roman" w:hAnsi="Consolas" w:cs="Times New Roman"/>
          <w:color w:val="D4D4D4"/>
          <w:sz w:val="12"/>
          <w:szCs w:val="12"/>
          <w:lang w:val="en-GB" w:eastAsia="es-ES"/>
        </w:rPr>
        <w:t>+</w:t>
      </w:r>
      <w:r w:rsidRPr="00DA479C">
        <w:rPr>
          <w:rFonts w:ascii="Consolas" w:eastAsia="Times New Roman" w:hAnsi="Consolas" w:cs="Times New Roman"/>
          <w:color w:val="FFFFFF"/>
          <w:sz w:val="12"/>
          <w:szCs w:val="12"/>
          <w:lang w:val="en-GB" w:eastAsia="es-ES"/>
        </w:rPr>
        <w:t xml:space="preserve"> </w:t>
      </w:r>
      <w:r w:rsidRPr="00DA479C">
        <w:rPr>
          <w:rFonts w:ascii="Consolas" w:eastAsia="Times New Roman" w:hAnsi="Consolas" w:cs="Times New Roman"/>
          <w:color w:val="CE9178"/>
          <w:sz w:val="12"/>
          <w:szCs w:val="12"/>
          <w:lang w:val="en-GB" w:eastAsia="es-ES"/>
        </w:rPr>
        <w:t>'</w:t>
      </w:r>
      <w:r w:rsidRPr="00DA479C">
        <w:rPr>
          <w:rFonts w:ascii="Consolas" w:eastAsia="Times New Roman" w:hAnsi="Consolas" w:cs="Times New Roman"/>
          <w:color w:val="569CD6"/>
          <w:sz w:val="12"/>
          <w:szCs w:val="12"/>
          <w:lang w:val="en-GB" w:eastAsia="es-ES"/>
        </w:rPr>
        <w:t>\n</w:t>
      </w:r>
      <w:r w:rsidRPr="00DA479C">
        <w:rPr>
          <w:rFonts w:ascii="Consolas" w:eastAsia="Times New Roman" w:hAnsi="Consolas" w:cs="Times New Roman"/>
          <w:color w:val="CE9178"/>
          <w:sz w:val="12"/>
          <w:szCs w:val="12"/>
          <w:lang w:val="en-GB" w:eastAsia="es-ES"/>
        </w:rPr>
        <w:t>'</w:t>
      </w:r>
      <w:r w:rsidRPr="00DA479C">
        <w:rPr>
          <w:rFonts w:ascii="Consolas" w:eastAsia="Times New Roman" w:hAnsi="Consolas" w:cs="Times New Roman"/>
          <w:color w:val="FFFFFF"/>
          <w:sz w:val="12"/>
          <w:szCs w:val="12"/>
          <w:lang w:val="en-GB" w:eastAsia="es-ES"/>
        </w:rPr>
        <w:t>)</w:t>
      </w:r>
    </w:p>
    <w:p w14:paraId="49D01A70" w14:textId="77777777" w:rsidR="00DA479C" w:rsidRPr="00DA479C" w:rsidRDefault="00DA479C" w:rsidP="00DA479C">
      <w:pPr>
        <w:shd w:val="clear" w:color="auto" w:fill="000000"/>
        <w:spacing w:after="0" w:line="285" w:lineRule="atLeast"/>
        <w:rPr>
          <w:rFonts w:ascii="Consolas" w:eastAsia="Times New Roman" w:hAnsi="Consolas" w:cs="Times New Roman"/>
          <w:color w:val="FFFFFF"/>
          <w:sz w:val="12"/>
          <w:szCs w:val="12"/>
          <w:lang w:val="en-GB" w:eastAsia="es-ES"/>
        </w:rPr>
      </w:pPr>
      <w:r w:rsidRPr="00DA479C">
        <w:rPr>
          <w:rFonts w:ascii="Consolas" w:eastAsia="Times New Roman" w:hAnsi="Consolas" w:cs="Times New Roman"/>
          <w:color w:val="FFFFFF"/>
          <w:sz w:val="12"/>
          <w:szCs w:val="12"/>
          <w:lang w:val="en-GB" w:eastAsia="es-ES"/>
        </w:rPr>
        <w:t xml:space="preserve">            </w:t>
      </w:r>
    </w:p>
    <w:p w14:paraId="4F931CD8" w14:textId="77777777" w:rsidR="00DA479C" w:rsidRPr="00DA479C" w:rsidRDefault="00DA479C" w:rsidP="00DA479C">
      <w:pPr>
        <w:shd w:val="clear" w:color="auto" w:fill="000000"/>
        <w:spacing w:after="0" w:line="285" w:lineRule="atLeast"/>
        <w:rPr>
          <w:rFonts w:ascii="Consolas" w:eastAsia="Times New Roman" w:hAnsi="Consolas" w:cs="Times New Roman"/>
          <w:color w:val="FFFFFF"/>
          <w:sz w:val="12"/>
          <w:szCs w:val="12"/>
          <w:lang w:val="en-GB" w:eastAsia="es-ES"/>
        </w:rPr>
      </w:pPr>
      <w:r w:rsidRPr="00DA479C">
        <w:rPr>
          <w:rFonts w:ascii="Consolas" w:eastAsia="Times New Roman" w:hAnsi="Consolas" w:cs="Times New Roman"/>
          <w:color w:val="FFFFFF"/>
          <w:sz w:val="12"/>
          <w:szCs w:val="12"/>
          <w:lang w:val="en-GB" w:eastAsia="es-ES"/>
        </w:rPr>
        <w:t xml:space="preserve">            </w:t>
      </w:r>
    </w:p>
    <w:p w14:paraId="59C6625C" w14:textId="77777777" w:rsidR="00DA479C" w:rsidRPr="00DA479C" w:rsidRDefault="00DA479C" w:rsidP="00DA479C">
      <w:pPr>
        <w:shd w:val="clear" w:color="auto" w:fill="000000"/>
        <w:spacing w:after="0" w:line="285" w:lineRule="atLeast"/>
        <w:rPr>
          <w:rFonts w:ascii="Consolas" w:eastAsia="Times New Roman" w:hAnsi="Consolas" w:cs="Times New Roman"/>
          <w:color w:val="FFFFFF"/>
          <w:sz w:val="12"/>
          <w:szCs w:val="12"/>
          <w:lang w:val="en-GB" w:eastAsia="es-ES"/>
        </w:rPr>
      </w:pPr>
      <w:r w:rsidRPr="00DA479C">
        <w:rPr>
          <w:rFonts w:ascii="Consolas" w:eastAsia="Times New Roman" w:hAnsi="Consolas" w:cs="Times New Roman"/>
          <w:color w:val="FFFFFF"/>
          <w:sz w:val="12"/>
          <w:szCs w:val="12"/>
          <w:lang w:val="en-GB" w:eastAsia="es-ES"/>
        </w:rPr>
        <w:t xml:space="preserve">            </w:t>
      </w:r>
      <w:r w:rsidRPr="00DA479C">
        <w:rPr>
          <w:rFonts w:ascii="Consolas" w:eastAsia="Times New Roman" w:hAnsi="Consolas" w:cs="Times New Roman"/>
          <w:color w:val="7CA668"/>
          <w:sz w:val="12"/>
          <w:szCs w:val="12"/>
          <w:lang w:val="en-GB" w:eastAsia="es-ES"/>
        </w:rPr>
        <w:t># Save new automatic commands</w:t>
      </w:r>
    </w:p>
    <w:p w14:paraId="2AB83FBC" w14:textId="77777777" w:rsidR="00DA479C" w:rsidRPr="00DA479C" w:rsidRDefault="00DA479C" w:rsidP="00DA479C">
      <w:pPr>
        <w:shd w:val="clear" w:color="auto" w:fill="000000"/>
        <w:spacing w:after="0" w:line="285" w:lineRule="atLeast"/>
        <w:rPr>
          <w:rFonts w:ascii="Consolas" w:eastAsia="Times New Roman" w:hAnsi="Consolas" w:cs="Times New Roman"/>
          <w:color w:val="FFFFFF"/>
          <w:sz w:val="12"/>
          <w:szCs w:val="12"/>
          <w:lang w:val="en-GB" w:eastAsia="es-ES"/>
        </w:rPr>
      </w:pPr>
      <w:r w:rsidRPr="00DA479C">
        <w:rPr>
          <w:rFonts w:ascii="Consolas" w:eastAsia="Times New Roman" w:hAnsi="Consolas" w:cs="Times New Roman"/>
          <w:color w:val="FFFFFF"/>
          <w:sz w:val="12"/>
          <w:szCs w:val="12"/>
          <w:lang w:val="en-GB" w:eastAsia="es-ES"/>
        </w:rPr>
        <w:lastRenderedPageBreak/>
        <w:t xml:space="preserve">            </w:t>
      </w:r>
      <w:proofErr w:type="spellStart"/>
      <w:proofErr w:type="gramStart"/>
      <w:r w:rsidRPr="00DA479C">
        <w:rPr>
          <w:rFonts w:ascii="Consolas" w:eastAsia="Times New Roman" w:hAnsi="Consolas" w:cs="Times New Roman"/>
          <w:color w:val="9CDCFE"/>
          <w:sz w:val="12"/>
          <w:szCs w:val="12"/>
          <w:lang w:val="en-GB" w:eastAsia="es-ES"/>
        </w:rPr>
        <w:t>self</w:t>
      </w:r>
      <w:r w:rsidRPr="00DA479C">
        <w:rPr>
          <w:rFonts w:ascii="Consolas" w:eastAsia="Times New Roman" w:hAnsi="Consolas" w:cs="Times New Roman"/>
          <w:color w:val="FFFFFF"/>
          <w:sz w:val="12"/>
          <w:szCs w:val="12"/>
          <w:lang w:val="en-GB" w:eastAsia="es-ES"/>
        </w:rPr>
        <w:t>.</w:t>
      </w:r>
      <w:r w:rsidRPr="00DA479C">
        <w:rPr>
          <w:rFonts w:ascii="Consolas" w:eastAsia="Times New Roman" w:hAnsi="Consolas" w:cs="Times New Roman"/>
          <w:color w:val="9CDCFE"/>
          <w:sz w:val="12"/>
          <w:szCs w:val="12"/>
          <w:lang w:val="en-GB" w:eastAsia="es-ES"/>
        </w:rPr>
        <w:t>autocmds</w:t>
      </w:r>
      <w:proofErr w:type="spellEnd"/>
      <w:proofErr w:type="gramEnd"/>
      <w:r w:rsidRPr="00DA479C">
        <w:rPr>
          <w:rFonts w:ascii="Consolas" w:eastAsia="Times New Roman" w:hAnsi="Consolas" w:cs="Times New Roman"/>
          <w:color w:val="FFFFFF"/>
          <w:sz w:val="12"/>
          <w:szCs w:val="12"/>
          <w:lang w:val="en-GB" w:eastAsia="es-ES"/>
        </w:rPr>
        <w:t xml:space="preserve">   </w:t>
      </w:r>
      <w:r w:rsidRPr="00DA479C">
        <w:rPr>
          <w:rFonts w:ascii="Consolas" w:eastAsia="Times New Roman" w:hAnsi="Consolas" w:cs="Times New Roman"/>
          <w:color w:val="D4D4D4"/>
          <w:sz w:val="12"/>
          <w:szCs w:val="12"/>
          <w:lang w:val="en-GB" w:eastAsia="es-ES"/>
        </w:rPr>
        <w:t>=</w:t>
      </w:r>
      <w:r w:rsidRPr="00DA479C">
        <w:rPr>
          <w:rFonts w:ascii="Consolas" w:eastAsia="Times New Roman" w:hAnsi="Consolas" w:cs="Times New Roman"/>
          <w:color w:val="FFFFFF"/>
          <w:sz w:val="12"/>
          <w:szCs w:val="12"/>
          <w:lang w:val="en-GB" w:eastAsia="es-ES"/>
        </w:rPr>
        <w:t xml:space="preserve"> </w:t>
      </w:r>
      <w:proofErr w:type="spellStart"/>
      <w:r w:rsidRPr="00DA479C">
        <w:rPr>
          <w:rFonts w:ascii="Consolas" w:eastAsia="Times New Roman" w:hAnsi="Consolas" w:cs="Times New Roman"/>
          <w:color w:val="9CDCFE"/>
          <w:sz w:val="12"/>
          <w:szCs w:val="12"/>
          <w:lang w:val="en-GB" w:eastAsia="es-ES"/>
        </w:rPr>
        <w:t>autocmds</w:t>
      </w:r>
      <w:proofErr w:type="spellEnd"/>
      <w:r w:rsidRPr="00DA479C">
        <w:rPr>
          <w:rFonts w:ascii="Consolas" w:eastAsia="Times New Roman" w:hAnsi="Consolas" w:cs="Times New Roman"/>
          <w:color w:val="FFFFFF"/>
          <w:sz w:val="12"/>
          <w:szCs w:val="12"/>
          <w:lang w:val="en-GB" w:eastAsia="es-ES"/>
        </w:rPr>
        <w:t xml:space="preserve">    </w:t>
      </w:r>
    </w:p>
    <w:p w14:paraId="7971E0BE" w14:textId="77777777" w:rsidR="00DA479C" w:rsidRPr="00DA479C" w:rsidRDefault="00DA479C" w:rsidP="00DA479C">
      <w:pPr>
        <w:shd w:val="clear" w:color="auto" w:fill="000000"/>
        <w:spacing w:after="0" w:line="285" w:lineRule="atLeast"/>
        <w:rPr>
          <w:rFonts w:ascii="Consolas" w:eastAsia="Times New Roman" w:hAnsi="Consolas" w:cs="Times New Roman"/>
          <w:color w:val="FFFFFF"/>
          <w:sz w:val="12"/>
          <w:szCs w:val="12"/>
          <w:lang w:val="en-GB" w:eastAsia="es-ES"/>
        </w:rPr>
      </w:pPr>
      <w:r w:rsidRPr="00DA479C">
        <w:rPr>
          <w:rFonts w:ascii="Consolas" w:eastAsia="Times New Roman" w:hAnsi="Consolas" w:cs="Times New Roman"/>
          <w:color w:val="FFFFFF"/>
          <w:sz w:val="12"/>
          <w:szCs w:val="12"/>
          <w:lang w:val="en-GB" w:eastAsia="es-ES"/>
        </w:rPr>
        <w:t xml:space="preserve">            </w:t>
      </w:r>
    </w:p>
    <w:p w14:paraId="20C7C3E0" w14:textId="77777777" w:rsidR="00DA479C" w:rsidRPr="00DA479C" w:rsidRDefault="00DA479C" w:rsidP="00DA479C">
      <w:pPr>
        <w:shd w:val="clear" w:color="auto" w:fill="000000"/>
        <w:spacing w:after="0" w:line="285" w:lineRule="atLeast"/>
        <w:rPr>
          <w:rFonts w:ascii="Consolas" w:eastAsia="Times New Roman" w:hAnsi="Consolas" w:cs="Times New Roman"/>
          <w:color w:val="FFFFFF"/>
          <w:sz w:val="12"/>
          <w:szCs w:val="12"/>
          <w:lang w:val="en-GB" w:eastAsia="es-ES"/>
        </w:rPr>
      </w:pPr>
      <w:r w:rsidRPr="00DA479C">
        <w:rPr>
          <w:rFonts w:ascii="Consolas" w:eastAsia="Times New Roman" w:hAnsi="Consolas" w:cs="Times New Roman"/>
          <w:color w:val="FFFFFF"/>
          <w:sz w:val="12"/>
          <w:szCs w:val="12"/>
          <w:lang w:val="en-GB" w:eastAsia="es-ES"/>
        </w:rPr>
        <w:t xml:space="preserve">            </w:t>
      </w:r>
      <w:r w:rsidRPr="00DA479C">
        <w:rPr>
          <w:rFonts w:ascii="Consolas" w:eastAsia="Times New Roman" w:hAnsi="Consolas" w:cs="Times New Roman"/>
          <w:color w:val="7CA668"/>
          <w:sz w:val="12"/>
          <w:szCs w:val="12"/>
          <w:lang w:val="en-GB" w:eastAsia="es-ES"/>
        </w:rPr>
        <w:t># Activate new automatic commands</w:t>
      </w:r>
    </w:p>
    <w:p w14:paraId="2AB21CC0" w14:textId="77777777" w:rsidR="00DA479C" w:rsidRPr="00DA479C" w:rsidRDefault="00DA479C" w:rsidP="00DA479C">
      <w:pPr>
        <w:shd w:val="clear" w:color="auto" w:fill="000000"/>
        <w:spacing w:after="0" w:line="285" w:lineRule="atLeast"/>
        <w:rPr>
          <w:rFonts w:ascii="Consolas" w:eastAsia="Times New Roman" w:hAnsi="Consolas" w:cs="Times New Roman"/>
          <w:color w:val="FFFFFF"/>
          <w:sz w:val="12"/>
          <w:szCs w:val="12"/>
          <w:lang w:val="en-GB" w:eastAsia="es-ES"/>
        </w:rPr>
      </w:pPr>
      <w:r w:rsidRPr="00DA479C">
        <w:rPr>
          <w:rFonts w:ascii="Consolas" w:eastAsia="Times New Roman" w:hAnsi="Consolas" w:cs="Times New Roman"/>
          <w:color w:val="FFFFFF"/>
          <w:sz w:val="12"/>
          <w:szCs w:val="12"/>
          <w:lang w:val="en-GB" w:eastAsia="es-ES"/>
        </w:rPr>
        <w:t xml:space="preserve">            </w:t>
      </w:r>
      <w:proofErr w:type="spellStart"/>
      <w:r w:rsidRPr="00DA479C">
        <w:rPr>
          <w:rFonts w:ascii="Consolas" w:eastAsia="Times New Roman" w:hAnsi="Consolas" w:cs="Times New Roman"/>
          <w:color w:val="9CDCFE"/>
          <w:sz w:val="12"/>
          <w:szCs w:val="12"/>
          <w:lang w:val="en-GB" w:eastAsia="es-ES"/>
        </w:rPr>
        <w:t>self</w:t>
      </w:r>
      <w:r w:rsidRPr="00DA479C">
        <w:rPr>
          <w:rFonts w:ascii="Consolas" w:eastAsia="Times New Roman" w:hAnsi="Consolas" w:cs="Times New Roman"/>
          <w:color w:val="FFFFFF"/>
          <w:sz w:val="12"/>
          <w:szCs w:val="12"/>
          <w:lang w:val="en-GB" w:eastAsia="es-ES"/>
        </w:rPr>
        <w:t>.</w:t>
      </w:r>
      <w:r w:rsidRPr="00DA479C">
        <w:rPr>
          <w:rFonts w:ascii="Consolas" w:eastAsia="Times New Roman" w:hAnsi="Consolas" w:cs="Times New Roman"/>
          <w:color w:val="9CDCFE"/>
          <w:sz w:val="12"/>
          <w:szCs w:val="12"/>
          <w:lang w:val="en-GB" w:eastAsia="es-ES"/>
        </w:rPr>
        <w:t>new_autocmd</w:t>
      </w:r>
      <w:proofErr w:type="spellEnd"/>
      <w:r w:rsidRPr="00DA479C">
        <w:rPr>
          <w:rFonts w:ascii="Consolas" w:eastAsia="Times New Roman" w:hAnsi="Consolas" w:cs="Times New Roman"/>
          <w:color w:val="FFFFFF"/>
          <w:sz w:val="12"/>
          <w:szCs w:val="12"/>
          <w:lang w:val="en-GB" w:eastAsia="es-ES"/>
        </w:rPr>
        <w:t xml:space="preserve"> </w:t>
      </w:r>
      <w:r w:rsidRPr="00DA479C">
        <w:rPr>
          <w:rFonts w:ascii="Consolas" w:eastAsia="Times New Roman" w:hAnsi="Consolas" w:cs="Times New Roman"/>
          <w:color w:val="D4D4D4"/>
          <w:sz w:val="12"/>
          <w:szCs w:val="12"/>
          <w:lang w:val="en-GB" w:eastAsia="es-ES"/>
        </w:rPr>
        <w:t>=</w:t>
      </w:r>
      <w:r w:rsidRPr="00DA479C">
        <w:rPr>
          <w:rFonts w:ascii="Consolas" w:eastAsia="Times New Roman" w:hAnsi="Consolas" w:cs="Times New Roman"/>
          <w:color w:val="FFFFFF"/>
          <w:sz w:val="12"/>
          <w:szCs w:val="12"/>
          <w:lang w:val="en-GB" w:eastAsia="es-ES"/>
        </w:rPr>
        <w:t xml:space="preserve"> </w:t>
      </w:r>
      <w:r w:rsidRPr="00DA479C">
        <w:rPr>
          <w:rFonts w:ascii="Consolas" w:eastAsia="Times New Roman" w:hAnsi="Consolas" w:cs="Times New Roman"/>
          <w:color w:val="569CD6"/>
          <w:sz w:val="12"/>
          <w:szCs w:val="12"/>
          <w:lang w:val="en-GB" w:eastAsia="es-ES"/>
        </w:rPr>
        <w:t>True</w:t>
      </w:r>
    </w:p>
    <w:p w14:paraId="0E05CA52" w14:textId="77777777" w:rsidR="00DA479C" w:rsidRPr="00DA479C" w:rsidRDefault="00DA479C" w:rsidP="00DA479C">
      <w:pPr>
        <w:shd w:val="clear" w:color="auto" w:fill="000000"/>
        <w:spacing w:after="0" w:line="285" w:lineRule="atLeast"/>
        <w:rPr>
          <w:rFonts w:ascii="Consolas" w:eastAsia="Times New Roman" w:hAnsi="Consolas" w:cs="Times New Roman"/>
          <w:color w:val="FFFFFF"/>
          <w:sz w:val="12"/>
          <w:szCs w:val="12"/>
          <w:lang w:val="en-GB" w:eastAsia="es-ES"/>
        </w:rPr>
      </w:pPr>
    </w:p>
    <w:p w14:paraId="0F2F53BB" w14:textId="77777777" w:rsidR="00DA479C" w:rsidRPr="00DA479C" w:rsidRDefault="00DA479C" w:rsidP="00DA479C">
      <w:pPr>
        <w:shd w:val="clear" w:color="auto" w:fill="000000"/>
        <w:spacing w:after="0" w:line="285" w:lineRule="atLeast"/>
        <w:rPr>
          <w:rFonts w:ascii="Consolas" w:eastAsia="Times New Roman" w:hAnsi="Consolas" w:cs="Times New Roman"/>
          <w:color w:val="FFFFFF"/>
          <w:sz w:val="12"/>
          <w:szCs w:val="12"/>
          <w:lang w:val="en-GB" w:eastAsia="es-ES"/>
        </w:rPr>
      </w:pPr>
      <w:r w:rsidRPr="00DA479C">
        <w:rPr>
          <w:rFonts w:ascii="Consolas" w:eastAsia="Times New Roman" w:hAnsi="Consolas" w:cs="Times New Roman"/>
          <w:color w:val="FFFFFF"/>
          <w:sz w:val="12"/>
          <w:szCs w:val="12"/>
          <w:lang w:val="en-GB" w:eastAsia="es-ES"/>
        </w:rPr>
        <w:t xml:space="preserve">        </w:t>
      </w:r>
      <w:r w:rsidRPr="00DA479C">
        <w:rPr>
          <w:rFonts w:ascii="Consolas" w:eastAsia="Times New Roman" w:hAnsi="Consolas" w:cs="Times New Roman"/>
          <w:color w:val="C586C0"/>
          <w:sz w:val="12"/>
          <w:szCs w:val="12"/>
          <w:lang w:val="en-GB" w:eastAsia="es-ES"/>
        </w:rPr>
        <w:t>else</w:t>
      </w:r>
      <w:r w:rsidRPr="00DA479C">
        <w:rPr>
          <w:rFonts w:ascii="Consolas" w:eastAsia="Times New Roman" w:hAnsi="Consolas" w:cs="Times New Roman"/>
          <w:color w:val="FFFFFF"/>
          <w:sz w:val="12"/>
          <w:szCs w:val="12"/>
          <w:lang w:val="en-GB" w:eastAsia="es-ES"/>
        </w:rPr>
        <w:t>:</w:t>
      </w:r>
    </w:p>
    <w:p w14:paraId="25ABD94B" w14:textId="77777777" w:rsidR="00DA479C" w:rsidRPr="00DA479C" w:rsidRDefault="00DA479C" w:rsidP="00DA479C">
      <w:pPr>
        <w:shd w:val="clear" w:color="auto" w:fill="000000"/>
        <w:spacing w:after="0" w:line="285" w:lineRule="atLeast"/>
        <w:rPr>
          <w:rFonts w:ascii="Consolas" w:eastAsia="Times New Roman" w:hAnsi="Consolas" w:cs="Times New Roman"/>
          <w:color w:val="FFFFFF"/>
          <w:sz w:val="12"/>
          <w:szCs w:val="12"/>
          <w:lang w:val="en-GB" w:eastAsia="es-ES"/>
        </w:rPr>
      </w:pPr>
    </w:p>
    <w:p w14:paraId="4CBBDA1A" w14:textId="77777777" w:rsidR="00DA479C" w:rsidRPr="00DA479C" w:rsidRDefault="00DA479C" w:rsidP="00DA479C">
      <w:pPr>
        <w:shd w:val="clear" w:color="auto" w:fill="000000"/>
        <w:spacing w:after="0" w:line="285" w:lineRule="atLeast"/>
        <w:rPr>
          <w:rFonts w:ascii="Consolas" w:eastAsia="Times New Roman" w:hAnsi="Consolas" w:cs="Times New Roman"/>
          <w:color w:val="FFFFFF"/>
          <w:sz w:val="12"/>
          <w:szCs w:val="12"/>
          <w:lang w:val="en-GB" w:eastAsia="es-ES"/>
        </w:rPr>
      </w:pPr>
      <w:r w:rsidRPr="00DA479C">
        <w:rPr>
          <w:rFonts w:ascii="Consolas" w:eastAsia="Times New Roman" w:hAnsi="Consolas" w:cs="Times New Roman"/>
          <w:color w:val="FFFFFF"/>
          <w:sz w:val="12"/>
          <w:szCs w:val="12"/>
          <w:lang w:val="en-GB" w:eastAsia="es-ES"/>
        </w:rPr>
        <w:t xml:space="preserve">            </w:t>
      </w:r>
      <w:r w:rsidRPr="00DA479C">
        <w:rPr>
          <w:rFonts w:ascii="Consolas" w:eastAsia="Times New Roman" w:hAnsi="Consolas" w:cs="Times New Roman"/>
          <w:color w:val="7CA668"/>
          <w:sz w:val="12"/>
          <w:szCs w:val="12"/>
          <w:lang w:val="en-GB" w:eastAsia="es-ES"/>
        </w:rPr>
        <w:t># No new automatic command</w:t>
      </w:r>
    </w:p>
    <w:p w14:paraId="5DAAF8B3" w14:textId="77777777" w:rsidR="00DA479C" w:rsidRPr="00DA479C" w:rsidRDefault="00DA479C" w:rsidP="00DA479C">
      <w:pPr>
        <w:shd w:val="clear" w:color="auto" w:fill="000000"/>
        <w:spacing w:after="0" w:line="285" w:lineRule="atLeast"/>
        <w:rPr>
          <w:rFonts w:ascii="Consolas" w:eastAsia="Times New Roman" w:hAnsi="Consolas" w:cs="Times New Roman"/>
          <w:color w:val="FFFFFF"/>
          <w:sz w:val="12"/>
          <w:szCs w:val="12"/>
          <w:lang w:val="en-GB" w:eastAsia="es-ES"/>
        </w:rPr>
      </w:pPr>
      <w:r w:rsidRPr="00DA479C">
        <w:rPr>
          <w:rFonts w:ascii="Consolas" w:eastAsia="Times New Roman" w:hAnsi="Consolas" w:cs="Times New Roman"/>
          <w:color w:val="FFFFFF"/>
          <w:sz w:val="12"/>
          <w:szCs w:val="12"/>
          <w:lang w:val="en-GB" w:eastAsia="es-ES"/>
        </w:rPr>
        <w:t xml:space="preserve">            </w:t>
      </w:r>
      <w:proofErr w:type="spellStart"/>
      <w:r w:rsidRPr="00DA479C">
        <w:rPr>
          <w:rFonts w:ascii="Consolas" w:eastAsia="Times New Roman" w:hAnsi="Consolas" w:cs="Times New Roman"/>
          <w:color w:val="9CDCFE"/>
          <w:sz w:val="12"/>
          <w:szCs w:val="12"/>
          <w:lang w:val="en-GB" w:eastAsia="es-ES"/>
        </w:rPr>
        <w:t>self</w:t>
      </w:r>
      <w:r w:rsidRPr="00DA479C">
        <w:rPr>
          <w:rFonts w:ascii="Consolas" w:eastAsia="Times New Roman" w:hAnsi="Consolas" w:cs="Times New Roman"/>
          <w:color w:val="FFFFFF"/>
          <w:sz w:val="12"/>
          <w:szCs w:val="12"/>
          <w:lang w:val="en-GB" w:eastAsia="es-ES"/>
        </w:rPr>
        <w:t>.</w:t>
      </w:r>
      <w:r w:rsidRPr="00DA479C">
        <w:rPr>
          <w:rFonts w:ascii="Consolas" w:eastAsia="Times New Roman" w:hAnsi="Consolas" w:cs="Times New Roman"/>
          <w:color w:val="9CDCFE"/>
          <w:sz w:val="12"/>
          <w:szCs w:val="12"/>
          <w:lang w:val="en-GB" w:eastAsia="es-ES"/>
        </w:rPr>
        <w:t>new_autocmd</w:t>
      </w:r>
      <w:proofErr w:type="spellEnd"/>
      <w:r w:rsidRPr="00DA479C">
        <w:rPr>
          <w:rFonts w:ascii="Consolas" w:eastAsia="Times New Roman" w:hAnsi="Consolas" w:cs="Times New Roman"/>
          <w:color w:val="FFFFFF"/>
          <w:sz w:val="12"/>
          <w:szCs w:val="12"/>
          <w:lang w:val="en-GB" w:eastAsia="es-ES"/>
        </w:rPr>
        <w:t xml:space="preserve"> </w:t>
      </w:r>
      <w:r w:rsidRPr="00DA479C">
        <w:rPr>
          <w:rFonts w:ascii="Consolas" w:eastAsia="Times New Roman" w:hAnsi="Consolas" w:cs="Times New Roman"/>
          <w:color w:val="D4D4D4"/>
          <w:sz w:val="12"/>
          <w:szCs w:val="12"/>
          <w:lang w:val="en-GB" w:eastAsia="es-ES"/>
        </w:rPr>
        <w:t>=</w:t>
      </w:r>
      <w:r w:rsidRPr="00DA479C">
        <w:rPr>
          <w:rFonts w:ascii="Consolas" w:eastAsia="Times New Roman" w:hAnsi="Consolas" w:cs="Times New Roman"/>
          <w:color w:val="FFFFFF"/>
          <w:sz w:val="12"/>
          <w:szCs w:val="12"/>
          <w:lang w:val="en-GB" w:eastAsia="es-ES"/>
        </w:rPr>
        <w:t xml:space="preserve"> </w:t>
      </w:r>
      <w:r w:rsidRPr="00DA479C">
        <w:rPr>
          <w:rFonts w:ascii="Consolas" w:eastAsia="Times New Roman" w:hAnsi="Consolas" w:cs="Times New Roman"/>
          <w:color w:val="569CD6"/>
          <w:sz w:val="12"/>
          <w:szCs w:val="12"/>
          <w:lang w:val="en-GB" w:eastAsia="es-ES"/>
        </w:rPr>
        <w:t>False</w:t>
      </w:r>
    </w:p>
    <w:p w14:paraId="0313E264" w14:textId="77777777" w:rsidR="00DA479C" w:rsidRPr="00DA479C" w:rsidRDefault="00DA479C" w:rsidP="00DA479C">
      <w:pPr>
        <w:shd w:val="clear" w:color="auto" w:fill="000000"/>
        <w:spacing w:after="0" w:line="285" w:lineRule="atLeast"/>
        <w:rPr>
          <w:rFonts w:ascii="Consolas" w:eastAsia="Times New Roman" w:hAnsi="Consolas" w:cs="Times New Roman"/>
          <w:color w:val="FFFFFF"/>
          <w:sz w:val="12"/>
          <w:szCs w:val="12"/>
          <w:lang w:val="en-GB" w:eastAsia="es-ES"/>
        </w:rPr>
      </w:pPr>
      <w:r w:rsidRPr="00DA479C">
        <w:rPr>
          <w:rFonts w:ascii="Consolas" w:eastAsia="Times New Roman" w:hAnsi="Consolas" w:cs="Times New Roman"/>
          <w:color w:val="FFFFFF"/>
          <w:sz w:val="12"/>
          <w:szCs w:val="12"/>
          <w:lang w:val="en-GB" w:eastAsia="es-ES"/>
        </w:rPr>
        <w:t xml:space="preserve">            </w:t>
      </w:r>
      <w:proofErr w:type="spellStart"/>
      <w:r w:rsidRPr="00DA479C">
        <w:rPr>
          <w:rFonts w:ascii="Consolas" w:eastAsia="Times New Roman" w:hAnsi="Consolas" w:cs="Times New Roman"/>
          <w:color w:val="9CDCFE"/>
          <w:sz w:val="12"/>
          <w:szCs w:val="12"/>
          <w:lang w:val="en-GB" w:eastAsia="es-ES"/>
        </w:rPr>
        <w:t>autocmds</w:t>
      </w:r>
      <w:proofErr w:type="spellEnd"/>
      <w:r w:rsidRPr="00DA479C">
        <w:rPr>
          <w:rFonts w:ascii="Consolas" w:eastAsia="Times New Roman" w:hAnsi="Consolas" w:cs="Times New Roman"/>
          <w:color w:val="FFFFFF"/>
          <w:sz w:val="12"/>
          <w:szCs w:val="12"/>
          <w:lang w:val="en-GB" w:eastAsia="es-ES"/>
        </w:rPr>
        <w:t xml:space="preserve">         </w:t>
      </w:r>
      <w:r w:rsidRPr="00DA479C">
        <w:rPr>
          <w:rFonts w:ascii="Consolas" w:eastAsia="Times New Roman" w:hAnsi="Consolas" w:cs="Times New Roman"/>
          <w:color w:val="D4D4D4"/>
          <w:sz w:val="12"/>
          <w:szCs w:val="12"/>
          <w:lang w:val="en-GB" w:eastAsia="es-ES"/>
        </w:rPr>
        <w:t>=</w:t>
      </w:r>
      <w:r w:rsidRPr="00DA479C">
        <w:rPr>
          <w:rFonts w:ascii="Consolas" w:eastAsia="Times New Roman" w:hAnsi="Consolas" w:cs="Times New Roman"/>
          <w:color w:val="FFFFFF"/>
          <w:sz w:val="12"/>
          <w:szCs w:val="12"/>
          <w:lang w:val="en-GB" w:eastAsia="es-ES"/>
        </w:rPr>
        <w:t xml:space="preserve"> </w:t>
      </w:r>
      <w:r w:rsidRPr="00DA479C">
        <w:rPr>
          <w:rFonts w:ascii="Consolas" w:eastAsia="Times New Roman" w:hAnsi="Consolas" w:cs="Times New Roman"/>
          <w:color w:val="569CD6"/>
          <w:sz w:val="12"/>
          <w:szCs w:val="12"/>
          <w:lang w:val="en-GB" w:eastAsia="es-ES"/>
        </w:rPr>
        <w:t>None</w:t>
      </w:r>
    </w:p>
    <w:p w14:paraId="2CE0D75E" w14:textId="77777777" w:rsidR="00DA479C" w:rsidRPr="00DA479C" w:rsidRDefault="00DA479C" w:rsidP="00DA479C">
      <w:pPr>
        <w:shd w:val="clear" w:color="auto" w:fill="000000"/>
        <w:spacing w:after="0" w:line="285" w:lineRule="atLeast"/>
        <w:rPr>
          <w:rFonts w:ascii="Consolas" w:eastAsia="Times New Roman" w:hAnsi="Consolas" w:cs="Times New Roman"/>
          <w:color w:val="FFFFFF"/>
          <w:sz w:val="12"/>
          <w:szCs w:val="12"/>
          <w:lang w:val="en-GB" w:eastAsia="es-ES"/>
        </w:rPr>
      </w:pPr>
    </w:p>
    <w:p w14:paraId="48B2FE1A" w14:textId="77777777" w:rsidR="00DA479C" w:rsidRPr="00DA479C" w:rsidRDefault="00DA479C" w:rsidP="00DA479C">
      <w:pPr>
        <w:shd w:val="clear" w:color="auto" w:fill="000000"/>
        <w:spacing w:after="0" w:line="285" w:lineRule="atLeast"/>
        <w:rPr>
          <w:rFonts w:ascii="Consolas" w:eastAsia="Times New Roman" w:hAnsi="Consolas" w:cs="Times New Roman"/>
          <w:color w:val="FFFFFF"/>
          <w:sz w:val="12"/>
          <w:szCs w:val="12"/>
          <w:lang w:val="en-GB" w:eastAsia="es-ES"/>
        </w:rPr>
      </w:pPr>
      <w:r w:rsidRPr="00DA479C">
        <w:rPr>
          <w:rFonts w:ascii="Consolas" w:eastAsia="Times New Roman" w:hAnsi="Consolas" w:cs="Times New Roman"/>
          <w:color w:val="FFFFFF"/>
          <w:sz w:val="12"/>
          <w:szCs w:val="12"/>
          <w:lang w:val="en-GB" w:eastAsia="es-ES"/>
        </w:rPr>
        <w:t xml:space="preserve">            </w:t>
      </w:r>
      <w:r w:rsidRPr="00DA479C">
        <w:rPr>
          <w:rFonts w:ascii="Consolas" w:eastAsia="Times New Roman" w:hAnsi="Consolas" w:cs="Times New Roman"/>
          <w:color w:val="7CA668"/>
          <w:sz w:val="12"/>
          <w:szCs w:val="12"/>
          <w:lang w:val="en-GB" w:eastAsia="es-ES"/>
        </w:rPr>
        <w:t># Inform</w:t>
      </w:r>
    </w:p>
    <w:p w14:paraId="15CB0AD5" w14:textId="77777777" w:rsidR="00DA479C" w:rsidRPr="00DA479C" w:rsidRDefault="00DA479C" w:rsidP="00DA479C">
      <w:pPr>
        <w:shd w:val="clear" w:color="auto" w:fill="000000"/>
        <w:spacing w:after="0" w:line="285" w:lineRule="atLeast"/>
        <w:rPr>
          <w:rFonts w:ascii="Consolas" w:eastAsia="Times New Roman" w:hAnsi="Consolas" w:cs="Times New Roman"/>
          <w:color w:val="FFFFFF"/>
          <w:sz w:val="12"/>
          <w:szCs w:val="12"/>
          <w:lang w:val="en-GB" w:eastAsia="es-ES"/>
        </w:rPr>
      </w:pPr>
      <w:r w:rsidRPr="00DA479C">
        <w:rPr>
          <w:rFonts w:ascii="Consolas" w:eastAsia="Times New Roman" w:hAnsi="Consolas" w:cs="Times New Roman"/>
          <w:color w:val="FFFFFF"/>
          <w:sz w:val="12"/>
          <w:szCs w:val="12"/>
          <w:lang w:val="en-GB" w:eastAsia="es-ES"/>
        </w:rPr>
        <w:t xml:space="preserve">            </w:t>
      </w:r>
      <w:proofErr w:type="gramStart"/>
      <w:r w:rsidRPr="00DA479C">
        <w:rPr>
          <w:rFonts w:ascii="Consolas" w:eastAsia="Times New Roman" w:hAnsi="Consolas" w:cs="Times New Roman"/>
          <w:color w:val="DCDCAA"/>
          <w:sz w:val="12"/>
          <w:szCs w:val="12"/>
          <w:lang w:val="en-GB" w:eastAsia="es-ES"/>
        </w:rPr>
        <w:t>print</w:t>
      </w:r>
      <w:r w:rsidRPr="00DA479C">
        <w:rPr>
          <w:rFonts w:ascii="Consolas" w:eastAsia="Times New Roman" w:hAnsi="Consolas" w:cs="Times New Roman"/>
          <w:color w:val="FFFFFF"/>
          <w:sz w:val="12"/>
          <w:szCs w:val="12"/>
          <w:lang w:val="en-GB" w:eastAsia="es-ES"/>
        </w:rPr>
        <w:t>(</w:t>
      </w:r>
      <w:proofErr w:type="gramEnd"/>
      <w:r w:rsidRPr="00DA479C">
        <w:rPr>
          <w:rFonts w:ascii="Consolas" w:eastAsia="Times New Roman" w:hAnsi="Consolas" w:cs="Times New Roman"/>
          <w:color w:val="CE9178"/>
          <w:sz w:val="12"/>
          <w:szCs w:val="12"/>
          <w:lang w:val="en-GB" w:eastAsia="es-ES"/>
        </w:rPr>
        <w:t>"...ALL ROVERS HAVE CURRENTLY AN AUTOMATIC COMMAND ALREDY...</w:t>
      </w:r>
      <w:r w:rsidRPr="00DA479C">
        <w:rPr>
          <w:rFonts w:ascii="Consolas" w:eastAsia="Times New Roman" w:hAnsi="Consolas" w:cs="Times New Roman"/>
          <w:color w:val="569CD6"/>
          <w:sz w:val="12"/>
          <w:szCs w:val="12"/>
          <w:lang w:val="en-GB" w:eastAsia="es-ES"/>
        </w:rPr>
        <w:t>\n</w:t>
      </w:r>
      <w:r w:rsidRPr="00DA479C">
        <w:rPr>
          <w:rFonts w:ascii="Consolas" w:eastAsia="Times New Roman" w:hAnsi="Consolas" w:cs="Times New Roman"/>
          <w:color w:val="CE9178"/>
          <w:sz w:val="12"/>
          <w:szCs w:val="12"/>
          <w:lang w:val="en-GB" w:eastAsia="es-ES"/>
        </w:rPr>
        <w:t>"</w:t>
      </w:r>
      <w:r w:rsidRPr="00DA479C">
        <w:rPr>
          <w:rFonts w:ascii="Consolas" w:eastAsia="Times New Roman" w:hAnsi="Consolas" w:cs="Times New Roman"/>
          <w:color w:val="FFFFFF"/>
          <w:sz w:val="12"/>
          <w:szCs w:val="12"/>
          <w:lang w:val="en-GB" w:eastAsia="es-ES"/>
        </w:rPr>
        <w:t>)</w:t>
      </w:r>
    </w:p>
    <w:p w14:paraId="296B499F" w14:textId="77777777" w:rsidR="00DA479C" w:rsidRPr="00DA479C" w:rsidRDefault="00DA479C" w:rsidP="00DA479C">
      <w:pPr>
        <w:shd w:val="clear" w:color="auto" w:fill="000000"/>
        <w:spacing w:after="0" w:line="285" w:lineRule="atLeast"/>
        <w:rPr>
          <w:rFonts w:ascii="Consolas" w:eastAsia="Times New Roman" w:hAnsi="Consolas" w:cs="Times New Roman"/>
          <w:color w:val="FFFFFF"/>
          <w:sz w:val="12"/>
          <w:szCs w:val="12"/>
          <w:lang w:val="en-GB" w:eastAsia="es-ES"/>
        </w:rPr>
      </w:pPr>
      <w:r w:rsidRPr="00DA479C">
        <w:rPr>
          <w:rFonts w:ascii="Consolas" w:eastAsia="Times New Roman" w:hAnsi="Consolas" w:cs="Times New Roman"/>
          <w:color w:val="FFFFFF"/>
          <w:sz w:val="12"/>
          <w:szCs w:val="12"/>
          <w:lang w:val="en-GB" w:eastAsia="es-ES"/>
        </w:rPr>
        <w:t xml:space="preserve">            </w:t>
      </w:r>
      <w:proofErr w:type="gramStart"/>
      <w:r w:rsidRPr="00DA479C">
        <w:rPr>
          <w:rFonts w:ascii="Consolas" w:eastAsia="Times New Roman" w:hAnsi="Consolas" w:cs="Times New Roman"/>
          <w:color w:val="DCDCAA"/>
          <w:sz w:val="12"/>
          <w:szCs w:val="12"/>
          <w:lang w:val="en-GB" w:eastAsia="es-ES"/>
        </w:rPr>
        <w:t>print</w:t>
      </w:r>
      <w:r w:rsidRPr="00DA479C">
        <w:rPr>
          <w:rFonts w:ascii="Consolas" w:eastAsia="Times New Roman" w:hAnsi="Consolas" w:cs="Times New Roman"/>
          <w:color w:val="FFFFFF"/>
          <w:sz w:val="12"/>
          <w:szCs w:val="12"/>
          <w:lang w:val="en-GB" w:eastAsia="es-ES"/>
        </w:rPr>
        <w:t>(</w:t>
      </w:r>
      <w:proofErr w:type="gramEnd"/>
      <w:r w:rsidRPr="00DA479C">
        <w:rPr>
          <w:rFonts w:ascii="Consolas" w:eastAsia="Times New Roman" w:hAnsi="Consolas" w:cs="Times New Roman"/>
          <w:color w:val="CE9178"/>
          <w:sz w:val="12"/>
          <w:szCs w:val="12"/>
          <w:lang w:val="en-GB" w:eastAsia="es-ES"/>
        </w:rPr>
        <w:t>"...NO NEW AUTOMATIC COMMAND WILL BE GENERATED...</w:t>
      </w:r>
      <w:r w:rsidRPr="00DA479C">
        <w:rPr>
          <w:rFonts w:ascii="Consolas" w:eastAsia="Times New Roman" w:hAnsi="Consolas" w:cs="Times New Roman"/>
          <w:color w:val="569CD6"/>
          <w:sz w:val="12"/>
          <w:szCs w:val="12"/>
          <w:lang w:val="en-GB" w:eastAsia="es-ES"/>
        </w:rPr>
        <w:t>\n</w:t>
      </w:r>
      <w:r w:rsidRPr="00DA479C">
        <w:rPr>
          <w:rFonts w:ascii="Consolas" w:eastAsia="Times New Roman" w:hAnsi="Consolas" w:cs="Times New Roman"/>
          <w:color w:val="CE9178"/>
          <w:sz w:val="12"/>
          <w:szCs w:val="12"/>
          <w:lang w:val="en-GB" w:eastAsia="es-ES"/>
        </w:rPr>
        <w:t>"</w:t>
      </w:r>
      <w:r w:rsidRPr="00DA479C">
        <w:rPr>
          <w:rFonts w:ascii="Consolas" w:eastAsia="Times New Roman" w:hAnsi="Consolas" w:cs="Times New Roman"/>
          <w:color w:val="FFFFFF"/>
          <w:sz w:val="12"/>
          <w:szCs w:val="12"/>
          <w:lang w:val="en-GB" w:eastAsia="es-ES"/>
        </w:rPr>
        <w:t>)</w:t>
      </w:r>
    </w:p>
    <w:p w14:paraId="13F4341A" w14:textId="77777777" w:rsidR="00DA479C" w:rsidRPr="00DA479C" w:rsidRDefault="00DA479C" w:rsidP="009240A6">
      <w:pPr>
        <w:keepNext/>
        <w:shd w:val="clear" w:color="auto" w:fill="000000"/>
        <w:spacing w:after="0" w:line="285" w:lineRule="atLeast"/>
        <w:rPr>
          <w:rFonts w:ascii="Consolas" w:eastAsia="Times New Roman" w:hAnsi="Consolas" w:cs="Times New Roman"/>
          <w:color w:val="FFFFFF"/>
          <w:sz w:val="12"/>
          <w:szCs w:val="12"/>
          <w:lang w:val="en-GB" w:eastAsia="es-ES"/>
        </w:rPr>
      </w:pPr>
      <w:r w:rsidRPr="00DA479C">
        <w:rPr>
          <w:rFonts w:ascii="Consolas" w:eastAsia="Times New Roman" w:hAnsi="Consolas" w:cs="Times New Roman"/>
          <w:color w:val="FFFFFF"/>
          <w:sz w:val="12"/>
          <w:szCs w:val="12"/>
          <w:lang w:val="en-GB" w:eastAsia="es-ES"/>
        </w:rPr>
        <w:t xml:space="preserve">        </w:t>
      </w:r>
    </w:p>
    <w:p w14:paraId="3E79A284" w14:textId="31E4B1EF" w:rsidR="00DA479C" w:rsidRPr="00C17551" w:rsidRDefault="009240A6" w:rsidP="009240A6">
      <w:pPr>
        <w:pStyle w:val="Descripcin"/>
        <w:rPr>
          <w:lang w:val="es-ES"/>
        </w:rPr>
      </w:pPr>
      <w:bookmarkStart w:id="62" w:name="_Toc155292092"/>
      <w:r w:rsidRPr="00C17551">
        <w:rPr>
          <w:lang w:val="es-ES"/>
        </w:rPr>
        <w:t xml:space="preserve">Fig. </w:t>
      </w:r>
      <w:r>
        <w:fldChar w:fldCharType="begin"/>
      </w:r>
      <w:r w:rsidRPr="00C17551">
        <w:rPr>
          <w:lang w:val="es-ES"/>
        </w:rPr>
        <w:instrText xml:space="preserve"> SEQ Fig. \* ARABIC </w:instrText>
      </w:r>
      <w:r>
        <w:fldChar w:fldCharType="separate"/>
      </w:r>
      <w:r w:rsidR="00DA2C59" w:rsidRPr="00C17551">
        <w:rPr>
          <w:noProof/>
          <w:lang w:val="es-ES"/>
        </w:rPr>
        <w:t>7</w:t>
      </w:r>
      <w:r>
        <w:fldChar w:fldCharType="end"/>
      </w:r>
      <w:r w:rsidRPr="00C17551">
        <w:rPr>
          <w:lang w:val="es-ES"/>
        </w:rPr>
        <w:t>. Código de la función</w:t>
      </w:r>
      <w:bookmarkEnd w:id="62"/>
    </w:p>
    <w:p w14:paraId="2D1840CC" w14:textId="66394785" w:rsidR="000C225B" w:rsidRDefault="00136D98" w:rsidP="00B35371">
      <w:pPr>
        <w:rPr>
          <w:lang w:val="es-ES"/>
        </w:rPr>
      </w:pPr>
      <w:r>
        <w:rPr>
          <w:lang w:val="es-ES"/>
        </w:rPr>
        <w:t xml:space="preserve">Tras este flujo lógico, se </w:t>
      </w:r>
      <w:r w:rsidR="00763032">
        <w:rPr>
          <w:lang w:val="es-ES"/>
        </w:rPr>
        <w:t xml:space="preserve">guarda el secuenciador en la base de datos, se envía por </w:t>
      </w:r>
      <w:proofErr w:type="spellStart"/>
      <w:r w:rsidR="00763032">
        <w:rPr>
          <w:lang w:val="es-ES"/>
        </w:rPr>
        <w:t>mqtt</w:t>
      </w:r>
      <w:proofErr w:type="spellEnd"/>
      <w:r w:rsidR="00763032">
        <w:rPr>
          <w:lang w:val="es-ES"/>
        </w:rPr>
        <w:t xml:space="preserve"> al </w:t>
      </w:r>
      <w:proofErr w:type="spellStart"/>
      <w:r w:rsidR="00763032">
        <w:rPr>
          <w:lang w:val="es-ES"/>
        </w:rPr>
        <w:t>topic</w:t>
      </w:r>
      <w:proofErr w:type="spellEnd"/>
      <w:r w:rsidR="00763032">
        <w:rPr>
          <w:lang w:val="es-ES"/>
        </w:rPr>
        <w:t xml:space="preserve"> II15/</w:t>
      </w:r>
      <w:proofErr w:type="spellStart"/>
      <w:r w:rsidR="00763032">
        <w:rPr>
          <w:lang w:val="es-ES"/>
        </w:rPr>
        <w:t>Commands</w:t>
      </w:r>
      <w:proofErr w:type="spellEnd"/>
      <w:r w:rsidR="00013BAD">
        <w:rPr>
          <w:lang w:val="es-ES"/>
        </w:rPr>
        <w:t xml:space="preserve"> (aunque, previamente, se envía un JSON con un campo “</w:t>
      </w:r>
      <w:proofErr w:type="spellStart"/>
      <w:r w:rsidR="00B35371">
        <w:rPr>
          <w:lang w:val="es-ES"/>
        </w:rPr>
        <w:t>I</w:t>
      </w:r>
      <w:r w:rsidR="00013BAD">
        <w:rPr>
          <w:lang w:val="es-ES"/>
        </w:rPr>
        <w:t>nfo</w:t>
      </w:r>
      <w:proofErr w:type="spellEnd"/>
      <w:r w:rsidR="00013BAD">
        <w:rPr>
          <w:lang w:val="es-ES"/>
        </w:rPr>
        <w:t>”</w:t>
      </w:r>
      <w:r w:rsidR="003F630D">
        <w:rPr>
          <w:lang w:val="es-ES"/>
        </w:rPr>
        <w:t xml:space="preserve"> de valor “</w:t>
      </w:r>
      <w:proofErr w:type="spellStart"/>
      <w:r w:rsidR="003F630D">
        <w:rPr>
          <w:lang w:val="es-ES"/>
        </w:rPr>
        <w:t>sending</w:t>
      </w:r>
      <w:proofErr w:type="spellEnd"/>
      <w:r w:rsidR="003F630D">
        <w:rPr>
          <w:lang w:val="es-ES"/>
        </w:rPr>
        <w:t>”</w:t>
      </w:r>
      <w:r w:rsidR="00B35371">
        <w:rPr>
          <w:lang w:val="es-ES"/>
        </w:rPr>
        <w:t xml:space="preserve"> que permita a </w:t>
      </w:r>
      <w:proofErr w:type="spellStart"/>
      <w:r w:rsidR="00B35371">
        <w:rPr>
          <w:lang w:val="es-ES"/>
        </w:rPr>
        <w:t>Node</w:t>
      </w:r>
      <w:proofErr w:type="spellEnd"/>
      <w:r w:rsidR="00B35371">
        <w:rPr>
          <w:lang w:val="es-ES"/>
        </w:rPr>
        <w:t>-RED el correcto procesado de la trama</w:t>
      </w:r>
      <w:r w:rsidR="000C225B">
        <w:rPr>
          <w:lang w:val="es-ES"/>
        </w:rPr>
        <w:t>.</w:t>
      </w:r>
    </w:p>
    <w:p w14:paraId="624707FC" w14:textId="315DA137" w:rsidR="00E773D3" w:rsidRPr="00E773D3" w:rsidRDefault="000C225B" w:rsidP="005A56FE">
      <w:pPr>
        <w:rPr>
          <w:lang w:val="es-ES"/>
        </w:rPr>
      </w:pPr>
      <w:r>
        <w:rPr>
          <w:lang w:val="es-ES"/>
        </w:rPr>
        <w:t xml:space="preserve">Con </w:t>
      </w:r>
      <w:proofErr w:type="spellStart"/>
      <w:r>
        <w:rPr>
          <w:lang w:val="es-ES"/>
        </w:rPr>
        <w:t>send_</w:t>
      </w:r>
      <w:proofErr w:type="gramStart"/>
      <w:r>
        <w:rPr>
          <w:lang w:val="es-ES"/>
        </w:rPr>
        <w:t>cmd</w:t>
      </w:r>
      <w:proofErr w:type="spellEnd"/>
      <w:r>
        <w:rPr>
          <w:lang w:val="es-ES"/>
        </w:rPr>
        <w:t>(</w:t>
      </w:r>
      <w:proofErr w:type="gramEnd"/>
      <w:r>
        <w:rPr>
          <w:lang w:val="es-ES"/>
        </w:rPr>
        <w:t xml:space="preserve">), </w:t>
      </w:r>
      <w:r w:rsidR="00B35371">
        <w:rPr>
          <w:lang w:val="es-ES"/>
        </w:rPr>
        <w:t xml:space="preserve">se transmite el comando por </w:t>
      </w:r>
      <w:proofErr w:type="spellStart"/>
      <w:r w:rsidR="00B35371">
        <w:rPr>
          <w:lang w:val="es-ES"/>
        </w:rPr>
        <w:t>LoRa</w:t>
      </w:r>
      <w:proofErr w:type="spellEnd"/>
      <w:r w:rsidR="00B35371">
        <w:rPr>
          <w:lang w:val="es-ES"/>
        </w:rPr>
        <w:t xml:space="preserve"> a los </w:t>
      </w:r>
      <w:proofErr w:type="spellStart"/>
      <w:r w:rsidR="00B35371">
        <w:rPr>
          <w:lang w:val="es-ES"/>
        </w:rPr>
        <w:t>rovers</w:t>
      </w:r>
      <w:proofErr w:type="spellEnd"/>
      <w:r>
        <w:rPr>
          <w:lang w:val="es-ES"/>
        </w:rPr>
        <w:t xml:space="preserve"> </w:t>
      </w:r>
      <w:r w:rsidR="00950F88">
        <w:rPr>
          <w:lang w:val="es-ES"/>
        </w:rPr>
        <w:t>s</w:t>
      </w:r>
      <w:r w:rsidR="00B35A16">
        <w:rPr>
          <w:lang w:val="es-ES"/>
        </w:rPr>
        <w:t>i el estado es de emergencia o ha terminado una tarea</w:t>
      </w:r>
      <w:r w:rsidR="00950F88">
        <w:rPr>
          <w:lang w:val="es-ES"/>
        </w:rPr>
        <w:t xml:space="preserve">. </w:t>
      </w:r>
      <w:r w:rsidR="00C82B9E">
        <w:rPr>
          <w:lang w:val="es-ES"/>
        </w:rPr>
        <w:t>En caso de haber terminado una tarea, se actualiza la lista de sitios explorados</w:t>
      </w:r>
      <w:r w:rsidR="00B35A16">
        <w:rPr>
          <w:lang w:val="es-ES"/>
        </w:rPr>
        <w:t xml:space="preserve"> </w:t>
      </w:r>
      <w:r w:rsidR="002D3BE1">
        <w:rPr>
          <w:lang w:val="es-ES"/>
        </w:rPr>
        <w:t xml:space="preserve">con </w:t>
      </w:r>
      <w:proofErr w:type="spellStart"/>
      <w:r w:rsidR="002D3BE1">
        <w:rPr>
          <w:lang w:val="es-ES"/>
        </w:rPr>
        <w:t>update</w:t>
      </w:r>
      <w:r w:rsidR="00B35A16">
        <w:rPr>
          <w:lang w:val="es-ES"/>
        </w:rPr>
        <w:t>_explored</w:t>
      </w:r>
      <w:proofErr w:type="spellEnd"/>
      <w:r w:rsidR="002D3BE1">
        <w:rPr>
          <w:lang w:val="es-ES"/>
        </w:rPr>
        <w:t xml:space="preserve"> y el </w:t>
      </w:r>
      <w:r w:rsidR="00B35A16">
        <w:rPr>
          <w:lang w:val="es-ES"/>
        </w:rPr>
        <w:t>secuenciador</w:t>
      </w:r>
      <w:r w:rsidR="002D3BE1">
        <w:rPr>
          <w:lang w:val="es-ES"/>
        </w:rPr>
        <w:t xml:space="preserve">, con </w:t>
      </w:r>
      <w:proofErr w:type="spellStart"/>
      <w:r w:rsidR="002D3BE1">
        <w:rPr>
          <w:lang w:val="es-ES"/>
        </w:rPr>
        <w:t>update_sequencer</w:t>
      </w:r>
      <w:proofErr w:type="spellEnd"/>
      <w:r w:rsidR="002D3BE1">
        <w:rPr>
          <w:lang w:val="es-ES"/>
        </w:rPr>
        <w:t>.</w:t>
      </w:r>
      <w:r w:rsidR="000B553B">
        <w:rPr>
          <w:lang w:val="es-ES"/>
        </w:rPr>
        <w:t xml:space="preserve"> Si el </w:t>
      </w:r>
      <w:proofErr w:type="spellStart"/>
      <w:r w:rsidR="000B553B">
        <w:rPr>
          <w:lang w:val="es-ES"/>
        </w:rPr>
        <w:t>rover</w:t>
      </w:r>
      <w:proofErr w:type="spellEnd"/>
      <w:r w:rsidR="000B553B">
        <w:rPr>
          <w:lang w:val="es-ES"/>
        </w:rPr>
        <w:t xml:space="preserve"> no tiene tareas, se actualiza el valor de </w:t>
      </w:r>
      <w:proofErr w:type="spellStart"/>
      <w:r w:rsidR="000B553B">
        <w:rPr>
          <w:lang w:val="es-ES"/>
        </w:rPr>
        <w:t>pending</w:t>
      </w:r>
      <w:proofErr w:type="spellEnd"/>
      <w:r w:rsidR="000B553B">
        <w:rPr>
          <w:lang w:val="es-ES"/>
        </w:rPr>
        <w:t xml:space="preserve">. </w:t>
      </w:r>
      <w:r w:rsidR="00012911">
        <w:rPr>
          <w:lang w:val="es-ES"/>
        </w:rPr>
        <w:t xml:space="preserve">Para el envío de la tarea, </w:t>
      </w:r>
      <w:r w:rsidR="009C668F">
        <w:rPr>
          <w:lang w:val="es-ES"/>
        </w:rPr>
        <w:t xml:space="preserve">se invoca al actualizador de tareas </w:t>
      </w:r>
      <w:proofErr w:type="spellStart"/>
      <w:r w:rsidR="009C668F">
        <w:rPr>
          <w:lang w:val="es-ES"/>
        </w:rPr>
        <w:t>update_rover_task</w:t>
      </w:r>
      <w:proofErr w:type="spellEnd"/>
      <w:r w:rsidR="009C668F">
        <w:rPr>
          <w:lang w:val="es-ES"/>
        </w:rPr>
        <w:t xml:space="preserve">, así como </w:t>
      </w:r>
      <w:r w:rsidR="00A4061F">
        <w:rPr>
          <w:lang w:val="es-ES"/>
        </w:rPr>
        <w:t>se actualizan las distancias</w:t>
      </w:r>
      <w:r w:rsidR="00E773D3">
        <w:rPr>
          <w:rStyle w:val="Refdenotaalpie"/>
          <w:lang w:val="es-ES"/>
        </w:rPr>
        <w:footnoteReference w:id="6"/>
      </w:r>
      <w:r w:rsidR="00A4061F">
        <w:rPr>
          <w:lang w:val="es-ES"/>
        </w:rPr>
        <w:t xml:space="preserve"> y el valor de </w:t>
      </w:r>
      <w:proofErr w:type="spellStart"/>
      <w:r w:rsidR="00A4061F">
        <w:rPr>
          <w:lang w:val="es-ES"/>
        </w:rPr>
        <w:t>timeout</w:t>
      </w:r>
      <w:proofErr w:type="spellEnd"/>
      <w:r w:rsidR="00A4061F">
        <w:rPr>
          <w:lang w:val="es-ES"/>
        </w:rPr>
        <w:t xml:space="preserve">. </w:t>
      </w:r>
    </w:p>
    <w:p w14:paraId="4111D197" w14:textId="4B0C16F8" w:rsidR="00B62228" w:rsidRPr="00E773D3" w:rsidRDefault="00B62228" w:rsidP="005A56FE">
      <w:pPr>
        <w:rPr>
          <w:lang w:val="es-ES"/>
        </w:rPr>
      </w:pPr>
      <w:r>
        <w:rPr>
          <w:lang w:val="es-ES"/>
        </w:rPr>
        <w:t xml:space="preserve">Todas las funciones anteriores se van invocando secuencialmente en el bucle principal, tal y como se muestra en </w:t>
      </w:r>
      <w:r w:rsidR="00DA7049">
        <w:rPr>
          <w:lang w:val="es-ES"/>
        </w:rPr>
        <w:t>la imagen inicial.</w:t>
      </w:r>
    </w:p>
    <w:p w14:paraId="5EF01DEE" w14:textId="0B53E28D" w:rsidR="00B35A16" w:rsidRPr="005448C2" w:rsidRDefault="00550E93" w:rsidP="00550E93">
      <w:pPr>
        <w:rPr>
          <w:lang w:val="es-ES"/>
        </w:rPr>
      </w:pPr>
      <w:r>
        <w:rPr>
          <w:lang w:val="es-ES"/>
        </w:rPr>
        <w:t>Para concluir, cabe recalcar que es necesario c</w:t>
      </w:r>
      <w:r w:rsidR="00B35A16" w:rsidRPr="005448C2">
        <w:rPr>
          <w:lang w:val="es-ES"/>
        </w:rPr>
        <w:t>rea</w:t>
      </w:r>
      <w:r>
        <w:rPr>
          <w:lang w:val="es-ES"/>
        </w:rPr>
        <w:t>r dos</w:t>
      </w:r>
      <w:r w:rsidR="00B35A16" w:rsidRPr="005448C2">
        <w:rPr>
          <w:lang w:val="es-ES"/>
        </w:rPr>
        <w:t xml:space="preserve"> </w:t>
      </w:r>
      <w:proofErr w:type="spellStart"/>
      <w:r w:rsidR="00B35A16" w:rsidRPr="005448C2">
        <w:rPr>
          <w:lang w:val="es-ES"/>
        </w:rPr>
        <w:t>threads</w:t>
      </w:r>
      <w:proofErr w:type="spellEnd"/>
      <w:r>
        <w:rPr>
          <w:lang w:val="es-ES"/>
        </w:rPr>
        <w:t>,</w:t>
      </w:r>
      <w:r w:rsidR="00B35A16" w:rsidRPr="005448C2">
        <w:rPr>
          <w:lang w:val="es-ES"/>
        </w:rPr>
        <w:t xml:space="preserve"> de central y</w:t>
      </w:r>
      <w:r w:rsidR="00B35A16">
        <w:rPr>
          <w:lang w:val="es-ES"/>
        </w:rPr>
        <w:t xml:space="preserve"> serial</w:t>
      </w:r>
      <w:r>
        <w:rPr>
          <w:lang w:val="es-ES"/>
        </w:rPr>
        <w:t xml:space="preserve">, </w:t>
      </w:r>
      <w:r w:rsidR="00F63174">
        <w:rPr>
          <w:lang w:val="es-ES"/>
        </w:rPr>
        <w:t xml:space="preserve">para </w:t>
      </w:r>
      <w:r w:rsidR="00066F73">
        <w:rPr>
          <w:lang w:val="es-ES"/>
        </w:rPr>
        <w:t xml:space="preserve">evitar que se bloquee el script al </w:t>
      </w:r>
      <w:r w:rsidR="00D730A6">
        <w:rPr>
          <w:lang w:val="es-ES"/>
        </w:rPr>
        <w:t xml:space="preserve">ejecutar </w:t>
      </w:r>
      <w:r w:rsidR="00BA2FEB">
        <w:rPr>
          <w:lang w:val="es-ES"/>
        </w:rPr>
        <w:t>el bucle</w:t>
      </w:r>
      <w:r w:rsidR="00F63174">
        <w:rPr>
          <w:lang w:val="es-ES"/>
        </w:rPr>
        <w:t xml:space="preserve"> </w:t>
      </w:r>
      <w:r w:rsidR="00F248D3">
        <w:rPr>
          <w:lang w:val="es-ES"/>
        </w:rPr>
        <w:t xml:space="preserve">de lectura serial </w:t>
      </w:r>
      <w:r w:rsidR="00720CBF">
        <w:rPr>
          <w:lang w:val="es-ES"/>
        </w:rPr>
        <w:t xml:space="preserve">y el bucle de la lógica de la central. </w:t>
      </w:r>
    </w:p>
    <w:p w14:paraId="752346E5" w14:textId="7CF63DDC" w:rsidR="00E84682" w:rsidRPr="00E84682" w:rsidRDefault="00393AB2" w:rsidP="00E84682">
      <w:pPr>
        <w:pStyle w:val="Ttulo3"/>
        <w:rPr>
          <w:lang w:val="es-ES"/>
        </w:rPr>
      </w:pPr>
      <w:bookmarkStart w:id="63" w:name="_Toc155292134"/>
      <w:r>
        <w:rPr>
          <w:lang w:val="es-ES"/>
        </w:rPr>
        <w:t>Render 3D</w:t>
      </w:r>
      <w:bookmarkEnd w:id="63"/>
      <w:r w:rsidR="00F027E9">
        <w:rPr>
          <w:lang w:val="es-ES"/>
        </w:rPr>
        <w:t xml:space="preserve"> </w:t>
      </w:r>
    </w:p>
    <w:p w14:paraId="0079AAA6" w14:textId="77777777" w:rsidR="00CB286F" w:rsidRDefault="00E84682" w:rsidP="00797C62">
      <w:pPr>
        <w:rPr>
          <w:lang w:val="es-ES"/>
        </w:rPr>
      </w:pPr>
      <w:r>
        <w:rPr>
          <w:lang w:val="es-ES"/>
        </w:rPr>
        <w:t>Este</w:t>
      </w:r>
      <w:r w:rsidRPr="00E84682">
        <w:rPr>
          <w:lang w:val="es-ES"/>
        </w:rPr>
        <w:t xml:space="preserve"> código utiliza </w:t>
      </w:r>
      <w:proofErr w:type="spellStart"/>
      <w:r w:rsidRPr="00E84682">
        <w:rPr>
          <w:lang w:val="es-ES"/>
        </w:rPr>
        <w:t>Flask</w:t>
      </w:r>
      <w:proofErr w:type="spellEnd"/>
      <w:r w:rsidRPr="00E84682">
        <w:rPr>
          <w:lang w:val="es-ES"/>
        </w:rPr>
        <w:t xml:space="preserve"> y </w:t>
      </w:r>
      <w:proofErr w:type="spellStart"/>
      <w:r w:rsidRPr="00E84682">
        <w:rPr>
          <w:lang w:val="es-ES"/>
        </w:rPr>
        <w:t>Dash</w:t>
      </w:r>
      <w:proofErr w:type="spellEnd"/>
      <w:r w:rsidRPr="00E84682">
        <w:rPr>
          <w:lang w:val="es-ES"/>
        </w:rPr>
        <w:t xml:space="preserve"> para crear una aplicación web interactiva que muestra un render de un planeta</w:t>
      </w:r>
      <w:r w:rsidR="00B31DA2">
        <w:rPr>
          <w:lang w:val="es-ES"/>
        </w:rPr>
        <w:t xml:space="preserve"> y tres opciones de visualización</w:t>
      </w:r>
      <w:r w:rsidRPr="00E84682">
        <w:rPr>
          <w:lang w:val="es-ES"/>
        </w:rPr>
        <w:t>.</w:t>
      </w:r>
    </w:p>
    <w:p w14:paraId="5CA1F61A" w14:textId="5D80FA51" w:rsidR="006C18DE" w:rsidRDefault="003D69E0" w:rsidP="006C18DE">
      <w:pPr>
        <w:pStyle w:val="Prrafodelista"/>
        <w:numPr>
          <w:ilvl w:val="0"/>
          <w:numId w:val="10"/>
        </w:numPr>
        <w:rPr>
          <w:lang w:val="es-ES"/>
        </w:rPr>
      </w:pPr>
      <w:proofErr w:type="spellStart"/>
      <w:r>
        <w:rPr>
          <w:lang w:val="es-ES"/>
        </w:rPr>
        <w:t>Sequencer</w:t>
      </w:r>
      <w:proofErr w:type="spellEnd"/>
      <w:r>
        <w:rPr>
          <w:lang w:val="es-ES"/>
        </w:rPr>
        <w:t xml:space="preserve">: con las tareas actuales del secuenciador. </w:t>
      </w:r>
      <w:r w:rsidR="006C18DE">
        <w:rPr>
          <w:lang w:val="es-ES"/>
        </w:rPr>
        <w:t xml:space="preserve">Posee un </w:t>
      </w:r>
      <w:proofErr w:type="spellStart"/>
      <w:r w:rsidR="006C18DE">
        <w:rPr>
          <w:lang w:val="es-ES"/>
        </w:rPr>
        <w:t>tooltip</w:t>
      </w:r>
      <w:proofErr w:type="spellEnd"/>
      <w:r w:rsidR="006C18DE">
        <w:rPr>
          <w:lang w:val="es-ES"/>
        </w:rPr>
        <w:t xml:space="preserve"> con el robot asignado a esa ubicación</w:t>
      </w:r>
    </w:p>
    <w:p w14:paraId="540A78CB" w14:textId="2840D943" w:rsidR="006C18DE" w:rsidRDefault="00647BAB" w:rsidP="006C18DE">
      <w:pPr>
        <w:pStyle w:val="Prrafodelista"/>
        <w:numPr>
          <w:ilvl w:val="0"/>
          <w:numId w:val="10"/>
        </w:numPr>
        <w:rPr>
          <w:lang w:val="es-ES"/>
        </w:rPr>
      </w:pPr>
      <w:proofErr w:type="spellStart"/>
      <w:r>
        <w:rPr>
          <w:lang w:val="es-ES"/>
        </w:rPr>
        <w:t>Current</w:t>
      </w:r>
      <w:proofErr w:type="spellEnd"/>
      <w:r>
        <w:rPr>
          <w:lang w:val="es-ES"/>
        </w:rPr>
        <w:t xml:space="preserve"> </w:t>
      </w:r>
      <w:proofErr w:type="spellStart"/>
      <w:r>
        <w:rPr>
          <w:lang w:val="es-ES"/>
        </w:rPr>
        <w:t>tasks</w:t>
      </w:r>
      <w:proofErr w:type="spellEnd"/>
      <w:r>
        <w:rPr>
          <w:lang w:val="es-ES"/>
        </w:rPr>
        <w:t>: muestra las tareas actuales</w:t>
      </w:r>
      <w:r w:rsidR="00F67681">
        <w:rPr>
          <w:lang w:val="es-ES"/>
        </w:rPr>
        <w:t xml:space="preserve">, con el </w:t>
      </w:r>
      <w:proofErr w:type="spellStart"/>
      <w:r w:rsidR="00F67681">
        <w:rPr>
          <w:lang w:val="es-ES"/>
        </w:rPr>
        <w:t>tooltip</w:t>
      </w:r>
      <w:proofErr w:type="spellEnd"/>
      <w:r w:rsidR="00F67681">
        <w:rPr>
          <w:lang w:val="es-ES"/>
        </w:rPr>
        <w:t xml:space="preserve"> correspondiente al </w:t>
      </w:r>
      <w:proofErr w:type="spellStart"/>
      <w:r w:rsidR="00F67681">
        <w:rPr>
          <w:lang w:val="es-ES"/>
        </w:rPr>
        <w:t>rover</w:t>
      </w:r>
      <w:proofErr w:type="spellEnd"/>
    </w:p>
    <w:p w14:paraId="3A1F8E19" w14:textId="35D492AC" w:rsidR="00F67681" w:rsidRDefault="00F67681" w:rsidP="006C18DE">
      <w:pPr>
        <w:pStyle w:val="Prrafodelista"/>
        <w:numPr>
          <w:ilvl w:val="0"/>
          <w:numId w:val="10"/>
        </w:numPr>
        <w:rPr>
          <w:lang w:val="es-ES"/>
        </w:rPr>
      </w:pPr>
      <w:proofErr w:type="spellStart"/>
      <w:r>
        <w:rPr>
          <w:lang w:val="es-ES"/>
        </w:rPr>
        <w:t>Explored</w:t>
      </w:r>
      <w:proofErr w:type="spellEnd"/>
      <w:r>
        <w:rPr>
          <w:lang w:val="es-ES"/>
        </w:rPr>
        <w:t xml:space="preserve"> </w:t>
      </w:r>
      <w:proofErr w:type="spellStart"/>
      <w:r>
        <w:rPr>
          <w:lang w:val="es-ES"/>
        </w:rPr>
        <w:t>map</w:t>
      </w:r>
      <w:proofErr w:type="spellEnd"/>
      <w:r>
        <w:rPr>
          <w:lang w:val="es-ES"/>
        </w:rPr>
        <w:t xml:space="preserve">: </w:t>
      </w:r>
      <w:r w:rsidR="00FA60E8">
        <w:rPr>
          <w:lang w:val="es-ES"/>
        </w:rPr>
        <w:t>genera los puntos de las tareas ya realizadas</w:t>
      </w:r>
      <w:r w:rsidR="00E01C84">
        <w:rPr>
          <w:lang w:val="es-ES"/>
        </w:rPr>
        <w:t>,</w:t>
      </w:r>
      <w:r w:rsidR="00661C14">
        <w:rPr>
          <w:lang w:val="es-ES"/>
        </w:rPr>
        <w:t xml:space="preserve"> así como el </w:t>
      </w:r>
      <w:proofErr w:type="spellStart"/>
      <w:r w:rsidR="00661C14">
        <w:rPr>
          <w:lang w:val="es-ES"/>
        </w:rPr>
        <w:t>tooltip</w:t>
      </w:r>
      <w:proofErr w:type="spellEnd"/>
      <w:r w:rsidR="00661C14">
        <w:rPr>
          <w:lang w:val="es-ES"/>
        </w:rPr>
        <w:t xml:space="preserve"> correspondiente.</w:t>
      </w:r>
    </w:p>
    <w:p w14:paraId="741CEFA1" w14:textId="2319121D" w:rsidR="00797C62" w:rsidRPr="00CB286F" w:rsidRDefault="00661C14" w:rsidP="00CB286F">
      <w:pPr>
        <w:rPr>
          <w:lang w:val="es-ES"/>
        </w:rPr>
      </w:pPr>
      <w:r>
        <w:rPr>
          <w:lang w:val="es-ES"/>
        </w:rPr>
        <w:t xml:space="preserve">En esencia, </w:t>
      </w:r>
      <w:r w:rsidR="00527DDC">
        <w:rPr>
          <w:lang w:val="es-ES"/>
        </w:rPr>
        <w:t>hay una sección de configuración inicial</w:t>
      </w:r>
      <w:r w:rsidR="00AF373A">
        <w:rPr>
          <w:lang w:val="es-ES"/>
        </w:rPr>
        <w:t xml:space="preserve">, </w:t>
      </w:r>
      <w:r w:rsidR="008F7F4A">
        <w:rPr>
          <w:lang w:val="es-ES"/>
        </w:rPr>
        <w:t xml:space="preserve">donde se </w:t>
      </w:r>
      <w:r w:rsidR="00E84682" w:rsidRPr="00CB286F">
        <w:rPr>
          <w:lang w:val="es-ES"/>
        </w:rPr>
        <w:t xml:space="preserve">manejan la obtención y procesamiento de datos, mientras que el </w:t>
      </w:r>
      <w:proofErr w:type="spellStart"/>
      <w:r w:rsidR="00E84682" w:rsidRPr="00CB286F">
        <w:rPr>
          <w:lang w:val="es-ES"/>
        </w:rPr>
        <w:t>layout</w:t>
      </w:r>
      <w:proofErr w:type="spellEnd"/>
      <w:r w:rsidR="00E84682" w:rsidRPr="00CB286F">
        <w:rPr>
          <w:lang w:val="es-ES"/>
        </w:rPr>
        <w:t xml:space="preserve"> y los </w:t>
      </w:r>
      <w:proofErr w:type="spellStart"/>
      <w:r w:rsidR="00E84682" w:rsidRPr="00CB286F">
        <w:rPr>
          <w:lang w:val="es-ES"/>
        </w:rPr>
        <w:t>callbacks</w:t>
      </w:r>
      <w:proofErr w:type="spellEnd"/>
      <w:r w:rsidR="00E84682" w:rsidRPr="00CB286F">
        <w:rPr>
          <w:lang w:val="es-ES"/>
        </w:rPr>
        <w:t xml:space="preserve"> se encargan de la interfaz de usuario </w:t>
      </w:r>
      <w:r w:rsidR="00E84682" w:rsidRPr="00CB286F">
        <w:rPr>
          <w:lang w:val="es-ES"/>
        </w:rPr>
        <w:lastRenderedPageBreak/>
        <w:t>y la actualización dinámica del render. Además, se establece un túnel de acceso remoto para permitir la visualización desde ubicaciones externas.</w:t>
      </w:r>
    </w:p>
    <w:p w14:paraId="1D940E4B" w14:textId="5493C82A" w:rsidR="00F027E9" w:rsidRDefault="00F027E9" w:rsidP="00790AB5">
      <w:pPr>
        <w:pStyle w:val="Ttulo4"/>
        <w:rPr>
          <w:lang w:val="es-ES"/>
        </w:rPr>
      </w:pPr>
      <w:proofErr w:type="spellStart"/>
      <w:r>
        <w:rPr>
          <w:lang w:val="es-ES"/>
        </w:rPr>
        <w:t>Setup</w:t>
      </w:r>
      <w:proofErr w:type="spellEnd"/>
    </w:p>
    <w:p w14:paraId="758AA76A" w14:textId="5F07AE68" w:rsidR="00790AB5" w:rsidRDefault="00790AB5" w:rsidP="00790AB5">
      <w:pPr>
        <w:rPr>
          <w:lang w:val="es-ES"/>
        </w:rPr>
      </w:pPr>
      <w:r>
        <w:rPr>
          <w:lang w:val="es-ES"/>
        </w:rPr>
        <w:t xml:space="preserve">Convierte los datos recibidos de latitud y longitud a coordenadas con </w:t>
      </w:r>
      <w:proofErr w:type="spellStart"/>
      <w:proofErr w:type="gramStart"/>
      <w:r>
        <w:rPr>
          <w:lang w:val="es-ES"/>
        </w:rPr>
        <w:t>getxy</w:t>
      </w:r>
      <w:proofErr w:type="spellEnd"/>
      <w:r>
        <w:rPr>
          <w:lang w:val="es-ES"/>
        </w:rPr>
        <w:t>(</w:t>
      </w:r>
      <w:proofErr w:type="gramEnd"/>
      <w:r>
        <w:rPr>
          <w:lang w:val="es-ES"/>
        </w:rPr>
        <w:t xml:space="preserve">), </w:t>
      </w:r>
      <w:r w:rsidR="004F3F7D">
        <w:rPr>
          <w:lang w:val="es-ES"/>
        </w:rPr>
        <w:t xml:space="preserve">y adapta dichos valores a puntos de la superficie del planeta con la función </w:t>
      </w:r>
      <w:proofErr w:type="spellStart"/>
      <w:r w:rsidR="004F3F7D">
        <w:rPr>
          <w:lang w:val="es-ES"/>
        </w:rPr>
        <w:t>closest</w:t>
      </w:r>
      <w:proofErr w:type="spellEnd"/>
      <w:r w:rsidR="004F3F7D">
        <w:rPr>
          <w:lang w:val="es-ES"/>
        </w:rPr>
        <w:t xml:space="preserve">(). </w:t>
      </w:r>
    </w:p>
    <w:p w14:paraId="479314E2" w14:textId="2028D3B9" w:rsidR="004F3F7D" w:rsidRPr="00790AB5" w:rsidRDefault="004F3F7D" w:rsidP="00790AB5">
      <w:pPr>
        <w:rPr>
          <w:lang w:val="es-ES"/>
        </w:rPr>
      </w:pPr>
      <w:r>
        <w:rPr>
          <w:lang w:val="es-ES"/>
        </w:rPr>
        <w:t xml:space="preserve">A continuación, </w:t>
      </w:r>
      <w:r w:rsidR="00F06AD7">
        <w:rPr>
          <w:lang w:val="es-ES"/>
        </w:rPr>
        <w:t>importa</w:t>
      </w:r>
      <w:r w:rsidR="00F06AD7" w:rsidRPr="00F06AD7">
        <w:rPr>
          <w:lang w:val="es-ES"/>
        </w:rPr>
        <w:t xml:space="preserve"> una plantilla de datos, realiza una solicitud POST y obtiene el JSON resultante.</w:t>
      </w:r>
    </w:p>
    <w:p w14:paraId="6CD9F74E" w14:textId="616A2782" w:rsidR="00F027E9" w:rsidRDefault="008E0E39" w:rsidP="00F06AD7">
      <w:pPr>
        <w:rPr>
          <w:lang w:val="es-ES"/>
        </w:rPr>
      </w:pPr>
      <w:r>
        <w:rPr>
          <w:lang w:val="es-ES"/>
        </w:rPr>
        <w:t>Finalmente, da formato a los datos serializando los</w:t>
      </w:r>
      <w:r w:rsidR="00F027E9" w:rsidRPr="00F06AD7">
        <w:rPr>
          <w:lang w:val="es-ES"/>
        </w:rPr>
        <w:t xml:space="preserve"> paralelos, meridianos y superficie, defin</w:t>
      </w:r>
      <w:r>
        <w:rPr>
          <w:lang w:val="es-ES"/>
        </w:rPr>
        <w:t xml:space="preserve">iendo los </w:t>
      </w:r>
      <w:r w:rsidR="00F027E9" w:rsidRPr="00F06AD7">
        <w:rPr>
          <w:lang w:val="es-ES"/>
        </w:rPr>
        <w:t>colores</w:t>
      </w:r>
      <w:r>
        <w:rPr>
          <w:lang w:val="es-ES"/>
        </w:rPr>
        <w:t xml:space="preserve"> y generando las </w:t>
      </w:r>
      <w:r w:rsidR="00F027E9" w:rsidRPr="00F06AD7">
        <w:rPr>
          <w:lang w:val="es-ES"/>
        </w:rPr>
        <w:t>trazas de datos</w:t>
      </w:r>
      <w:r>
        <w:rPr>
          <w:lang w:val="es-ES"/>
        </w:rPr>
        <w:t xml:space="preserve">, para agrupar </w:t>
      </w:r>
      <w:r w:rsidR="00F027E9" w:rsidRPr="00F06AD7">
        <w:rPr>
          <w:lang w:val="es-ES"/>
        </w:rPr>
        <w:t xml:space="preserve">todo en </w:t>
      </w:r>
      <w:r>
        <w:rPr>
          <w:lang w:val="es-ES"/>
        </w:rPr>
        <w:t>el objeto “</w:t>
      </w:r>
      <w:r w:rsidR="00F027E9" w:rsidRPr="00F06AD7">
        <w:rPr>
          <w:lang w:val="es-ES"/>
        </w:rPr>
        <w:t>data</w:t>
      </w:r>
      <w:r>
        <w:rPr>
          <w:lang w:val="es-ES"/>
        </w:rPr>
        <w:t>”.</w:t>
      </w:r>
    </w:p>
    <w:p w14:paraId="3A86D36F" w14:textId="77777777" w:rsidR="008E0E39" w:rsidRPr="00F06AD7" w:rsidRDefault="008E0E39" w:rsidP="00F06AD7">
      <w:pPr>
        <w:rPr>
          <w:lang w:val="es-ES"/>
        </w:rPr>
      </w:pPr>
    </w:p>
    <w:p w14:paraId="089A6B72" w14:textId="74EFD35E" w:rsidR="00F027E9" w:rsidRPr="00F027E9" w:rsidRDefault="00F027E9" w:rsidP="008E0E39">
      <w:pPr>
        <w:pStyle w:val="Ttulo4"/>
        <w:rPr>
          <w:lang w:val="es-ES"/>
        </w:rPr>
      </w:pPr>
      <w:proofErr w:type="spellStart"/>
      <w:r>
        <w:rPr>
          <w:lang w:val="es-ES"/>
        </w:rPr>
        <w:t>Layout</w:t>
      </w:r>
      <w:proofErr w:type="spellEnd"/>
    </w:p>
    <w:p w14:paraId="7D5B4109" w14:textId="06CFEAE9" w:rsidR="00794465" w:rsidRPr="008E0E39" w:rsidRDefault="00C749C7" w:rsidP="008E0E39">
      <w:pPr>
        <w:rPr>
          <w:lang w:val="es-ES"/>
        </w:rPr>
      </w:pPr>
      <w:r>
        <w:rPr>
          <w:lang w:val="es-ES"/>
        </w:rPr>
        <w:t xml:space="preserve">Se genera el </w:t>
      </w:r>
      <w:proofErr w:type="spellStart"/>
      <w:r>
        <w:rPr>
          <w:lang w:val="es-ES"/>
        </w:rPr>
        <w:t>layout</w:t>
      </w:r>
      <w:proofErr w:type="spellEnd"/>
      <w:r>
        <w:rPr>
          <w:lang w:val="es-ES"/>
        </w:rPr>
        <w:t xml:space="preserve"> del render, </w:t>
      </w:r>
      <w:r w:rsidR="0056472B">
        <w:rPr>
          <w:lang w:val="es-ES"/>
        </w:rPr>
        <w:t xml:space="preserve">y </w:t>
      </w:r>
      <w:r w:rsidR="002D25E8">
        <w:rPr>
          <w:lang w:val="es-ES"/>
        </w:rPr>
        <w:t xml:space="preserve">se convierte en una figura. </w:t>
      </w:r>
      <w:r w:rsidR="006D6811">
        <w:rPr>
          <w:lang w:val="es-ES"/>
        </w:rPr>
        <w:t xml:space="preserve">Con la librería </w:t>
      </w:r>
      <w:proofErr w:type="spellStart"/>
      <w:r w:rsidR="006D6811">
        <w:rPr>
          <w:lang w:val="es-ES"/>
        </w:rPr>
        <w:t>Flask</w:t>
      </w:r>
      <w:proofErr w:type="spellEnd"/>
      <w:r w:rsidR="006D6811">
        <w:rPr>
          <w:lang w:val="es-ES"/>
        </w:rPr>
        <w:t xml:space="preserve"> de Python, se ejecuta en el servidor</w:t>
      </w:r>
      <w:r w:rsidR="00EA29F2">
        <w:rPr>
          <w:lang w:val="es-ES"/>
        </w:rPr>
        <w:t xml:space="preserve">, se introducen los iconos y botones correspondientes a las posibilidades de visualización y, con toda esa trama, se crea el </w:t>
      </w:r>
      <w:proofErr w:type="spellStart"/>
      <w:r w:rsidR="00EA29F2">
        <w:rPr>
          <w:lang w:val="es-ES"/>
        </w:rPr>
        <w:t>Dash</w:t>
      </w:r>
      <w:proofErr w:type="spellEnd"/>
      <w:r w:rsidR="00EA29F2">
        <w:rPr>
          <w:lang w:val="es-ES"/>
        </w:rPr>
        <w:t xml:space="preserve">. </w:t>
      </w:r>
    </w:p>
    <w:p w14:paraId="3A1C3640" w14:textId="22685DFC" w:rsidR="009530DF" w:rsidRPr="0014525D" w:rsidRDefault="00E24490" w:rsidP="0014525D">
      <w:pPr>
        <w:rPr>
          <w:lang w:val="es-ES"/>
        </w:rPr>
      </w:pPr>
      <w:r>
        <w:rPr>
          <w:lang w:val="es-ES"/>
        </w:rPr>
        <w:t xml:space="preserve">Gracias a </w:t>
      </w:r>
      <w:proofErr w:type="spellStart"/>
      <w:r>
        <w:rPr>
          <w:lang w:val="es-ES"/>
        </w:rPr>
        <w:t>ngrok</w:t>
      </w:r>
      <w:proofErr w:type="spellEnd"/>
      <w:r>
        <w:rPr>
          <w:lang w:val="es-ES"/>
        </w:rPr>
        <w:t xml:space="preserve">, </w:t>
      </w:r>
      <w:r w:rsidR="00814095">
        <w:rPr>
          <w:lang w:val="es-ES"/>
        </w:rPr>
        <w:t>e</w:t>
      </w:r>
      <w:r w:rsidR="009530DF" w:rsidRPr="0014525D">
        <w:rPr>
          <w:lang w:val="es-ES"/>
        </w:rPr>
        <w:t>stablece el túnel de acceso remoto</w:t>
      </w:r>
      <w:r w:rsidR="0014525D">
        <w:rPr>
          <w:lang w:val="es-ES"/>
        </w:rPr>
        <w:t xml:space="preserve"> </w:t>
      </w:r>
      <w:r w:rsidR="00814095">
        <w:rPr>
          <w:lang w:val="es-ES"/>
        </w:rPr>
        <w:t xml:space="preserve">para poder invocarlo a través de un </w:t>
      </w:r>
      <w:proofErr w:type="spellStart"/>
      <w:r w:rsidR="00814095">
        <w:rPr>
          <w:lang w:val="es-ES"/>
        </w:rPr>
        <w:t>iframe</w:t>
      </w:r>
      <w:proofErr w:type="spellEnd"/>
      <w:r w:rsidR="00814095">
        <w:rPr>
          <w:lang w:val="es-ES"/>
        </w:rPr>
        <w:t xml:space="preserve"> de </w:t>
      </w:r>
      <w:proofErr w:type="spellStart"/>
      <w:r w:rsidR="00814095">
        <w:rPr>
          <w:lang w:val="es-ES"/>
        </w:rPr>
        <w:t>Node</w:t>
      </w:r>
      <w:proofErr w:type="spellEnd"/>
      <w:r w:rsidR="00814095">
        <w:rPr>
          <w:lang w:val="es-ES"/>
        </w:rPr>
        <w:t>-RED</w:t>
      </w:r>
      <w:r w:rsidR="00031B64">
        <w:rPr>
          <w:lang w:val="es-ES"/>
        </w:rPr>
        <w:t xml:space="preserve">, y, sobre esa página, se construye el </w:t>
      </w:r>
      <w:proofErr w:type="spellStart"/>
      <w:r w:rsidR="00031B64">
        <w:rPr>
          <w:lang w:val="es-ES"/>
        </w:rPr>
        <w:t>layout</w:t>
      </w:r>
      <w:proofErr w:type="spellEnd"/>
      <w:r w:rsidR="00031B64">
        <w:rPr>
          <w:lang w:val="es-ES"/>
        </w:rPr>
        <w:t xml:space="preserve"> de la </w:t>
      </w:r>
      <w:proofErr w:type="gramStart"/>
      <w:r w:rsidR="00031B64">
        <w:rPr>
          <w:lang w:val="es-ES"/>
        </w:rPr>
        <w:t>app</w:t>
      </w:r>
      <w:proofErr w:type="gramEnd"/>
      <w:r w:rsidR="00031B64">
        <w:rPr>
          <w:lang w:val="es-ES"/>
        </w:rPr>
        <w:t xml:space="preserve">. </w:t>
      </w:r>
    </w:p>
    <w:p w14:paraId="26F2EA85" w14:textId="30330F86" w:rsidR="00031B64" w:rsidRDefault="006B3A62" w:rsidP="00E6776B">
      <w:pPr>
        <w:rPr>
          <w:lang w:val="es-ES"/>
        </w:rPr>
      </w:pPr>
      <w:proofErr w:type="spellStart"/>
      <w:r w:rsidRPr="00031B64">
        <w:rPr>
          <w:lang w:val="es-ES"/>
        </w:rPr>
        <w:t>Callback</w:t>
      </w:r>
      <w:proofErr w:type="spellEnd"/>
    </w:p>
    <w:p w14:paraId="018A7D77" w14:textId="77777777" w:rsidR="00CB53F5" w:rsidRDefault="00031B64" w:rsidP="00031B64">
      <w:pPr>
        <w:rPr>
          <w:lang w:val="es-ES"/>
        </w:rPr>
      </w:pPr>
      <w:proofErr w:type="spellStart"/>
      <w:r>
        <w:rPr>
          <w:lang w:val="es-ES"/>
        </w:rPr>
        <w:t>Callback</w:t>
      </w:r>
      <w:proofErr w:type="spellEnd"/>
      <w:r>
        <w:rPr>
          <w:lang w:val="es-ES"/>
        </w:rPr>
        <w:t xml:space="preserve"> es una función que t</w:t>
      </w:r>
      <w:r w:rsidR="00386A66" w:rsidRPr="00031B64">
        <w:rPr>
          <w:lang w:val="es-ES"/>
        </w:rPr>
        <w:t>iene como output el render y como input los botones, así como un intervalo de tiempo</w:t>
      </w:r>
      <w:r w:rsidR="00C77ACF" w:rsidRPr="00031B64">
        <w:rPr>
          <w:lang w:val="es-ES"/>
        </w:rPr>
        <w:t xml:space="preserve">, de manera que, si no se actualiza a través de ningún botón, lo hará cada </w:t>
      </w:r>
      <w:r w:rsidR="009830F2" w:rsidRPr="00031B64">
        <w:rPr>
          <w:lang w:val="es-ES"/>
        </w:rPr>
        <w:t>8 segundos.</w:t>
      </w:r>
      <w:r w:rsidR="00386A66" w:rsidRPr="00031B64">
        <w:rPr>
          <w:lang w:val="es-ES"/>
        </w:rPr>
        <w:t xml:space="preserve"> </w:t>
      </w:r>
    </w:p>
    <w:p w14:paraId="333894DE" w14:textId="53BD6C07" w:rsidR="003E6C9E" w:rsidRDefault="00464893" w:rsidP="00031B64">
      <w:pPr>
        <w:rPr>
          <w:lang w:val="es-ES"/>
        </w:rPr>
      </w:pPr>
      <w:r>
        <w:rPr>
          <w:lang w:val="es-ES"/>
        </w:rPr>
        <w:t>Seguidamente, t</w:t>
      </w:r>
      <w:r w:rsidR="00CB53F5">
        <w:rPr>
          <w:lang w:val="es-ES"/>
        </w:rPr>
        <w:t>oma de la base de datos</w:t>
      </w:r>
      <w:r w:rsidR="00386A66" w:rsidRPr="00031B64">
        <w:rPr>
          <w:lang w:val="es-ES"/>
        </w:rPr>
        <w:t xml:space="preserve"> l</w:t>
      </w:r>
      <w:r w:rsidR="00CB53F5">
        <w:rPr>
          <w:lang w:val="es-ES"/>
        </w:rPr>
        <w:t xml:space="preserve">a información </w:t>
      </w:r>
      <w:r w:rsidR="00386A66" w:rsidRPr="00031B64">
        <w:rPr>
          <w:lang w:val="es-ES"/>
        </w:rPr>
        <w:t>del secuenciador</w:t>
      </w:r>
      <w:r w:rsidR="00CB53F5">
        <w:rPr>
          <w:lang w:val="es-ES"/>
        </w:rPr>
        <w:t xml:space="preserve"> y </w:t>
      </w:r>
      <w:r w:rsidR="00386A66" w:rsidRPr="00031B64">
        <w:rPr>
          <w:lang w:val="es-ES"/>
        </w:rPr>
        <w:t>calcula la traza y los puntos</w:t>
      </w:r>
      <w:r w:rsidR="003E6C9E">
        <w:rPr>
          <w:lang w:val="es-ES"/>
        </w:rPr>
        <w:t xml:space="preserve"> </w:t>
      </w:r>
      <w:r w:rsidR="00E25204" w:rsidRPr="00031B64">
        <w:rPr>
          <w:lang w:val="es-ES"/>
        </w:rPr>
        <w:t>para cada una de las posibilidades de visualización</w:t>
      </w:r>
      <w:r w:rsidR="003E6C9E">
        <w:rPr>
          <w:lang w:val="es-ES"/>
        </w:rPr>
        <w:t>.</w:t>
      </w:r>
    </w:p>
    <w:p w14:paraId="25BAAE2E" w14:textId="56BF18D3" w:rsidR="000930AC" w:rsidRPr="00031B64" w:rsidRDefault="00464893" w:rsidP="00031B64">
      <w:pPr>
        <w:rPr>
          <w:lang w:val="es-ES"/>
        </w:rPr>
      </w:pPr>
      <w:r>
        <w:rPr>
          <w:lang w:val="es-ES"/>
        </w:rPr>
        <w:t>Para concluir, c</w:t>
      </w:r>
      <w:r w:rsidR="003E6C9E">
        <w:rPr>
          <w:lang w:val="es-ES"/>
        </w:rPr>
        <w:t xml:space="preserve">rea el </w:t>
      </w:r>
      <w:r>
        <w:rPr>
          <w:lang w:val="es-ES"/>
        </w:rPr>
        <w:t xml:space="preserve">dibujo como </w:t>
      </w:r>
      <w:proofErr w:type="spellStart"/>
      <w:r>
        <w:rPr>
          <w:lang w:val="es-ES"/>
        </w:rPr>
        <w:t>plot</w:t>
      </w:r>
      <w:proofErr w:type="spellEnd"/>
      <w:r>
        <w:rPr>
          <w:lang w:val="es-ES"/>
        </w:rPr>
        <w:t xml:space="preserve"> y ejecuta el servidor. </w:t>
      </w:r>
    </w:p>
    <w:p w14:paraId="1EF6BE52" w14:textId="41E84723" w:rsidR="00393AB2" w:rsidRDefault="00393AB2" w:rsidP="00393AB2">
      <w:pPr>
        <w:pStyle w:val="Ttulo3"/>
        <w:rPr>
          <w:lang w:val="es-ES"/>
        </w:rPr>
      </w:pPr>
      <w:bookmarkStart w:id="64" w:name="_Toc155292135"/>
      <w:r>
        <w:rPr>
          <w:lang w:val="es-ES"/>
        </w:rPr>
        <w:t>MQTT</w:t>
      </w:r>
      <w:bookmarkEnd w:id="64"/>
      <w:r>
        <w:rPr>
          <w:lang w:val="es-ES"/>
        </w:rPr>
        <w:t xml:space="preserve"> </w:t>
      </w:r>
    </w:p>
    <w:p w14:paraId="52916CF8" w14:textId="586C7839" w:rsidR="00393AB2" w:rsidRPr="00393AB2" w:rsidRDefault="00D01C7C" w:rsidP="00393AB2">
      <w:pPr>
        <w:rPr>
          <w:lang w:val="es-ES"/>
        </w:rPr>
      </w:pPr>
      <w:r>
        <w:rPr>
          <w:lang w:val="es-ES"/>
        </w:rPr>
        <w:t xml:space="preserve">La comunicación con MQTT está hecha para recibir mensajes de los </w:t>
      </w:r>
      <w:proofErr w:type="spellStart"/>
      <w:r>
        <w:rPr>
          <w:lang w:val="es-ES"/>
        </w:rPr>
        <w:t>topics</w:t>
      </w:r>
      <w:proofErr w:type="spellEnd"/>
      <w:r>
        <w:rPr>
          <w:lang w:val="es-ES"/>
        </w:rPr>
        <w:t xml:space="preserve"> correspondientes y guardarlos en la colección de Central. </w:t>
      </w:r>
      <w:r w:rsidR="00DC58C4">
        <w:rPr>
          <w:lang w:val="es-ES"/>
        </w:rPr>
        <w:t xml:space="preserve">Este código por separado ha sido necesario porque se sobrecarga el script y se desconecta el bróker si las lecturas del </w:t>
      </w:r>
      <w:proofErr w:type="spellStart"/>
      <w:r w:rsidR="00DC58C4">
        <w:rPr>
          <w:lang w:val="es-ES"/>
        </w:rPr>
        <w:t>mqtt</w:t>
      </w:r>
      <w:proofErr w:type="spellEnd"/>
      <w:r w:rsidR="00DC58C4">
        <w:rPr>
          <w:lang w:val="es-ES"/>
        </w:rPr>
        <w:t xml:space="preserve"> se hacen en el Python de Central. </w:t>
      </w:r>
    </w:p>
    <w:p w14:paraId="3C455638" w14:textId="2EE05966" w:rsidR="000D044D" w:rsidRDefault="000D044D" w:rsidP="004750BE">
      <w:pPr>
        <w:pStyle w:val="Ttulo2"/>
        <w:jc w:val="both"/>
        <w:rPr>
          <w:lang w:val="es-ES"/>
        </w:rPr>
      </w:pPr>
      <w:bookmarkStart w:id="65" w:name="_Toc155266752"/>
      <w:bookmarkStart w:id="66" w:name="_Toc155292136"/>
      <w:proofErr w:type="spellStart"/>
      <w:r>
        <w:rPr>
          <w:lang w:val="es-ES"/>
        </w:rPr>
        <w:t>Chatbot</w:t>
      </w:r>
      <w:proofErr w:type="spellEnd"/>
      <w:r>
        <w:rPr>
          <w:lang w:val="es-ES"/>
        </w:rPr>
        <w:t xml:space="preserve"> de </w:t>
      </w:r>
      <w:proofErr w:type="spellStart"/>
      <w:r>
        <w:rPr>
          <w:lang w:val="es-ES"/>
        </w:rPr>
        <w:t>Telegram</w:t>
      </w:r>
      <w:bookmarkEnd w:id="65"/>
      <w:bookmarkEnd w:id="66"/>
      <w:proofErr w:type="spellEnd"/>
    </w:p>
    <w:p w14:paraId="0E0AA7E1" w14:textId="475D44CA" w:rsidR="000D044D" w:rsidRDefault="000D044D" w:rsidP="004750BE">
      <w:pPr>
        <w:jc w:val="both"/>
        <w:rPr>
          <w:lang w:val="es-ES"/>
        </w:rPr>
      </w:pPr>
      <w:r>
        <w:rPr>
          <w:lang w:val="es-ES"/>
        </w:rPr>
        <w:t xml:space="preserve">El </w:t>
      </w:r>
      <w:proofErr w:type="spellStart"/>
      <w:r>
        <w:rPr>
          <w:lang w:val="es-ES"/>
        </w:rPr>
        <w:t>Chatbot</w:t>
      </w:r>
      <w:proofErr w:type="spellEnd"/>
      <w:r>
        <w:rPr>
          <w:lang w:val="es-ES"/>
        </w:rPr>
        <w:t xml:space="preserve"> tiene tres funciones principales: </w:t>
      </w:r>
    </w:p>
    <w:p w14:paraId="6A8AABAE" w14:textId="5EB24E16" w:rsidR="000D044D" w:rsidRDefault="000D044D" w:rsidP="004750BE">
      <w:pPr>
        <w:pStyle w:val="Prrafodelista"/>
        <w:numPr>
          <w:ilvl w:val="0"/>
          <w:numId w:val="6"/>
        </w:numPr>
        <w:jc w:val="both"/>
        <w:rPr>
          <w:lang w:val="es-ES"/>
        </w:rPr>
      </w:pPr>
      <w:r>
        <w:rPr>
          <w:lang w:val="es-ES"/>
        </w:rPr>
        <w:t xml:space="preserve">Consultar las coordenadas actuales de los </w:t>
      </w:r>
      <w:proofErr w:type="spellStart"/>
      <w:r>
        <w:rPr>
          <w:lang w:val="es-ES"/>
        </w:rPr>
        <w:t>rovers</w:t>
      </w:r>
      <w:proofErr w:type="spellEnd"/>
      <w:r w:rsidR="09C069A7" w:rsidRPr="09C069A7">
        <w:rPr>
          <w:lang w:val="es-ES"/>
        </w:rPr>
        <w:t>.</w:t>
      </w:r>
    </w:p>
    <w:p w14:paraId="572A8655" w14:textId="15DC03ED" w:rsidR="000D044D" w:rsidRDefault="000D044D" w:rsidP="004750BE">
      <w:pPr>
        <w:pStyle w:val="Prrafodelista"/>
        <w:numPr>
          <w:ilvl w:val="0"/>
          <w:numId w:val="6"/>
        </w:numPr>
        <w:jc w:val="both"/>
        <w:rPr>
          <w:lang w:val="es-ES"/>
        </w:rPr>
      </w:pPr>
      <w:r>
        <w:rPr>
          <w:lang w:val="es-ES"/>
        </w:rPr>
        <w:t xml:space="preserve">Enviar una consigna para que uno de los </w:t>
      </w:r>
      <w:proofErr w:type="spellStart"/>
      <w:r>
        <w:rPr>
          <w:lang w:val="es-ES"/>
        </w:rPr>
        <w:t>rovers</w:t>
      </w:r>
      <w:proofErr w:type="spellEnd"/>
      <w:r>
        <w:rPr>
          <w:lang w:val="es-ES"/>
        </w:rPr>
        <w:t xml:space="preserve"> se dirija a un punto determinado</w:t>
      </w:r>
      <w:r w:rsidR="2F9AEFC5" w:rsidRPr="2F9AEFC5">
        <w:rPr>
          <w:lang w:val="es-ES"/>
        </w:rPr>
        <w:t>.</w:t>
      </w:r>
    </w:p>
    <w:p w14:paraId="11C68FB8" w14:textId="3A3AF302" w:rsidR="000D044D" w:rsidRDefault="000D044D" w:rsidP="004750BE">
      <w:pPr>
        <w:pStyle w:val="Prrafodelista"/>
        <w:numPr>
          <w:ilvl w:val="0"/>
          <w:numId w:val="6"/>
        </w:numPr>
        <w:jc w:val="both"/>
        <w:rPr>
          <w:lang w:val="es-ES"/>
        </w:rPr>
      </w:pPr>
      <w:r>
        <w:rPr>
          <w:lang w:val="es-ES"/>
        </w:rPr>
        <w:t>Descargar como .</w:t>
      </w:r>
      <w:proofErr w:type="spellStart"/>
      <w:r>
        <w:rPr>
          <w:lang w:val="es-ES"/>
        </w:rPr>
        <w:t>csv</w:t>
      </w:r>
      <w:proofErr w:type="spellEnd"/>
      <w:r>
        <w:rPr>
          <w:lang w:val="es-ES"/>
        </w:rPr>
        <w:t xml:space="preserve"> los datos de los sensores para analizarlos en el laboratorio</w:t>
      </w:r>
      <w:r w:rsidR="2F9AEFC5" w:rsidRPr="2F9AEFC5">
        <w:rPr>
          <w:lang w:val="es-ES"/>
        </w:rPr>
        <w:t>.</w:t>
      </w:r>
    </w:p>
    <w:p w14:paraId="0C97A1D5" w14:textId="77777777" w:rsidR="00196B5F" w:rsidRPr="00C17551" w:rsidRDefault="000D044D" w:rsidP="00196B5F">
      <w:pPr>
        <w:keepNext/>
        <w:jc w:val="both"/>
        <w:rPr>
          <w:lang w:val="es-ES"/>
        </w:rPr>
      </w:pPr>
      <w:r>
        <w:rPr>
          <w:lang w:val="es-ES"/>
        </w:rPr>
        <w:lastRenderedPageBreak/>
        <w:t xml:space="preserve">Para desarrollarlo, se ha recurrido a </w:t>
      </w:r>
      <w:proofErr w:type="spellStart"/>
      <w:r>
        <w:rPr>
          <w:lang w:val="es-ES"/>
        </w:rPr>
        <w:t>Node</w:t>
      </w:r>
      <w:proofErr w:type="spellEnd"/>
      <w:r>
        <w:rPr>
          <w:lang w:val="es-ES"/>
        </w:rPr>
        <w:t>-RED, implementando el flujo que se muestra a continuación:</w:t>
      </w:r>
      <w:r w:rsidR="003F729E" w:rsidRPr="003F729E">
        <w:rPr>
          <w:lang w:val="es-ES"/>
        </w:rPr>
        <w:t xml:space="preserve"> </w:t>
      </w:r>
      <w:r w:rsidR="003F729E">
        <w:rPr>
          <w:noProof/>
        </w:rPr>
        <w:drawing>
          <wp:inline distT="0" distB="0" distL="0" distR="0" wp14:anchorId="7680D16F" wp14:editId="1D59196F">
            <wp:extent cx="5943600" cy="2190750"/>
            <wp:effectExtent l="0" t="0" r="0" b="0"/>
            <wp:docPr id="1486270614" name="Imagen 148627061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51748546"/>
                    <pic:cNvPicPr/>
                  </pic:nvPicPr>
                  <pic:blipFill>
                    <a:blip r:embed="rId21">
                      <a:extLst>
                        <a:ext uri="{28A0092B-C50C-407E-A947-70E740481C1C}">
                          <a14:useLocalDpi xmlns:a14="http://schemas.microsoft.com/office/drawing/2010/main" val="0"/>
                        </a:ext>
                      </a:extLst>
                    </a:blip>
                    <a:stretch>
                      <a:fillRect/>
                    </a:stretch>
                  </pic:blipFill>
                  <pic:spPr>
                    <a:xfrm>
                      <a:off x="0" y="0"/>
                      <a:ext cx="5943600" cy="2190750"/>
                    </a:xfrm>
                    <a:prstGeom prst="rect">
                      <a:avLst/>
                    </a:prstGeom>
                  </pic:spPr>
                </pic:pic>
              </a:graphicData>
            </a:graphic>
          </wp:inline>
        </w:drawing>
      </w:r>
    </w:p>
    <w:p w14:paraId="1A3DDC3E" w14:textId="42607CC4" w:rsidR="000D044D" w:rsidRDefault="00196B5F" w:rsidP="00196B5F">
      <w:pPr>
        <w:pStyle w:val="Descripcin"/>
        <w:jc w:val="both"/>
        <w:rPr>
          <w:lang w:val="es-ES"/>
        </w:rPr>
      </w:pPr>
      <w:bookmarkStart w:id="67" w:name="_Toc155292093"/>
      <w:r w:rsidRPr="00C17551">
        <w:rPr>
          <w:lang w:val="es-ES"/>
        </w:rPr>
        <w:t xml:space="preserve">Fig. </w:t>
      </w:r>
      <w:r>
        <w:fldChar w:fldCharType="begin"/>
      </w:r>
      <w:r w:rsidRPr="00C17551">
        <w:rPr>
          <w:lang w:val="es-ES"/>
        </w:rPr>
        <w:instrText xml:space="preserve"> SEQ Fig. \* ARABIC </w:instrText>
      </w:r>
      <w:r>
        <w:fldChar w:fldCharType="separate"/>
      </w:r>
      <w:r w:rsidR="00DA2C59" w:rsidRPr="00C17551">
        <w:rPr>
          <w:noProof/>
          <w:lang w:val="es-ES"/>
        </w:rPr>
        <w:t>8</w:t>
      </w:r>
      <w:r>
        <w:fldChar w:fldCharType="end"/>
      </w:r>
      <w:r w:rsidRPr="00C17551">
        <w:rPr>
          <w:lang w:val="es-ES"/>
        </w:rPr>
        <w:t xml:space="preserve"> Flujo</w:t>
      </w:r>
      <w:bookmarkEnd w:id="67"/>
    </w:p>
    <w:p w14:paraId="47D42ADA" w14:textId="66CC2550" w:rsidR="008A77C9" w:rsidRPr="00231E14" w:rsidRDefault="00392BA3" w:rsidP="00421874">
      <w:pPr>
        <w:pStyle w:val="Ttulo3"/>
        <w:rPr>
          <w:lang w:val="es-ES"/>
        </w:rPr>
      </w:pPr>
      <w:bookmarkStart w:id="68" w:name="_Toc155266753"/>
      <w:bookmarkStart w:id="69" w:name="_Toc155292137"/>
      <w:proofErr w:type="spellStart"/>
      <w:r w:rsidRPr="00231E14">
        <w:rPr>
          <w:lang w:val="es-ES"/>
        </w:rPr>
        <w:t>Main</w:t>
      </w:r>
      <w:bookmarkEnd w:id="68"/>
      <w:bookmarkEnd w:id="69"/>
      <w:proofErr w:type="spellEnd"/>
    </w:p>
    <w:p w14:paraId="2EEEB3EC" w14:textId="506CE601" w:rsidR="00392BA3" w:rsidRDefault="00392BA3" w:rsidP="00392BA3">
      <w:pPr>
        <w:rPr>
          <w:lang w:val="es-ES"/>
        </w:rPr>
      </w:pPr>
      <w:r w:rsidRPr="00392BA3">
        <w:rPr>
          <w:lang w:val="es-ES"/>
        </w:rPr>
        <w:t xml:space="preserve">La función </w:t>
      </w:r>
      <w:proofErr w:type="spellStart"/>
      <w:r w:rsidRPr="00392BA3">
        <w:rPr>
          <w:lang w:val="es-ES"/>
        </w:rPr>
        <w:t>Main</w:t>
      </w:r>
      <w:proofErr w:type="spellEnd"/>
      <w:r w:rsidRPr="00392BA3">
        <w:rPr>
          <w:lang w:val="es-ES"/>
        </w:rPr>
        <w:t xml:space="preserve"> e</w:t>
      </w:r>
      <w:r>
        <w:rPr>
          <w:lang w:val="es-ES"/>
        </w:rPr>
        <w:t xml:space="preserve">s responsable de que, si llega algún comando o coordenadas a través del chat, se procesen adecuadamente y, de lo contrario se envíe un mensaje indicando el correcto uso del </w:t>
      </w:r>
      <w:proofErr w:type="spellStart"/>
      <w:r>
        <w:rPr>
          <w:lang w:val="es-ES"/>
        </w:rPr>
        <w:t>bot</w:t>
      </w:r>
      <w:proofErr w:type="spellEnd"/>
      <w:r>
        <w:rPr>
          <w:lang w:val="es-ES"/>
        </w:rPr>
        <w:t>.</w:t>
      </w:r>
    </w:p>
    <w:p w14:paraId="2B3DE5A7" w14:textId="77777777" w:rsidR="00196B5F" w:rsidRDefault="00392BA3" w:rsidP="00196B5F">
      <w:pPr>
        <w:keepNext/>
      </w:pPr>
      <w:r w:rsidRPr="00392BA3">
        <w:rPr>
          <w:noProof/>
          <w:lang w:val="es-ES"/>
        </w:rPr>
        <w:lastRenderedPageBreak/>
        <w:drawing>
          <wp:inline distT="0" distB="0" distL="0" distR="0" wp14:anchorId="647F1E07" wp14:editId="2D94E6C7">
            <wp:extent cx="5943600" cy="1971675"/>
            <wp:effectExtent l="0" t="0" r="0" b="0"/>
            <wp:docPr id="76599483" name="Imagen 7659948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99483" name="Imagen 1" descr="Texto&#10;&#10;Descripción generada automáticamente"/>
                    <pic:cNvPicPr/>
                  </pic:nvPicPr>
                  <pic:blipFill>
                    <a:blip r:embed="rId22"/>
                    <a:stretch>
                      <a:fillRect/>
                    </a:stretch>
                  </pic:blipFill>
                  <pic:spPr>
                    <a:xfrm>
                      <a:off x="0" y="0"/>
                      <a:ext cx="5943600" cy="1971675"/>
                    </a:xfrm>
                    <a:prstGeom prst="rect">
                      <a:avLst/>
                    </a:prstGeom>
                  </pic:spPr>
                </pic:pic>
              </a:graphicData>
            </a:graphic>
          </wp:inline>
        </w:drawing>
      </w:r>
    </w:p>
    <w:p w14:paraId="008CA48B" w14:textId="64AAEA2A" w:rsidR="00392BA3" w:rsidRPr="00392BA3" w:rsidRDefault="00196B5F" w:rsidP="00196B5F">
      <w:pPr>
        <w:pStyle w:val="Descripcin"/>
        <w:jc w:val="both"/>
        <w:rPr>
          <w:ins w:id="70" w:author="Microsoft Word" w:date="2024-01-04T20:14:00Z"/>
          <w:moveFrom w:id="71" w:author="Microsoft Word" w:date="2024-01-04T20:14:00Z"/>
          <w:lang w:val="es-ES"/>
        </w:rPr>
        <w:pPrChange w:id="72" w:author="Microsoft Word" w:date="2024-01-04T20:15:00Z">
          <w:pPr>
            <w:pStyle w:val="Descripcin"/>
          </w:pPr>
        </w:pPrChange>
      </w:pPr>
      <w:r>
        <w:t xml:space="preserve">Fig. </w:t>
      </w:r>
      <w:moveFromRangeStart w:id="73" w:author="Microsoft Word" w:date="2024-01-04T20:14:00Z" w:name="move155291725"/>
      <w:moveFrom w:id="74" w:author="Microsoft Word" w:date="2024-01-04T20:14:00Z">
        <w:ins w:id="75" w:author="Microsoft Word" w:date="2024-01-04T20:14:00Z">
          <w:r>
            <w:fldChar w:fldCharType="begin"/>
          </w:r>
        </w:ins>
      </w:moveFrom>
      <w:r>
        <w:instrText xml:space="preserve"> SEQ Fig. \* ARABIC </w:instrText>
      </w:r>
      <w:moveFrom w:id="76" w:author="Microsoft Word" w:date="2024-01-04T20:14:00Z">
        <w:ins w:id="77" w:author="Microsoft Word" w:date="2024-01-04T20:14:00Z">
          <w:r>
            <w:fldChar w:fldCharType="separate"/>
          </w:r>
          <w:r>
            <w:fldChar w:fldCharType="end"/>
          </w:r>
          <w:r>
            <w:t>.</w:t>
          </w:r>
          <w:r w:rsidRPr="00196B5F">
            <w:rPr>
              <w:lang w:val="es-ES"/>
              <w:rPrChange w:id="78" w:author="Microsoft Word" w:date="2024-01-04T20:15:00Z">
                <w:rPr/>
              </w:rPrChange>
            </w:rPr>
            <w:t xml:space="preserve"> Mensaje de Telegram</w:t>
          </w:r>
        </w:ins>
      </w:moveFrom>
    </w:p>
    <w:moveFromRangeEnd w:id="73"/>
    <w:p w14:paraId="5303F8A2" w14:textId="77777777" w:rsidR="00392BA3" w:rsidRPr="00392BA3" w:rsidRDefault="00196B5F" w:rsidP="00196B5F">
      <w:pPr>
        <w:pStyle w:val="Descripcin"/>
        <w:rPr>
          <w:del w:id="79" w:author="Microsoft Word" w:date="2024-01-04T20:14:00Z"/>
          <w:lang w:val="es-ES"/>
        </w:rPr>
      </w:pPr>
      <w:del w:id="80" w:author="Microsoft Word" w:date="2024-01-04T20:14:00Z">
        <w:r>
          <w:fldChar w:fldCharType="begin"/>
        </w:r>
        <w:r>
          <w:delInstrText xml:space="preserve"> SEQ Fig. \* ARABIC </w:delInstrText>
        </w:r>
        <w:r>
          <w:fldChar w:fldCharType="separate"/>
        </w:r>
        <w:r>
          <w:rPr>
            <w:noProof/>
          </w:rPr>
          <w:delText>5</w:delText>
        </w:r>
        <w:r>
          <w:fldChar w:fldCharType="end"/>
        </w:r>
        <w:r>
          <w:delText>. Mensaje de Telegram</w:delText>
        </w:r>
      </w:del>
    </w:p>
    <w:p w14:paraId="348D628C" w14:textId="77777777" w:rsidR="00196B5F" w:rsidRDefault="00466010" w:rsidP="00196B5F">
      <w:pPr>
        <w:keepNext/>
      </w:pPr>
      <w:r w:rsidRPr="00466010">
        <w:rPr>
          <w:noProof/>
          <w:lang w:val="es-ES"/>
        </w:rPr>
        <w:drawing>
          <wp:inline distT="0" distB="0" distL="0" distR="0" wp14:anchorId="28542E0C" wp14:editId="350DD24E">
            <wp:extent cx="4344035" cy="3527754"/>
            <wp:effectExtent l="0" t="0" r="0" b="0"/>
            <wp:docPr id="610091096" name="Imagen 610091096"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091096" name="Imagen 1" descr="Interfaz de usuario gráfica, Texto, Aplicación, Correo electrónico&#10;&#10;Descripción generada automáticamente"/>
                    <pic:cNvPicPr/>
                  </pic:nvPicPr>
                  <pic:blipFill>
                    <a:blip r:embed="rId23"/>
                    <a:stretch>
                      <a:fillRect/>
                    </a:stretch>
                  </pic:blipFill>
                  <pic:spPr>
                    <a:xfrm>
                      <a:off x="0" y="0"/>
                      <a:ext cx="4347801" cy="3530812"/>
                    </a:xfrm>
                    <a:prstGeom prst="rect">
                      <a:avLst/>
                    </a:prstGeom>
                  </pic:spPr>
                </pic:pic>
              </a:graphicData>
            </a:graphic>
          </wp:inline>
        </w:drawing>
      </w:r>
    </w:p>
    <w:p w14:paraId="0CB7EFE2" w14:textId="2C45EF3D" w:rsidR="00005FF4" w:rsidRPr="00392BA3" w:rsidRDefault="00196B5F" w:rsidP="00196B5F">
      <w:pPr>
        <w:pStyle w:val="Descripcin"/>
        <w:rPr>
          <w:lang w:val="es-ES"/>
        </w:rPr>
      </w:pPr>
      <w:bookmarkStart w:id="81" w:name="_Toc155292094"/>
      <w:r w:rsidRPr="00C17551">
        <w:rPr>
          <w:lang w:val="es-ES"/>
        </w:rPr>
        <w:t xml:space="preserve">Fig. </w:t>
      </w:r>
      <w:r>
        <w:fldChar w:fldCharType="begin"/>
      </w:r>
      <w:r w:rsidRPr="00C17551">
        <w:rPr>
          <w:lang w:val="es-ES"/>
        </w:rPr>
        <w:instrText xml:space="preserve"> SEQ Fig. \* ARABIC </w:instrText>
      </w:r>
      <w:r>
        <w:fldChar w:fldCharType="separate"/>
      </w:r>
      <w:r w:rsidR="00DA2C59" w:rsidRPr="00C17551">
        <w:rPr>
          <w:noProof/>
          <w:lang w:val="es-ES"/>
        </w:rPr>
        <w:t>9</w:t>
      </w:r>
      <w:r>
        <w:fldChar w:fldCharType="end"/>
      </w:r>
      <w:r w:rsidRPr="00C17551">
        <w:rPr>
          <w:lang w:val="es-ES"/>
        </w:rPr>
        <w:t>. Flujo</w:t>
      </w:r>
      <w:bookmarkEnd w:id="81"/>
    </w:p>
    <w:p w14:paraId="789460A0" w14:textId="60DCF7C7" w:rsidR="001D5896" w:rsidRPr="00392BA3" w:rsidRDefault="001D5896" w:rsidP="00392BA3">
      <w:pPr>
        <w:rPr>
          <w:lang w:val="es-ES"/>
        </w:rPr>
      </w:pPr>
      <w:r>
        <w:rPr>
          <w:lang w:val="es-ES"/>
        </w:rPr>
        <w:t>Algunos detalles relevantes de esta función se retomarán más adelante.</w:t>
      </w:r>
    </w:p>
    <w:p w14:paraId="0F420849" w14:textId="20A3D2A1" w:rsidR="00700004" w:rsidRDefault="00700004" w:rsidP="00421874">
      <w:pPr>
        <w:pStyle w:val="Ttulo3"/>
        <w:rPr>
          <w:lang w:val="es-ES"/>
        </w:rPr>
      </w:pPr>
      <w:bookmarkStart w:id="82" w:name="_Toc155266754"/>
      <w:bookmarkStart w:id="83" w:name="_Toc155292138"/>
      <w:proofErr w:type="spellStart"/>
      <w:r>
        <w:rPr>
          <w:lang w:val="es-ES"/>
        </w:rPr>
        <w:t>S</w:t>
      </w:r>
      <w:r w:rsidR="00C539ED">
        <w:rPr>
          <w:lang w:val="es-ES"/>
        </w:rPr>
        <w:t>tart</w:t>
      </w:r>
      <w:bookmarkEnd w:id="82"/>
      <w:bookmarkEnd w:id="83"/>
      <w:proofErr w:type="spellEnd"/>
    </w:p>
    <w:p w14:paraId="79E5DB22" w14:textId="5FCCE717" w:rsidR="000D044D" w:rsidRDefault="00336849" w:rsidP="004750BE">
      <w:pPr>
        <w:jc w:val="both"/>
        <w:rPr>
          <w:lang w:val="es-ES"/>
        </w:rPr>
      </w:pPr>
      <w:r>
        <w:rPr>
          <w:lang w:val="es-ES"/>
        </w:rPr>
        <w:t>En el comando /</w:t>
      </w:r>
      <w:proofErr w:type="spellStart"/>
      <w:r>
        <w:rPr>
          <w:lang w:val="es-ES"/>
        </w:rPr>
        <w:t>start</w:t>
      </w:r>
      <w:proofErr w:type="spellEnd"/>
      <w:r>
        <w:rPr>
          <w:lang w:val="es-ES"/>
        </w:rPr>
        <w:t>, se recoge</w:t>
      </w:r>
      <w:r w:rsidR="00AC716C">
        <w:rPr>
          <w:lang w:val="es-ES"/>
        </w:rPr>
        <w:t xml:space="preserve"> la información básica del </w:t>
      </w:r>
      <w:proofErr w:type="spellStart"/>
      <w:r w:rsidR="00AC716C">
        <w:rPr>
          <w:lang w:val="es-ES"/>
        </w:rPr>
        <w:t>bot</w:t>
      </w:r>
      <w:proofErr w:type="spellEnd"/>
      <w:r w:rsidR="009F1076">
        <w:rPr>
          <w:lang w:val="es-ES"/>
        </w:rPr>
        <w:t xml:space="preserve">. El envío de este comando es en el formato habitual de </w:t>
      </w:r>
      <w:proofErr w:type="spellStart"/>
      <w:r w:rsidR="009F1076">
        <w:rPr>
          <w:lang w:val="es-ES"/>
        </w:rPr>
        <w:t>Telegram</w:t>
      </w:r>
      <w:proofErr w:type="spellEnd"/>
      <w:r w:rsidR="009F1076">
        <w:rPr>
          <w:lang w:val="es-ES"/>
        </w:rPr>
        <w:t>.</w:t>
      </w:r>
    </w:p>
    <w:p w14:paraId="4469BF22" w14:textId="77777777" w:rsidR="00C237D7" w:rsidRDefault="00C237D7" w:rsidP="00196B5F">
      <w:pPr>
        <w:keepNext/>
        <w:jc w:val="both"/>
      </w:pPr>
      <w:r w:rsidRPr="00C237D7">
        <w:rPr>
          <w:noProof/>
          <w:lang w:val="es-ES"/>
        </w:rPr>
        <w:lastRenderedPageBreak/>
        <w:drawing>
          <wp:inline distT="0" distB="0" distL="0" distR="0" wp14:anchorId="072652F0" wp14:editId="6FE309E7">
            <wp:extent cx="4982135" cy="3076575"/>
            <wp:effectExtent l="0" t="0" r="0" b="0"/>
            <wp:docPr id="2133257080" name="Imagen 213325708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257080" name="Imagen 1" descr="Texto&#10;&#10;Descripción generada automáticamente"/>
                    <pic:cNvPicPr/>
                  </pic:nvPicPr>
                  <pic:blipFill>
                    <a:blip r:embed="rId24"/>
                    <a:stretch>
                      <a:fillRect/>
                    </a:stretch>
                  </pic:blipFill>
                  <pic:spPr>
                    <a:xfrm>
                      <a:off x="0" y="0"/>
                      <a:ext cx="4988706" cy="3080633"/>
                    </a:xfrm>
                    <a:prstGeom prst="rect">
                      <a:avLst/>
                    </a:prstGeom>
                  </pic:spPr>
                </pic:pic>
              </a:graphicData>
            </a:graphic>
          </wp:inline>
        </w:drawing>
      </w:r>
    </w:p>
    <w:p w14:paraId="73976693" w14:textId="32DED915" w:rsidR="00196B5F" w:rsidRPr="00196B5F" w:rsidRDefault="00196B5F" w:rsidP="00196B5F">
      <w:pPr>
        <w:pStyle w:val="Descripcin"/>
        <w:jc w:val="both"/>
        <w:rPr>
          <w:ins w:id="84" w:author="Microsoft Word" w:date="2024-01-04T20:14:00Z"/>
          <w:lang w:val="es-ES"/>
        </w:rPr>
      </w:pPr>
      <w:bookmarkStart w:id="85" w:name="_Toc155292095"/>
      <w:r>
        <w:t xml:space="preserve">Fig. </w:t>
      </w:r>
      <w:ins w:id="86" w:author="Microsoft Word" w:date="2024-01-04T20:14:00Z">
        <w:r>
          <w:fldChar w:fldCharType="begin"/>
        </w:r>
      </w:ins>
      <w:r>
        <w:instrText xml:space="preserve"> SEQ Fig. \* ARABIC </w:instrText>
      </w:r>
      <w:ins w:id="87" w:author="Microsoft Word" w:date="2024-01-04T20:14:00Z">
        <w:r>
          <w:fldChar w:fldCharType="separate"/>
        </w:r>
      </w:ins>
      <w:r w:rsidR="00DA2C59">
        <w:rPr>
          <w:noProof/>
        </w:rPr>
        <w:t>10</w:t>
      </w:r>
      <w:ins w:id="88" w:author="Microsoft Word" w:date="2024-01-04T20:14:00Z">
        <w:r>
          <w:fldChar w:fldCharType="end"/>
        </w:r>
        <w:r>
          <w:t>.</w:t>
        </w:r>
        <w:r w:rsidRPr="00196B5F">
          <w:rPr>
            <w:lang w:val="es-ES"/>
          </w:rPr>
          <w:t xml:space="preserve"> Mensaje de </w:t>
        </w:r>
        <w:proofErr w:type="spellStart"/>
        <w:r w:rsidRPr="00196B5F">
          <w:rPr>
            <w:lang w:val="es-ES"/>
          </w:rPr>
          <w:t>Telegram</w:t>
        </w:r>
        <w:bookmarkEnd w:id="85"/>
        <w:proofErr w:type="spellEnd"/>
      </w:ins>
    </w:p>
    <w:bookmarkStart w:id="89" w:name="_Toc155266755"/>
    <w:moveToRangeStart w:id="90" w:author="Microsoft Word" w:date="2024-01-04T20:14:00Z" w:name="move155291725"/>
    <w:p w14:paraId="1DB3BA52" w14:textId="77777777" w:rsidR="00392BA3" w:rsidRPr="00392BA3" w:rsidRDefault="00196B5F" w:rsidP="00196B5F">
      <w:pPr>
        <w:pStyle w:val="Descripcin"/>
        <w:jc w:val="both"/>
        <w:rPr>
          <w:del w:id="91" w:author="Microsoft Word" w:date="2024-01-04T20:14:00Z"/>
          <w:moveTo w:id="92" w:author="Microsoft Word" w:date="2024-01-04T20:14:00Z"/>
          <w:lang w:val="es-ES"/>
        </w:rPr>
        <w:pPrChange w:id="93" w:author="Microsoft Word" w:date="2024-01-04T20:14:00Z">
          <w:pPr>
            <w:pStyle w:val="Descripcin"/>
          </w:pPr>
        </w:pPrChange>
      </w:pPr>
      <w:moveTo w:id="94" w:author="Microsoft Word" w:date="2024-01-04T20:14:00Z">
        <w:del w:id="95" w:author="Microsoft Word" w:date="2024-01-04T20:14:00Z">
          <w:r>
            <w:fldChar w:fldCharType="begin"/>
          </w:r>
          <w:r>
            <w:delInstrText xml:space="preserve"> SEQ Fig. \* ARABIC </w:delInstrText>
          </w:r>
          <w:r>
            <w:fldChar w:fldCharType="separate"/>
          </w:r>
          <w:r w:rsidR="0070061B">
            <w:rPr>
              <w:noProof/>
            </w:rPr>
            <w:delText>7</w:delText>
          </w:r>
          <w:r>
            <w:fldChar w:fldCharType="end"/>
          </w:r>
          <w:r>
            <w:delText>.</w:delText>
          </w:r>
          <w:r w:rsidRPr="00196B5F">
            <w:rPr>
              <w:lang w:val="es-ES"/>
              <w:rPrChange w:id="96" w:author="Microsoft Word" w:date="2024-01-04T20:14:00Z">
                <w:rPr/>
              </w:rPrChange>
            </w:rPr>
            <w:delText xml:space="preserve"> Mensaje de Telegram</w:delText>
          </w:r>
        </w:del>
      </w:moveTo>
    </w:p>
    <w:p w14:paraId="124F1152" w14:textId="2B6C44C8" w:rsidR="009F1076" w:rsidRDefault="009F1076" w:rsidP="009F1076">
      <w:pPr>
        <w:pStyle w:val="Ttulo3"/>
        <w:rPr>
          <w:lang w:val="es-ES"/>
        </w:rPr>
      </w:pPr>
      <w:bookmarkStart w:id="97" w:name="_Toc155292139"/>
      <w:moveToRangeEnd w:id="90"/>
      <w:proofErr w:type="spellStart"/>
      <w:r>
        <w:rPr>
          <w:lang w:val="es-ES"/>
        </w:rPr>
        <w:t>Coordinates</w:t>
      </w:r>
      <w:bookmarkEnd w:id="89"/>
      <w:bookmarkEnd w:id="97"/>
      <w:proofErr w:type="spellEnd"/>
    </w:p>
    <w:p w14:paraId="0698AAF9" w14:textId="2D05E2B2" w:rsidR="009A75C3" w:rsidRDefault="00196B5F" w:rsidP="004750BE">
      <w:pPr>
        <w:jc w:val="both"/>
        <w:rPr>
          <w:lang w:val="es-ES"/>
        </w:rPr>
      </w:pPr>
      <w:r>
        <w:rPr>
          <w:noProof/>
        </w:rPr>
        <w:pict w14:anchorId="58B6610B">
          <v:shape id="_x0000_s1027" type="#_x0000_t202" style="position:absolute;left:0;text-align:left;margin-left:54.6pt;margin-top:145.7pt;width:349.1pt;height:.05pt;z-index:251658249" stroked="f">
            <v:textbox style="mso-fit-shape-to-text:t" inset="0,0,0,0">
              <w:txbxContent>
                <w:p w14:paraId="67B5B8DD" w14:textId="0427F5E9" w:rsidR="00196B5F" w:rsidRPr="00770784" w:rsidRDefault="00196B5F" w:rsidP="00196B5F">
                  <w:pPr>
                    <w:pStyle w:val="Descripcin"/>
                    <w:rPr>
                      <w:noProof/>
                      <w:sz w:val="21"/>
                      <w:szCs w:val="21"/>
                      <w:lang w:val="es-ES"/>
                    </w:rPr>
                  </w:pPr>
                  <w:bookmarkStart w:id="98" w:name="_Toc155292096"/>
                  <w:r>
                    <w:t xml:space="preserve">Fig. </w:t>
                  </w:r>
                  <w:r>
                    <w:fldChar w:fldCharType="begin"/>
                  </w:r>
                  <w:r>
                    <w:instrText xml:space="preserve"> SEQ Fig. \* ARABIC </w:instrText>
                  </w:r>
                  <w:r>
                    <w:fldChar w:fldCharType="separate"/>
                  </w:r>
                  <w:r w:rsidR="00DA2C59">
                    <w:rPr>
                      <w:noProof/>
                    </w:rPr>
                    <w:t>11</w:t>
                  </w:r>
                  <w:r>
                    <w:fldChar w:fldCharType="end"/>
                  </w:r>
                  <w:r>
                    <w:t xml:space="preserve">. </w:t>
                  </w:r>
                  <w:proofErr w:type="spellStart"/>
                  <w:r>
                    <w:t>Mensaje</w:t>
                  </w:r>
                  <w:proofErr w:type="spellEnd"/>
                  <w:r>
                    <w:t xml:space="preserve"> de Telegram</w:t>
                  </w:r>
                  <w:bookmarkEnd w:id="98"/>
                </w:p>
              </w:txbxContent>
            </v:textbox>
            <w10:wrap type="topAndBottom"/>
          </v:shape>
        </w:pict>
      </w:r>
      <w:r w:rsidR="00231E14" w:rsidRPr="00167D57">
        <w:rPr>
          <w:noProof/>
          <w:lang w:val="es-ES"/>
        </w:rPr>
        <w:drawing>
          <wp:anchor distT="0" distB="0" distL="114300" distR="114300" simplePos="0" relativeHeight="251658241" behindDoc="0" locked="0" layoutInCell="1" allowOverlap="1" wp14:anchorId="404BFE19" wp14:editId="55672F57">
            <wp:simplePos x="0" y="0"/>
            <wp:positionH relativeFrom="column">
              <wp:posOffset>693420</wp:posOffset>
            </wp:positionH>
            <wp:positionV relativeFrom="paragraph">
              <wp:posOffset>494665</wp:posOffset>
            </wp:positionV>
            <wp:extent cx="4433570" cy="1298575"/>
            <wp:effectExtent l="0" t="0" r="0" b="0"/>
            <wp:wrapTopAndBottom/>
            <wp:docPr id="1593191569" name="Imagen 159319156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191569" name="Imagen 1" descr="Interfaz de usuario gráfica, Aplicación&#10;&#10;Descripción generada automáticamente"/>
                    <pic:cNvPicPr/>
                  </pic:nvPicPr>
                  <pic:blipFill>
                    <a:blip r:embed="rId25">
                      <a:extLst>
                        <a:ext uri="{28A0092B-C50C-407E-A947-70E740481C1C}">
                          <a14:useLocalDpi xmlns:a14="http://schemas.microsoft.com/office/drawing/2010/main" val="0"/>
                        </a:ext>
                      </a:extLst>
                    </a:blip>
                    <a:stretch>
                      <a:fillRect/>
                    </a:stretch>
                  </pic:blipFill>
                  <pic:spPr>
                    <a:xfrm>
                      <a:off x="0" y="0"/>
                      <a:ext cx="4433570" cy="1298575"/>
                    </a:xfrm>
                    <a:prstGeom prst="rect">
                      <a:avLst/>
                    </a:prstGeom>
                  </pic:spPr>
                </pic:pic>
              </a:graphicData>
            </a:graphic>
            <wp14:sizeRelH relativeFrom="page">
              <wp14:pctWidth>0</wp14:pctWidth>
            </wp14:sizeRelH>
            <wp14:sizeRelV relativeFrom="page">
              <wp14:pctHeight>0</wp14:pctHeight>
            </wp14:sizeRelV>
          </wp:anchor>
        </w:drawing>
      </w:r>
      <w:r w:rsidR="001F3EF2">
        <w:rPr>
          <w:lang w:val="es-ES"/>
        </w:rPr>
        <w:t>/</w:t>
      </w:r>
      <w:proofErr w:type="spellStart"/>
      <w:r w:rsidR="001F3EF2">
        <w:rPr>
          <w:lang w:val="es-ES"/>
        </w:rPr>
        <w:t>coordinates</w:t>
      </w:r>
      <w:proofErr w:type="spellEnd"/>
      <w:r w:rsidR="001F3EF2">
        <w:rPr>
          <w:lang w:val="es-ES"/>
        </w:rPr>
        <w:t xml:space="preserve"> permite extraer </w:t>
      </w:r>
      <w:r w:rsidR="00C16A97">
        <w:rPr>
          <w:lang w:val="es-ES"/>
        </w:rPr>
        <w:t>las coordenadas</w:t>
      </w:r>
      <w:r w:rsidR="00B526EA">
        <w:rPr>
          <w:lang w:val="es-ES"/>
        </w:rPr>
        <w:t xml:space="preserve"> de </w:t>
      </w:r>
      <w:r w:rsidR="002E01B3">
        <w:rPr>
          <w:lang w:val="es-ES"/>
        </w:rPr>
        <w:t xml:space="preserve">cualquiera de los dos </w:t>
      </w:r>
      <w:proofErr w:type="spellStart"/>
      <w:r w:rsidR="002E01B3">
        <w:rPr>
          <w:lang w:val="es-ES"/>
        </w:rPr>
        <w:t>rovers</w:t>
      </w:r>
      <w:proofErr w:type="spellEnd"/>
      <w:r w:rsidR="00DE2480">
        <w:rPr>
          <w:lang w:val="es-ES"/>
        </w:rPr>
        <w:t xml:space="preserve">, de entre los cuales se puede escoger como opción: </w:t>
      </w:r>
    </w:p>
    <w:p w14:paraId="78F6A782" w14:textId="624F2270" w:rsidR="00DE2480" w:rsidRDefault="00DE2480" w:rsidP="004750BE">
      <w:pPr>
        <w:jc w:val="both"/>
        <w:rPr>
          <w:lang w:val="es-ES"/>
        </w:rPr>
      </w:pPr>
    </w:p>
    <w:p w14:paraId="357148FA" w14:textId="23B05796" w:rsidR="00167D57" w:rsidRDefault="00167D57" w:rsidP="004750BE">
      <w:pPr>
        <w:jc w:val="both"/>
        <w:rPr>
          <w:lang w:val="es-ES"/>
        </w:rPr>
      </w:pPr>
      <w:r>
        <w:rPr>
          <w:lang w:val="es-ES"/>
        </w:rPr>
        <w:t>Al pinchar en alguna de las dos, automáticamente se publican las últimas coordenadas registradas.</w:t>
      </w:r>
    </w:p>
    <w:p w14:paraId="6C85871E" w14:textId="3EC96450" w:rsidR="009F1076" w:rsidRPr="000D044D" w:rsidRDefault="009F1076" w:rsidP="009F1076">
      <w:pPr>
        <w:jc w:val="both"/>
        <w:rPr>
          <w:lang w:val="es-ES"/>
        </w:rPr>
      </w:pPr>
      <w:r>
        <w:rPr>
          <w:lang w:val="es-ES"/>
        </w:rPr>
        <w:t xml:space="preserve">Para implementar esta posibilidad de pinchar sobre el objeto, se ha utilizado </w:t>
      </w:r>
      <w:r w:rsidR="00776952">
        <w:rPr>
          <w:lang w:val="es-ES"/>
        </w:rPr>
        <w:t>un objeto JSON que devuelve un número en función del botón pulsado.</w:t>
      </w:r>
    </w:p>
    <w:p w14:paraId="3BA096F9" w14:textId="77777777" w:rsidR="00196B5F" w:rsidRDefault="00DA6ED2" w:rsidP="00196B5F">
      <w:pPr>
        <w:keepNext/>
        <w:jc w:val="both"/>
      </w:pPr>
      <w:r w:rsidRPr="00DA6ED2">
        <w:rPr>
          <w:noProof/>
          <w:lang w:val="es-ES"/>
        </w:rPr>
        <w:lastRenderedPageBreak/>
        <w:drawing>
          <wp:inline distT="0" distB="0" distL="0" distR="0" wp14:anchorId="1D229B8E" wp14:editId="02CC917D">
            <wp:extent cx="5524500" cy="3951552"/>
            <wp:effectExtent l="0" t="0" r="0" b="0"/>
            <wp:docPr id="492347723" name="Imagen 49234772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347723" name="Imagen 1" descr="Interfaz de usuario gráfica, Texto, Aplicación&#10;&#10;Descripción generada automáticamente"/>
                    <pic:cNvPicPr/>
                  </pic:nvPicPr>
                  <pic:blipFill>
                    <a:blip r:embed="rId26"/>
                    <a:stretch>
                      <a:fillRect/>
                    </a:stretch>
                  </pic:blipFill>
                  <pic:spPr>
                    <a:xfrm>
                      <a:off x="0" y="0"/>
                      <a:ext cx="5532434" cy="3957227"/>
                    </a:xfrm>
                    <a:prstGeom prst="rect">
                      <a:avLst/>
                    </a:prstGeom>
                  </pic:spPr>
                </pic:pic>
              </a:graphicData>
            </a:graphic>
          </wp:inline>
        </w:drawing>
      </w:r>
    </w:p>
    <w:p w14:paraId="5040C4B4" w14:textId="1C378C36" w:rsidR="00776952" w:rsidRPr="000D044D" w:rsidRDefault="00196B5F" w:rsidP="00196B5F">
      <w:pPr>
        <w:pStyle w:val="Descripcin"/>
        <w:jc w:val="both"/>
        <w:rPr>
          <w:lang w:val="es-ES"/>
        </w:rPr>
      </w:pPr>
      <w:bookmarkStart w:id="99" w:name="_Toc155292097"/>
      <w:r w:rsidRPr="00C17551">
        <w:rPr>
          <w:lang w:val="es-ES"/>
        </w:rPr>
        <w:t xml:space="preserve">Fig. </w:t>
      </w:r>
      <w:r>
        <w:fldChar w:fldCharType="begin"/>
      </w:r>
      <w:r w:rsidRPr="00C17551">
        <w:rPr>
          <w:lang w:val="es-ES"/>
        </w:rPr>
        <w:instrText xml:space="preserve"> SEQ Fig. \* ARABIC </w:instrText>
      </w:r>
      <w:r>
        <w:fldChar w:fldCharType="separate"/>
      </w:r>
      <w:r w:rsidR="00DA2C59" w:rsidRPr="00C17551">
        <w:rPr>
          <w:noProof/>
          <w:lang w:val="es-ES"/>
        </w:rPr>
        <w:t>12</w:t>
      </w:r>
      <w:r>
        <w:fldChar w:fldCharType="end"/>
      </w:r>
      <w:r w:rsidRPr="00C17551">
        <w:rPr>
          <w:lang w:val="es-ES"/>
        </w:rPr>
        <w:t>. Flujo</w:t>
      </w:r>
      <w:bookmarkEnd w:id="99"/>
    </w:p>
    <w:p w14:paraId="70A3D007" w14:textId="322B62AD" w:rsidR="009F1076" w:rsidRDefault="006D52B9" w:rsidP="004750BE">
      <w:pPr>
        <w:jc w:val="both"/>
        <w:rPr>
          <w:lang w:val="es-ES"/>
        </w:rPr>
      </w:pPr>
      <w:r>
        <w:rPr>
          <w:lang w:val="es-ES"/>
        </w:rPr>
        <w:t xml:space="preserve">A su vez, dicho número se recibe en la </w:t>
      </w:r>
      <w:proofErr w:type="spellStart"/>
      <w:r>
        <w:rPr>
          <w:lang w:val="es-ES"/>
        </w:rPr>
        <w:t>callback_query</w:t>
      </w:r>
      <w:proofErr w:type="spellEnd"/>
      <w:r>
        <w:rPr>
          <w:lang w:val="es-ES"/>
        </w:rPr>
        <w:t>, donde se procesa la lógica asociada al mismo.</w:t>
      </w:r>
    </w:p>
    <w:p w14:paraId="47086817" w14:textId="77777777" w:rsidR="00196B5F" w:rsidRDefault="001D030A" w:rsidP="00196B5F">
      <w:pPr>
        <w:keepNext/>
        <w:jc w:val="both"/>
      </w:pPr>
      <w:r w:rsidRPr="001D030A">
        <w:rPr>
          <w:noProof/>
          <w:lang w:val="es-ES"/>
        </w:rPr>
        <w:drawing>
          <wp:inline distT="0" distB="0" distL="0" distR="0" wp14:anchorId="66B8BBD2" wp14:editId="580A4E50">
            <wp:extent cx="5877745" cy="2486372"/>
            <wp:effectExtent l="0" t="0" r="8890" b="9525"/>
            <wp:docPr id="1184302107" name="Imagen 1184302107"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302107" name="Imagen 1" descr="Texto, Carta&#10;&#10;Descripción generada automáticamente"/>
                    <pic:cNvPicPr/>
                  </pic:nvPicPr>
                  <pic:blipFill>
                    <a:blip r:embed="rId27"/>
                    <a:stretch>
                      <a:fillRect/>
                    </a:stretch>
                  </pic:blipFill>
                  <pic:spPr>
                    <a:xfrm>
                      <a:off x="0" y="0"/>
                      <a:ext cx="5877745" cy="2486372"/>
                    </a:xfrm>
                    <a:prstGeom prst="rect">
                      <a:avLst/>
                    </a:prstGeom>
                  </pic:spPr>
                </pic:pic>
              </a:graphicData>
            </a:graphic>
          </wp:inline>
        </w:drawing>
      </w:r>
    </w:p>
    <w:p w14:paraId="3FCC56FC" w14:textId="0C13BDDB" w:rsidR="006D52B9" w:rsidRDefault="00196B5F" w:rsidP="00196B5F">
      <w:pPr>
        <w:pStyle w:val="Descripcin"/>
        <w:jc w:val="both"/>
        <w:rPr>
          <w:lang w:val="es-ES"/>
        </w:rPr>
      </w:pPr>
      <w:bookmarkStart w:id="100" w:name="_Toc155292098"/>
      <w:r w:rsidRPr="00C17551">
        <w:rPr>
          <w:lang w:val="es-ES"/>
        </w:rPr>
        <w:t xml:space="preserve">Fig. </w:t>
      </w:r>
      <w:r>
        <w:fldChar w:fldCharType="begin"/>
      </w:r>
      <w:r w:rsidRPr="00C17551">
        <w:rPr>
          <w:lang w:val="es-ES"/>
        </w:rPr>
        <w:instrText xml:space="preserve"> SEQ Fig. \* ARABIC </w:instrText>
      </w:r>
      <w:r>
        <w:fldChar w:fldCharType="separate"/>
      </w:r>
      <w:r w:rsidR="00DA2C59" w:rsidRPr="00C17551">
        <w:rPr>
          <w:noProof/>
          <w:lang w:val="es-ES"/>
        </w:rPr>
        <w:t>13</w:t>
      </w:r>
      <w:r>
        <w:fldChar w:fldCharType="end"/>
      </w:r>
      <w:r w:rsidRPr="00C17551">
        <w:rPr>
          <w:lang w:val="es-ES"/>
        </w:rPr>
        <w:t>. Flujo</w:t>
      </w:r>
      <w:bookmarkEnd w:id="100"/>
    </w:p>
    <w:p w14:paraId="02FA643E" w14:textId="63B6DE49" w:rsidR="003D1D57" w:rsidRDefault="003D1D57" w:rsidP="004750BE">
      <w:pPr>
        <w:jc w:val="both"/>
        <w:rPr>
          <w:lang w:val="es-ES"/>
        </w:rPr>
      </w:pPr>
      <w:r>
        <w:rPr>
          <w:lang w:val="es-ES"/>
        </w:rPr>
        <w:t xml:space="preserve">Esta información es la que se introduce en la consulta de MongoDB, y posteriormente se envía al </w:t>
      </w:r>
      <w:proofErr w:type="spellStart"/>
      <w:r>
        <w:rPr>
          <w:lang w:val="es-ES"/>
        </w:rPr>
        <w:t>chatbot</w:t>
      </w:r>
      <w:proofErr w:type="spellEnd"/>
      <w:r>
        <w:rPr>
          <w:lang w:val="es-ES"/>
        </w:rPr>
        <w:t>.</w:t>
      </w:r>
    </w:p>
    <w:p w14:paraId="6C37A86F" w14:textId="6616A84E" w:rsidR="003D1D57" w:rsidRDefault="003D1D57" w:rsidP="003D1D57">
      <w:pPr>
        <w:pStyle w:val="Ttulo3"/>
        <w:rPr>
          <w:lang w:val="es-ES"/>
        </w:rPr>
      </w:pPr>
      <w:bookmarkStart w:id="101" w:name="_Toc155266756"/>
      <w:bookmarkStart w:id="102" w:name="_Toc155292140"/>
      <w:r>
        <w:rPr>
          <w:lang w:val="es-ES"/>
        </w:rPr>
        <w:lastRenderedPageBreak/>
        <w:t xml:space="preserve">Set </w:t>
      </w:r>
      <w:proofErr w:type="spellStart"/>
      <w:r>
        <w:rPr>
          <w:lang w:val="es-ES"/>
        </w:rPr>
        <w:t>Waypoint</w:t>
      </w:r>
      <w:bookmarkEnd w:id="101"/>
      <w:bookmarkEnd w:id="102"/>
      <w:proofErr w:type="spellEnd"/>
    </w:p>
    <w:p w14:paraId="423C1214" w14:textId="2CD031C8" w:rsidR="00877A01" w:rsidRDefault="003D1D57" w:rsidP="004750BE">
      <w:pPr>
        <w:jc w:val="both"/>
        <w:rPr>
          <w:lang w:val="es-ES"/>
        </w:rPr>
      </w:pPr>
      <w:r>
        <w:rPr>
          <w:lang w:val="es-ES"/>
        </w:rPr>
        <w:t>Del mismo modo</w:t>
      </w:r>
      <w:r w:rsidR="00A97381">
        <w:rPr>
          <w:lang w:val="es-ES"/>
        </w:rPr>
        <w:t xml:space="preserve">, </w:t>
      </w:r>
      <w:r w:rsidR="00B54CE3">
        <w:rPr>
          <w:lang w:val="es-ES"/>
        </w:rPr>
        <w:t xml:space="preserve">el </w:t>
      </w:r>
      <w:r w:rsidR="0025276A">
        <w:rPr>
          <w:lang w:val="es-ES"/>
        </w:rPr>
        <w:t>comando /</w:t>
      </w:r>
      <w:proofErr w:type="spellStart"/>
      <w:r w:rsidR="0025276A">
        <w:rPr>
          <w:lang w:val="es-ES"/>
        </w:rPr>
        <w:t>set_waypoint</w:t>
      </w:r>
      <w:proofErr w:type="spellEnd"/>
      <w:r w:rsidR="0025276A">
        <w:rPr>
          <w:lang w:val="es-ES"/>
        </w:rPr>
        <w:t xml:space="preserve"> también permite escoger el robot al cual se va</w:t>
      </w:r>
      <w:r w:rsidR="00367467">
        <w:rPr>
          <w:lang w:val="es-ES"/>
        </w:rPr>
        <w:t xml:space="preserve"> a enviar a unas nuevas coordenadas, cuyo formato de lectura corresponde a [</w:t>
      </w:r>
      <w:proofErr w:type="spellStart"/>
      <w:proofErr w:type="gramStart"/>
      <w:r w:rsidR="00367467">
        <w:rPr>
          <w:lang w:val="es-ES"/>
        </w:rPr>
        <w:t>x,y</w:t>
      </w:r>
      <w:proofErr w:type="spellEnd"/>
      <w:proofErr w:type="gramEnd"/>
      <w:r w:rsidR="00367467">
        <w:rPr>
          <w:lang w:val="es-ES"/>
        </w:rPr>
        <w:t>].</w:t>
      </w:r>
      <w:r w:rsidR="41AE66D8" w:rsidRPr="41AE66D8">
        <w:rPr>
          <w:lang w:val="es-ES"/>
        </w:rPr>
        <w:t xml:space="preserve"> </w:t>
      </w:r>
      <w:r w:rsidR="00877A01">
        <w:rPr>
          <w:lang w:val="es-ES"/>
        </w:rPr>
        <w:t>Una vez recibida dicha coordenada y enviada al secuenciador de tareas, se confirma la transmisión correcta de la información.</w:t>
      </w:r>
    </w:p>
    <w:p w14:paraId="2D89581B" w14:textId="77777777" w:rsidR="00196B5F" w:rsidRDefault="002A4322" w:rsidP="00196B5F">
      <w:pPr>
        <w:keepNext/>
        <w:jc w:val="both"/>
      </w:pPr>
      <w:r w:rsidRPr="002A4322">
        <w:rPr>
          <w:noProof/>
          <w:lang w:val="es-ES"/>
        </w:rPr>
        <w:drawing>
          <wp:inline distT="0" distB="0" distL="0" distR="0" wp14:anchorId="7EF835BC" wp14:editId="71AA7120">
            <wp:extent cx="4498903" cy="1924050"/>
            <wp:effectExtent l="0" t="0" r="0" b="0"/>
            <wp:docPr id="1324448771" name="Imagen 132444877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448771" name="Imagen 1" descr="Texto&#10;&#10;Descripción generada automáticamente"/>
                    <pic:cNvPicPr/>
                  </pic:nvPicPr>
                  <pic:blipFill>
                    <a:blip r:embed="rId28"/>
                    <a:stretch>
                      <a:fillRect/>
                    </a:stretch>
                  </pic:blipFill>
                  <pic:spPr>
                    <a:xfrm>
                      <a:off x="0" y="0"/>
                      <a:ext cx="4503457" cy="1925997"/>
                    </a:xfrm>
                    <a:prstGeom prst="rect">
                      <a:avLst/>
                    </a:prstGeom>
                  </pic:spPr>
                </pic:pic>
              </a:graphicData>
            </a:graphic>
          </wp:inline>
        </w:drawing>
      </w:r>
    </w:p>
    <w:p w14:paraId="1BE8EB71" w14:textId="4A859159" w:rsidR="00666879" w:rsidRDefault="00196B5F" w:rsidP="00196B5F">
      <w:pPr>
        <w:pStyle w:val="Descripcin"/>
        <w:jc w:val="both"/>
        <w:rPr>
          <w:lang w:val="es-ES"/>
        </w:rPr>
      </w:pPr>
      <w:bookmarkStart w:id="103" w:name="_Toc155292099"/>
      <w:r w:rsidRPr="00C17551">
        <w:rPr>
          <w:lang w:val="es-ES"/>
        </w:rPr>
        <w:t xml:space="preserve">Fig. </w:t>
      </w:r>
      <w:r>
        <w:fldChar w:fldCharType="begin"/>
      </w:r>
      <w:r w:rsidRPr="00C17551">
        <w:rPr>
          <w:lang w:val="es-ES"/>
        </w:rPr>
        <w:instrText xml:space="preserve"> SEQ Fig. \* ARABIC </w:instrText>
      </w:r>
      <w:r>
        <w:fldChar w:fldCharType="separate"/>
      </w:r>
      <w:r w:rsidR="00DA2C59" w:rsidRPr="00C17551">
        <w:rPr>
          <w:noProof/>
          <w:lang w:val="es-ES"/>
        </w:rPr>
        <w:t>14</w:t>
      </w:r>
      <w:r>
        <w:fldChar w:fldCharType="end"/>
      </w:r>
      <w:r w:rsidRPr="00C17551">
        <w:rPr>
          <w:lang w:val="es-ES"/>
        </w:rPr>
        <w:t xml:space="preserve">. Mensaje de </w:t>
      </w:r>
      <w:proofErr w:type="spellStart"/>
      <w:r w:rsidRPr="00C17551">
        <w:rPr>
          <w:lang w:val="es-ES"/>
        </w:rPr>
        <w:t>Telegram</w:t>
      </w:r>
      <w:bookmarkEnd w:id="103"/>
      <w:proofErr w:type="spellEnd"/>
    </w:p>
    <w:p w14:paraId="46D32F15" w14:textId="775AF364" w:rsidR="00454752" w:rsidRDefault="00454752" w:rsidP="004750BE">
      <w:pPr>
        <w:jc w:val="both"/>
        <w:rPr>
          <w:lang w:val="es-ES"/>
        </w:rPr>
      </w:pPr>
      <w:r>
        <w:rPr>
          <w:lang w:val="es-ES"/>
        </w:rPr>
        <w:t xml:space="preserve">En este caso, los valores recibidos a través del </w:t>
      </w:r>
      <w:proofErr w:type="spellStart"/>
      <w:r>
        <w:rPr>
          <w:lang w:val="es-ES"/>
        </w:rPr>
        <w:t>callback_query</w:t>
      </w:r>
      <w:proofErr w:type="spellEnd"/>
      <w:r>
        <w:rPr>
          <w:lang w:val="es-ES"/>
        </w:rPr>
        <w:t xml:space="preserve"> son </w:t>
      </w:r>
      <w:r w:rsidR="70CBEE74" w:rsidRPr="70CBEE74">
        <w:rPr>
          <w:lang w:val="es-ES"/>
        </w:rPr>
        <w:t>“0”</w:t>
      </w:r>
      <w:r>
        <w:rPr>
          <w:lang w:val="es-ES"/>
        </w:rPr>
        <w:t xml:space="preserve"> y “</w:t>
      </w:r>
      <w:r w:rsidR="70CBEE74" w:rsidRPr="70CBEE74">
        <w:rPr>
          <w:lang w:val="es-ES"/>
        </w:rPr>
        <w:t>1</w:t>
      </w:r>
      <w:r>
        <w:rPr>
          <w:lang w:val="es-ES"/>
        </w:rPr>
        <w:t>”, y el mensaje transmitido</w:t>
      </w:r>
      <w:r w:rsidR="00603122">
        <w:rPr>
          <w:lang w:val="es-ES"/>
        </w:rPr>
        <w:t xml:space="preserve"> indica el formato adecuado de coordenadas.</w:t>
      </w:r>
    </w:p>
    <w:p w14:paraId="44247166" w14:textId="77777777" w:rsidR="00196B5F" w:rsidRDefault="00FE10CF" w:rsidP="00196B5F">
      <w:pPr>
        <w:keepNext/>
        <w:jc w:val="both"/>
      </w:pPr>
      <w:r w:rsidRPr="00FE10CF">
        <w:rPr>
          <w:noProof/>
          <w:lang w:val="es-ES"/>
        </w:rPr>
        <w:drawing>
          <wp:inline distT="0" distB="0" distL="0" distR="0" wp14:anchorId="6B8A6A16" wp14:editId="15FBFB9D">
            <wp:extent cx="5943600" cy="2319020"/>
            <wp:effectExtent l="0" t="0" r="0" b="0"/>
            <wp:docPr id="728374187" name="Imagen 728374187"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374187" name="Imagen 1" descr="Interfaz de usuario gráfica, Texto, Aplicación&#10;&#10;Descripción generada automáticamente"/>
                    <pic:cNvPicPr/>
                  </pic:nvPicPr>
                  <pic:blipFill>
                    <a:blip r:embed="rId29"/>
                    <a:stretch>
                      <a:fillRect/>
                    </a:stretch>
                  </pic:blipFill>
                  <pic:spPr>
                    <a:xfrm>
                      <a:off x="0" y="0"/>
                      <a:ext cx="5943600" cy="2319020"/>
                    </a:xfrm>
                    <a:prstGeom prst="rect">
                      <a:avLst/>
                    </a:prstGeom>
                  </pic:spPr>
                </pic:pic>
              </a:graphicData>
            </a:graphic>
          </wp:inline>
        </w:drawing>
      </w:r>
    </w:p>
    <w:p w14:paraId="4B9BA243" w14:textId="1B810DA3" w:rsidR="00603122" w:rsidRDefault="00196B5F" w:rsidP="00196B5F">
      <w:pPr>
        <w:pStyle w:val="Descripcin"/>
        <w:jc w:val="both"/>
        <w:rPr>
          <w:lang w:val="es-ES"/>
        </w:rPr>
      </w:pPr>
      <w:bookmarkStart w:id="104" w:name="_Toc155292100"/>
      <w:r w:rsidRPr="00C17551">
        <w:rPr>
          <w:lang w:val="es-ES"/>
        </w:rPr>
        <w:t xml:space="preserve">Fig. </w:t>
      </w:r>
      <w:r>
        <w:fldChar w:fldCharType="begin"/>
      </w:r>
      <w:r w:rsidRPr="00C17551">
        <w:rPr>
          <w:lang w:val="es-ES"/>
        </w:rPr>
        <w:instrText xml:space="preserve"> SEQ Fig. \* ARABIC </w:instrText>
      </w:r>
      <w:r>
        <w:fldChar w:fldCharType="separate"/>
      </w:r>
      <w:r w:rsidR="00DA2C59" w:rsidRPr="00C17551">
        <w:rPr>
          <w:noProof/>
          <w:lang w:val="es-ES"/>
        </w:rPr>
        <w:t>15</w:t>
      </w:r>
      <w:r>
        <w:fldChar w:fldCharType="end"/>
      </w:r>
      <w:r w:rsidRPr="00C17551">
        <w:rPr>
          <w:lang w:val="es-ES"/>
        </w:rPr>
        <w:t>. Flujo</w:t>
      </w:r>
      <w:bookmarkEnd w:id="104"/>
    </w:p>
    <w:p w14:paraId="01C90765" w14:textId="0BFAAF00" w:rsidR="00A935F9" w:rsidRDefault="00A92A0D" w:rsidP="004750BE">
      <w:pPr>
        <w:jc w:val="both"/>
        <w:rPr>
          <w:lang w:val="es-ES"/>
        </w:rPr>
      </w:pPr>
      <w:r>
        <w:rPr>
          <w:lang w:val="es-ES"/>
        </w:rPr>
        <w:t xml:space="preserve">Después, se </w:t>
      </w:r>
      <w:r w:rsidR="00981390">
        <w:rPr>
          <w:lang w:val="es-ES"/>
        </w:rPr>
        <w:t xml:space="preserve">lee lo enviado por el chat gracias a Receiver, que </w:t>
      </w:r>
      <w:r w:rsidR="00F25910">
        <w:rPr>
          <w:lang w:val="es-ES"/>
        </w:rPr>
        <w:t xml:space="preserve">puede detectar la llegada de una coordenada. </w:t>
      </w:r>
      <w:r w:rsidR="00A22443">
        <w:rPr>
          <w:lang w:val="es-ES"/>
        </w:rPr>
        <w:t xml:space="preserve">En caso de hacerlo, genera una variable nueva y </w:t>
      </w:r>
      <w:r w:rsidR="00330563">
        <w:rPr>
          <w:lang w:val="es-ES"/>
        </w:rPr>
        <w:t>envía las coordenadas para su conversión a JSON.</w:t>
      </w:r>
      <w:r w:rsidR="00A935F9">
        <w:rPr>
          <w:lang w:val="es-ES"/>
        </w:rPr>
        <w:t xml:space="preserve"> </w:t>
      </w:r>
    </w:p>
    <w:p w14:paraId="603D067F" w14:textId="6E9A6870" w:rsidR="00A935F9" w:rsidRDefault="00196B5F" w:rsidP="004750BE">
      <w:pPr>
        <w:jc w:val="both"/>
        <w:rPr>
          <w:lang w:val="es-ES"/>
        </w:rPr>
      </w:pPr>
      <w:r>
        <w:rPr>
          <w:noProof/>
        </w:rPr>
        <w:lastRenderedPageBreak/>
        <w:pict w14:anchorId="08B2D3B1">
          <v:shape id="_x0000_s1028" type="#_x0000_t202" style="position:absolute;left:0;text-align:left;margin-left:0;margin-top:226.7pt;width:242.15pt;height:17.05pt;z-index:251658250" stroked="f">
            <v:textbox style="mso-fit-shape-to-text:t" inset="0,0,0,0">
              <w:txbxContent>
                <w:p w14:paraId="4F6FEE43" w14:textId="5FA48E60" w:rsidR="00196B5F" w:rsidRPr="00411AD9" w:rsidRDefault="00196B5F" w:rsidP="00196B5F">
                  <w:pPr>
                    <w:pStyle w:val="Descripcin"/>
                    <w:rPr>
                      <w:noProof/>
                      <w:sz w:val="21"/>
                      <w:szCs w:val="21"/>
                      <w:lang w:val="es-ES"/>
                    </w:rPr>
                  </w:pPr>
                  <w:bookmarkStart w:id="105" w:name="_Toc155292101"/>
                  <w:r>
                    <w:t xml:space="preserve">Fig. </w:t>
                  </w:r>
                  <w:r>
                    <w:fldChar w:fldCharType="begin"/>
                  </w:r>
                  <w:r>
                    <w:instrText xml:space="preserve"> SEQ Fig. \* ARABIC </w:instrText>
                  </w:r>
                  <w:r>
                    <w:fldChar w:fldCharType="separate"/>
                  </w:r>
                  <w:r w:rsidR="00DA2C59">
                    <w:rPr>
                      <w:noProof/>
                    </w:rPr>
                    <w:t>16</w:t>
                  </w:r>
                  <w:r>
                    <w:fldChar w:fldCharType="end"/>
                  </w:r>
                  <w:r>
                    <w:t xml:space="preserve">. </w:t>
                  </w:r>
                  <w:proofErr w:type="spellStart"/>
                  <w:r>
                    <w:t>Flujo</w:t>
                  </w:r>
                  <w:bookmarkEnd w:id="105"/>
                  <w:proofErr w:type="spellEnd"/>
                </w:p>
              </w:txbxContent>
            </v:textbox>
            <w10:wrap type="topAndBottom"/>
          </v:shape>
        </w:pict>
      </w:r>
      <w:r w:rsidR="00A935F9" w:rsidRPr="00A935F9">
        <w:rPr>
          <w:noProof/>
          <w:lang w:val="es-ES"/>
        </w:rPr>
        <w:drawing>
          <wp:anchor distT="0" distB="0" distL="114300" distR="114300" simplePos="0" relativeHeight="251658240" behindDoc="0" locked="0" layoutInCell="1" allowOverlap="1" wp14:anchorId="718E108E" wp14:editId="62ABD7EC">
            <wp:simplePos x="0" y="0"/>
            <wp:positionH relativeFrom="column">
              <wp:posOffset>0</wp:posOffset>
            </wp:positionH>
            <wp:positionV relativeFrom="paragraph">
              <wp:posOffset>276225</wp:posOffset>
            </wp:positionV>
            <wp:extent cx="3075305" cy="2762250"/>
            <wp:effectExtent l="0" t="0" r="0" b="0"/>
            <wp:wrapTopAndBottom/>
            <wp:docPr id="1618785026" name="Imagen 1618785026"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785026" name="Imagen 1" descr="Interfaz de usuario gráfica, Texto, Aplicación&#10;&#10;Descripción generada automáticamente"/>
                    <pic:cNvPicPr/>
                  </pic:nvPicPr>
                  <pic:blipFill>
                    <a:blip r:embed="rId30">
                      <a:extLst>
                        <a:ext uri="{28A0092B-C50C-407E-A947-70E740481C1C}">
                          <a14:useLocalDpi xmlns:a14="http://schemas.microsoft.com/office/drawing/2010/main" val="0"/>
                        </a:ext>
                      </a:extLst>
                    </a:blip>
                    <a:stretch>
                      <a:fillRect/>
                    </a:stretch>
                  </pic:blipFill>
                  <pic:spPr>
                    <a:xfrm>
                      <a:off x="0" y="0"/>
                      <a:ext cx="3075305" cy="2762250"/>
                    </a:xfrm>
                    <a:prstGeom prst="rect">
                      <a:avLst/>
                    </a:prstGeom>
                  </pic:spPr>
                </pic:pic>
              </a:graphicData>
            </a:graphic>
            <wp14:sizeRelH relativeFrom="page">
              <wp14:pctWidth>0</wp14:pctWidth>
            </wp14:sizeRelH>
            <wp14:sizeRelV relativeFrom="page">
              <wp14:pctHeight>0</wp14:pctHeight>
            </wp14:sizeRelV>
          </wp:anchor>
        </w:drawing>
      </w:r>
      <w:r w:rsidR="00A935F9">
        <w:rPr>
          <w:lang w:val="es-ES"/>
        </w:rPr>
        <w:t xml:space="preserve">Finalmente, se serializa y manda a través del </w:t>
      </w:r>
      <w:proofErr w:type="spellStart"/>
      <w:r w:rsidR="00A935F9">
        <w:rPr>
          <w:lang w:val="es-ES"/>
        </w:rPr>
        <w:t>chatbot</w:t>
      </w:r>
      <w:proofErr w:type="spellEnd"/>
      <w:r w:rsidR="00A935F9">
        <w:rPr>
          <w:lang w:val="es-ES"/>
        </w:rPr>
        <w:t>.</w:t>
      </w:r>
      <w:r w:rsidR="00A935F9" w:rsidRPr="00A935F9">
        <w:rPr>
          <w:lang w:val="es-ES"/>
        </w:rPr>
        <w:t xml:space="preserve"> </w:t>
      </w:r>
    </w:p>
    <w:p w14:paraId="0BC0E67B" w14:textId="3A5025BD" w:rsidR="00A935F9" w:rsidRDefault="00A935F9" w:rsidP="004750BE">
      <w:pPr>
        <w:jc w:val="both"/>
        <w:rPr>
          <w:lang w:val="es-ES"/>
        </w:rPr>
      </w:pPr>
    </w:p>
    <w:p w14:paraId="2D62A154" w14:textId="5306F38E" w:rsidR="0031414A" w:rsidRDefault="0031414A" w:rsidP="0031414A">
      <w:pPr>
        <w:pStyle w:val="Ttulo3"/>
        <w:rPr>
          <w:lang w:val="es-ES"/>
        </w:rPr>
      </w:pPr>
      <w:bookmarkStart w:id="106" w:name="_Toc155266757"/>
      <w:bookmarkStart w:id="107" w:name="_Toc155292141"/>
      <w:proofErr w:type="spellStart"/>
      <w:r>
        <w:rPr>
          <w:lang w:val="es-ES"/>
        </w:rPr>
        <w:t>Download</w:t>
      </w:r>
      <w:bookmarkEnd w:id="106"/>
      <w:bookmarkEnd w:id="107"/>
      <w:proofErr w:type="spellEnd"/>
    </w:p>
    <w:p w14:paraId="7DC6806A" w14:textId="350DB0C7" w:rsidR="00804A7D" w:rsidRDefault="00804A7D" w:rsidP="004750BE">
      <w:pPr>
        <w:jc w:val="both"/>
        <w:rPr>
          <w:lang w:val="es-ES"/>
        </w:rPr>
      </w:pPr>
      <w:r>
        <w:rPr>
          <w:lang w:val="es-ES"/>
        </w:rPr>
        <w:t xml:space="preserve">Adicionalmente, </w:t>
      </w:r>
      <w:r w:rsidR="005000C5">
        <w:rPr>
          <w:lang w:val="es-ES"/>
        </w:rPr>
        <w:t>/</w:t>
      </w:r>
      <w:proofErr w:type="spellStart"/>
      <w:r w:rsidR="008855E5">
        <w:rPr>
          <w:lang w:val="es-ES"/>
        </w:rPr>
        <w:t>download</w:t>
      </w:r>
      <w:proofErr w:type="spellEnd"/>
      <w:r w:rsidR="008855E5">
        <w:rPr>
          <w:lang w:val="es-ES"/>
        </w:rPr>
        <w:t xml:space="preserve"> invoca a</w:t>
      </w:r>
      <w:r w:rsidR="005000C5">
        <w:rPr>
          <w:lang w:val="es-ES"/>
        </w:rPr>
        <w:t xml:space="preserve"> la base de datos de MongoDB y exporta su colección en .</w:t>
      </w:r>
      <w:proofErr w:type="spellStart"/>
      <w:r w:rsidR="005000C5">
        <w:rPr>
          <w:lang w:val="es-ES"/>
        </w:rPr>
        <w:t>csv</w:t>
      </w:r>
      <w:proofErr w:type="spellEnd"/>
      <w:r w:rsidR="005000C5">
        <w:rPr>
          <w:lang w:val="es-ES"/>
        </w:rPr>
        <w:t xml:space="preserve">, escribe un archivo y lo envía a través de </w:t>
      </w:r>
      <w:proofErr w:type="spellStart"/>
      <w:r w:rsidR="009E2D38">
        <w:rPr>
          <w:lang w:val="es-ES"/>
        </w:rPr>
        <w:t>Telegram</w:t>
      </w:r>
      <w:proofErr w:type="spellEnd"/>
      <w:r w:rsidR="009E2D38">
        <w:rPr>
          <w:lang w:val="es-ES"/>
        </w:rPr>
        <w:t>. Para enviar archivos por este medio, basta con</w:t>
      </w:r>
      <w:r w:rsidR="005000C5">
        <w:rPr>
          <w:lang w:val="es-ES"/>
        </w:rPr>
        <w:t xml:space="preserve"> </w:t>
      </w:r>
      <w:r w:rsidR="0060151F">
        <w:rPr>
          <w:lang w:val="es-ES"/>
        </w:rPr>
        <w:t>indicarlo en el tipo del mensaje.</w:t>
      </w:r>
    </w:p>
    <w:p w14:paraId="0E5B9F2D" w14:textId="77777777" w:rsidR="00196B5F" w:rsidRDefault="005356D3" w:rsidP="00196B5F">
      <w:pPr>
        <w:keepNext/>
        <w:jc w:val="both"/>
      </w:pPr>
      <w:r w:rsidRPr="005356D3">
        <w:rPr>
          <w:noProof/>
          <w:lang w:val="es-ES"/>
        </w:rPr>
        <w:drawing>
          <wp:inline distT="0" distB="0" distL="0" distR="0" wp14:anchorId="1568E8DF" wp14:editId="63E5DADF">
            <wp:extent cx="3257550" cy="2026586"/>
            <wp:effectExtent l="0" t="0" r="0" b="0"/>
            <wp:docPr id="986803318" name="Imagen 986803318"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803318" name="Imagen 1" descr="Interfaz de usuario gráfica, Texto, Aplicación&#10;&#10;Descripción generada automáticamente"/>
                    <pic:cNvPicPr/>
                  </pic:nvPicPr>
                  <pic:blipFill>
                    <a:blip r:embed="rId31"/>
                    <a:stretch>
                      <a:fillRect/>
                    </a:stretch>
                  </pic:blipFill>
                  <pic:spPr>
                    <a:xfrm>
                      <a:off x="0" y="0"/>
                      <a:ext cx="3260442" cy="2028385"/>
                    </a:xfrm>
                    <a:prstGeom prst="rect">
                      <a:avLst/>
                    </a:prstGeom>
                  </pic:spPr>
                </pic:pic>
              </a:graphicData>
            </a:graphic>
          </wp:inline>
        </w:drawing>
      </w:r>
    </w:p>
    <w:p w14:paraId="776A233A" w14:textId="530D66C4" w:rsidR="005356D3" w:rsidRDefault="00196B5F" w:rsidP="00196B5F">
      <w:pPr>
        <w:pStyle w:val="Descripcin"/>
        <w:jc w:val="both"/>
        <w:rPr>
          <w:lang w:val="es-ES"/>
        </w:rPr>
      </w:pPr>
      <w:bookmarkStart w:id="108" w:name="_Toc155292102"/>
      <w:r w:rsidRPr="00C17551">
        <w:rPr>
          <w:lang w:val="es-ES"/>
        </w:rPr>
        <w:t xml:space="preserve">Fig. </w:t>
      </w:r>
      <w:r>
        <w:fldChar w:fldCharType="begin"/>
      </w:r>
      <w:r w:rsidRPr="00C17551">
        <w:rPr>
          <w:lang w:val="es-ES"/>
        </w:rPr>
        <w:instrText xml:space="preserve"> SEQ Fig. \* ARABIC </w:instrText>
      </w:r>
      <w:r>
        <w:fldChar w:fldCharType="separate"/>
      </w:r>
      <w:r w:rsidR="00DA2C59" w:rsidRPr="00C17551">
        <w:rPr>
          <w:noProof/>
          <w:lang w:val="es-ES"/>
        </w:rPr>
        <w:t>17</w:t>
      </w:r>
      <w:r>
        <w:fldChar w:fldCharType="end"/>
      </w:r>
      <w:r w:rsidRPr="00C17551">
        <w:rPr>
          <w:lang w:val="es-ES"/>
        </w:rPr>
        <w:t>. Flujo</w:t>
      </w:r>
      <w:bookmarkEnd w:id="108"/>
    </w:p>
    <w:p w14:paraId="23EDF34C" w14:textId="3951BEBF" w:rsidR="005356D3" w:rsidRDefault="00ED1D37" w:rsidP="00ED1D37">
      <w:pPr>
        <w:pStyle w:val="Ttulo3"/>
        <w:rPr>
          <w:lang w:val="es-ES"/>
        </w:rPr>
      </w:pPr>
      <w:bookmarkStart w:id="109" w:name="_Toc155266758"/>
      <w:bookmarkStart w:id="110" w:name="_Toc155292142"/>
      <w:proofErr w:type="spellStart"/>
      <w:r>
        <w:rPr>
          <w:lang w:val="es-ES"/>
        </w:rPr>
        <w:t>Emergency</w:t>
      </w:r>
      <w:bookmarkEnd w:id="109"/>
      <w:bookmarkEnd w:id="110"/>
      <w:proofErr w:type="spellEnd"/>
    </w:p>
    <w:p w14:paraId="3B23C1AD" w14:textId="653AB724" w:rsidR="00ED1D37" w:rsidRDefault="00ED1D37" w:rsidP="00ED1D37">
      <w:pPr>
        <w:rPr>
          <w:lang w:val="es-ES"/>
        </w:rPr>
      </w:pPr>
      <w:r>
        <w:rPr>
          <w:lang w:val="es-ES"/>
        </w:rPr>
        <w:t>Finalmente, en caso de emergencia</w:t>
      </w:r>
      <w:r w:rsidR="0050654D">
        <w:rPr>
          <w:lang w:val="es-ES"/>
        </w:rPr>
        <w:t xml:space="preserve">, se envía un mensaje indicando la causa de </w:t>
      </w:r>
      <w:r w:rsidR="00A07F15">
        <w:rPr>
          <w:lang w:val="es-ES"/>
        </w:rPr>
        <w:t>esta</w:t>
      </w:r>
      <w:r w:rsidR="0050654D">
        <w:rPr>
          <w:lang w:val="es-ES"/>
        </w:rPr>
        <w:t>, y advirtiendo a</w:t>
      </w:r>
      <w:r w:rsidR="009901CF">
        <w:rPr>
          <w:lang w:val="es-ES"/>
        </w:rPr>
        <w:t>l usuario</w:t>
      </w:r>
      <w:r w:rsidR="0050654D">
        <w:rPr>
          <w:lang w:val="es-ES"/>
        </w:rPr>
        <w:t xml:space="preserve"> </w:t>
      </w:r>
      <w:r w:rsidR="003F3A57">
        <w:rPr>
          <w:lang w:val="es-ES"/>
        </w:rPr>
        <w:t>de</w:t>
      </w:r>
      <w:r w:rsidR="00DB1DB0">
        <w:rPr>
          <w:lang w:val="es-ES"/>
        </w:rPr>
        <w:t>l</w:t>
      </w:r>
      <w:r w:rsidR="003742F2">
        <w:rPr>
          <w:lang w:val="es-ES"/>
        </w:rPr>
        <w:t xml:space="preserve"> posible </w:t>
      </w:r>
      <w:r w:rsidR="301D8795" w:rsidRPr="301D8795">
        <w:rPr>
          <w:lang w:val="es-ES"/>
        </w:rPr>
        <w:t>mal funcionamiento</w:t>
      </w:r>
      <w:r w:rsidR="00DB1DB0">
        <w:rPr>
          <w:lang w:val="es-ES"/>
        </w:rPr>
        <w:t xml:space="preserve"> del servicio.</w:t>
      </w:r>
    </w:p>
    <w:p w14:paraId="506E3D06" w14:textId="77777777" w:rsidR="00A07F15" w:rsidRDefault="00A07F15" w:rsidP="00196B5F">
      <w:pPr>
        <w:keepNext/>
      </w:pPr>
      <w:r w:rsidRPr="00A07F15">
        <w:rPr>
          <w:noProof/>
          <w:lang w:val="es-ES"/>
        </w:rPr>
        <w:drawing>
          <wp:inline distT="0" distB="0" distL="0" distR="0" wp14:anchorId="4D7FDE78" wp14:editId="2B40D1F8">
            <wp:extent cx="4304207" cy="676275"/>
            <wp:effectExtent l="0" t="0" r="0" b="0"/>
            <wp:docPr id="1192765270" name="Imagen 1192765270"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765270" name="Imagen 1" descr="Interfaz de usuario gráfica, Texto&#10;&#10;Descripción generada automáticamente"/>
                    <pic:cNvPicPr/>
                  </pic:nvPicPr>
                  <pic:blipFill>
                    <a:blip r:embed="rId32"/>
                    <a:stretch>
                      <a:fillRect/>
                    </a:stretch>
                  </pic:blipFill>
                  <pic:spPr>
                    <a:xfrm>
                      <a:off x="0" y="0"/>
                      <a:ext cx="4328961" cy="680164"/>
                    </a:xfrm>
                    <a:prstGeom prst="rect">
                      <a:avLst/>
                    </a:prstGeom>
                  </pic:spPr>
                </pic:pic>
              </a:graphicData>
            </a:graphic>
          </wp:inline>
        </w:drawing>
      </w:r>
    </w:p>
    <w:p w14:paraId="5F0AF188" w14:textId="4AF95A60" w:rsidR="00196B5F" w:rsidRDefault="00196B5F" w:rsidP="00196B5F">
      <w:pPr>
        <w:pStyle w:val="Descripcin"/>
      </w:pPr>
      <w:bookmarkStart w:id="111" w:name="_Toc155292103"/>
      <w:r>
        <w:t xml:space="preserve">Fig. </w:t>
      </w:r>
      <w:r>
        <w:fldChar w:fldCharType="begin"/>
      </w:r>
      <w:r>
        <w:instrText xml:space="preserve"> SEQ Fig. \* ARABIC </w:instrText>
      </w:r>
      <w:r>
        <w:fldChar w:fldCharType="separate"/>
      </w:r>
      <w:r w:rsidR="00DA2C59">
        <w:rPr>
          <w:noProof/>
        </w:rPr>
        <w:t>18</w:t>
      </w:r>
      <w:r>
        <w:fldChar w:fldCharType="end"/>
      </w:r>
      <w:r>
        <w:t xml:space="preserve">. </w:t>
      </w:r>
      <w:proofErr w:type="spellStart"/>
      <w:r>
        <w:t>Mensaje</w:t>
      </w:r>
      <w:proofErr w:type="spellEnd"/>
      <w:r>
        <w:t xml:space="preserve"> de Telegram</w:t>
      </w:r>
      <w:bookmarkEnd w:id="111"/>
    </w:p>
    <w:p w14:paraId="08BBDE54" w14:textId="77777777" w:rsidR="00196B5F" w:rsidRDefault="006E63C4" w:rsidP="00196B5F">
      <w:pPr>
        <w:pStyle w:val="Descripcin"/>
        <w:keepNext/>
      </w:pPr>
      <w:r w:rsidRPr="006E63C4">
        <w:rPr>
          <w:noProof/>
          <w:lang w:val="es-ES"/>
        </w:rPr>
        <w:lastRenderedPageBreak/>
        <w:drawing>
          <wp:inline distT="0" distB="0" distL="0" distR="0" wp14:anchorId="20793465" wp14:editId="24E36399">
            <wp:extent cx="5294630" cy="3874243"/>
            <wp:effectExtent l="0" t="0" r="0" b="0"/>
            <wp:docPr id="1636325360" name="Imagen 1636325360"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325360" name="Imagen 1" descr="Interfaz de usuario gráfica, Texto, Aplicación, Correo electrónico&#10;&#10;Descripción generada automáticamente"/>
                    <pic:cNvPicPr/>
                  </pic:nvPicPr>
                  <pic:blipFill>
                    <a:blip r:embed="rId33"/>
                    <a:stretch>
                      <a:fillRect/>
                    </a:stretch>
                  </pic:blipFill>
                  <pic:spPr>
                    <a:xfrm>
                      <a:off x="0" y="0"/>
                      <a:ext cx="5303448" cy="3880695"/>
                    </a:xfrm>
                    <a:prstGeom prst="rect">
                      <a:avLst/>
                    </a:prstGeom>
                  </pic:spPr>
                </pic:pic>
              </a:graphicData>
            </a:graphic>
          </wp:inline>
        </w:drawing>
      </w:r>
    </w:p>
    <w:p w14:paraId="458AFEE3" w14:textId="30B890AB" w:rsidR="00A87DCE" w:rsidRDefault="00196B5F" w:rsidP="00196B5F">
      <w:pPr>
        <w:pStyle w:val="Descripcin"/>
        <w:rPr>
          <w:lang w:val="es-ES"/>
        </w:rPr>
      </w:pPr>
      <w:bookmarkStart w:id="112" w:name="_Toc155292104"/>
      <w:r w:rsidRPr="00C17551">
        <w:rPr>
          <w:lang w:val="es-ES"/>
        </w:rPr>
        <w:t xml:space="preserve">Fig. </w:t>
      </w:r>
      <w:r>
        <w:fldChar w:fldCharType="begin"/>
      </w:r>
      <w:r w:rsidRPr="00C17551">
        <w:rPr>
          <w:lang w:val="es-ES"/>
        </w:rPr>
        <w:instrText xml:space="preserve"> SEQ Fig. \* ARABIC </w:instrText>
      </w:r>
      <w:r>
        <w:fldChar w:fldCharType="separate"/>
      </w:r>
      <w:r w:rsidR="00DA2C59" w:rsidRPr="00C17551">
        <w:rPr>
          <w:noProof/>
          <w:lang w:val="es-ES"/>
        </w:rPr>
        <w:t>19</w:t>
      </w:r>
      <w:r>
        <w:fldChar w:fldCharType="end"/>
      </w:r>
      <w:r w:rsidRPr="00C17551">
        <w:rPr>
          <w:lang w:val="es-ES"/>
        </w:rPr>
        <w:t>. Flujo</w:t>
      </w:r>
      <w:bookmarkEnd w:id="112"/>
    </w:p>
    <w:p w14:paraId="4B9376FF" w14:textId="77777777" w:rsidR="00A126B4" w:rsidRPr="005448C2" w:rsidRDefault="00A126B4" w:rsidP="00A126B4">
      <w:pPr>
        <w:rPr>
          <w:lang w:val="es-ES"/>
        </w:rPr>
      </w:pPr>
    </w:p>
    <w:p w14:paraId="17DD05DD" w14:textId="0DD528CD" w:rsidR="000D044D" w:rsidRDefault="00231E14" w:rsidP="00231E14">
      <w:pPr>
        <w:pStyle w:val="Ttulo2"/>
        <w:rPr>
          <w:lang w:val="es-ES"/>
        </w:rPr>
      </w:pPr>
      <w:bookmarkStart w:id="113" w:name="_Toc155266759"/>
      <w:bookmarkStart w:id="114" w:name="_Toc155292143"/>
      <w:proofErr w:type="spellStart"/>
      <w:r>
        <w:rPr>
          <w:lang w:val="es-ES"/>
        </w:rPr>
        <w:t>Node</w:t>
      </w:r>
      <w:proofErr w:type="spellEnd"/>
      <w:r>
        <w:rPr>
          <w:lang w:val="es-ES"/>
        </w:rPr>
        <w:t>-RED</w:t>
      </w:r>
      <w:bookmarkEnd w:id="113"/>
      <w:bookmarkEnd w:id="114"/>
    </w:p>
    <w:p w14:paraId="04FACD6D" w14:textId="28E97E6C" w:rsidR="00F543D6" w:rsidRDefault="00163F0B" w:rsidP="006E6781">
      <w:pPr>
        <w:rPr>
          <w:lang w:val="es-ES"/>
        </w:rPr>
      </w:pPr>
      <w:r>
        <w:rPr>
          <w:lang w:val="es-ES"/>
        </w:rPr>
        <w:t xml:space="preserve">El </w:t>
      </w:r>
      <w:proofErr w:type="spellStart"/>
      <w:r>
        <w:rPr>
          <w:lang w:val="es-ES"/>
        </w:rPr>
        <w:t>Dashboard</w:t>
      </w:r>
      <w:proofErr w:type="spellEnd"/>
      <w:r>
        <w:rPr>
          <w:lang w:val="es-ES"/>
        </w:rPr>
        <w:t xml:space="preserve"> de </w:t>
      </w:r>
      <w:proofErr w:type="spellStart"/>
      <w:r>
        <w:rPr>
          <w:lang w:val="es-ES"/>
        </w:rPr>
        <w:t>Node</w:t>
      </w:r>
      <w:proofErr w:type="spellEnd"/>
      <w:r>
        <w:rPr>
          <w:lang w:val="es-ES"/>
        </w:rPr>
        <w:t>-RED permite v</w:t>
      </w:r>
      <w:r w:rsidR="00D24577">
        <w:rPr>
          <w:lang w:val="es-ES"/>
        </w:rPr>
        <w:t>isualizar gran parte de los datos</w:t>
      </w:r>
      <w:r w:rsidR="00E9546E">
        <w:rPr>
          <w:lang w:val="es-ES"/>
        </w:rPr>
        <w:t xml:space="preserve">, realizar distintas consultas y comprobaciones en tiempo real. </w:t>
      </w:r>
      <w:r w:rsidR="005A421D">
        <w:rPr>
          <w:lang w:val="es-ES"/>
        </w:rPr>
        <w:t xml:space="preserve">Sus </w:t>
      </w:r>
      <w:r w:rsidR="00C22881">
        <w:rPr>
          <w:lang w:val="es-ES"/>
        </w:rPr>
        <w:t>distintas pestañas recogen las funciones principales</w:t>
      </w:r>
      <w:r w:rsidR="0043109D">
        <w:rPr>
          <w:lang w:val="es-ES"/>
        </w:rPr>
        <w:t>, que corresponden también a las distinciones dentro del flujo de programación.</w:t>
      </w:r>
    </w:p>
    <w:p w14:paraId="5CF7B082" w14:textId="4133988F" w:rsidR="00D47E5A" w:rsidRDefault="00D47E5A" w:rsidP="00D47E5A">
      <w:pPr>
        <w:pStyle w:val="Ttulo3"/>
        <w:rPr>
          <w:lang w:val="es-ES"/>
        </w:rPr>
      </w:pPr>
      <w:bookmarkStart w:id="115" w:name="_Toc155266760"/>
      <w:bookmarkStart w:id="116" w:name="_Toc155292144"/>
      <w:proofErr w:type="spellStart"/>
      <w:r>
        <w:rPr>
          <w:lang w:val="es-ES"/>
        </w:rPr>
        <w:t>Map</w:t>
      </w:r>
      <w:bookmarkEnd w:id="115"/>
      <w:bookmarkEnd w:id="116"/>
      <w:proofErr w:type="spellEnd"/>
    </w:p>
    <w:p w14:paraId="08EF32E7" w14:textId="0F2EA898" w:rsidR="0038486C" w:rsidRPr="00D47E5A" w:rsidRDefault="001A769D" w:rsidP="00D47E5A">
      <w:pPr>
        <w:rPr>
          <w:lang w:val="es-ES"/>
        </w:rPr>
      </w:pPr>
      <w:r w:rsidRPr="00D47E5A">
        <w:rPr>
          <w:lang w:val="es-ES"/>
        </w:rPr>
        <w:t xml:space="preserve">Visualización 2D de las ubicaciones exploradas por los </w:t>
      </w:r>
      <w:proofErr w:type="spellStart"/>
      <w:r w:rsidRPr="00D47E5A">
        <w:rPr>
          <w:lang w:val="es-ES"/>
        </w:rPr>
        <w:t>rover</w:t>
      </w:r>
      <w:proofErr w:type="spellEnd"/>
      <w:r w:rsidRPr="00D47E5A">
        <w:rPr>
          <w:lang w:val="es-ES"/>
        </w:rPr>
        <w:t>, así como las medidas obtenidas en ellas</w:t>
      </w:r>
      <w:r w:rsidR="00880438" w:rsidRPr="00D47E5A">
        <w:rPr>
          <w:lang w:val="es-ES"/>
        </w:rPr>
        <w:t>, y render 3D de las coordenadas.</w:t>
      </w:r>
    </w:p>
    <w:p w14:paraId="4BF14EA0" w14:textId="77777777" w:rsidR="00196B5F" w:rsidRDefault="00AA625B" w:rsidP="00196B5F">
      <w:pPr>
        <w:keepNext/>
        <w:ind w:left="360"/>
      </w:pPr>
      <w:r w:rsidRPr="00AA625B">
        <w:rPr>
          <w:lang w:val="es-ES"/>
        </w:rPr>
        <w:lastRenderedPageBreak/>
        <w:drawing>
          <wp:inline distT="0" distB="0" distL="0" distR="0" wp14:anchorId="24352E95" wp14:editId="2748CEEA">
            <wp:extent cx="5943600" cy="2239010"/>
            <wp:effectExtent l="0" t="0" r="0" b="8890"/>
            <wp:docPr id="382013902" name="Imagen 382013902" descr="Pantalla de video jueg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013902" name="Imagen 1" descr="Pantalla de video juego&#10;&#10;Descripción generada automáticamente con confianza media"/>
                    <pic:cNvPicPr/>
                  </pic:nvPicPr>
                  <pic:blipFill>
                    <a:blip r:embed="rId34"/>
                    <a:stretch>
                      <a:fillRect/>
                    </a:stretch>
                  </pic:blipFill>
                  <pic:spPr>
                    <a:xfrm>
                      <a:off x="0" y="0"/>
                      <a:ext cx="5943600" cy="2239010"/>
                    </a:xfrm>
                    <a:prstGeom prst="rect">
                      <a:avLst/>
                    </a:prstGeom>
                  </pic:spPr>
                </pic:pic>
              </a:graphicData>
            </a:graphic>
          </wp:inline>
        </w:drawing>
      </w:r>
    </w:p>
    <w:p w14:paraId="03622BFE" w14:textId="4EE3CD55" w:rsidR="00196B5F" w:rsidRPr="00196B5F" w:rsidRDefault="00196B5F" w:rsidP="00196B5F">
      <w:pPr>
        <w:pStyle w:val="Descripcin"/>
        <w:rPr>
          <w:lang w:val="es-ES"/>
        </w:rPr>
      </w:pPr>
      <w:bookmarkStart w:id="117" w:name="_Toc155292105"/>
      <w:r>
        <w:rPr>
          <w:noProof/>
        </w:rPr>
        <w:pict w14:anchorId="27AC7F7D">
          <v:shape id="_x0000_s1029" type="#_x0000_t202" style="position:absolute;margin-left:-21pt;margin-top:318.15pt;width:273.25pt;height:.05pt;z-index:251658251" stroked="f">
            <v:textbox style="mso-fit-shape-to-text:t" inset="0,0,0,0">
              <w:txbxContent>
                <w:p w14:paraId="1FA39BA1" w14:textId="77E7BB54" w:rsidR="00196B5F" w:rsidRPr="008D7A30" w:rsidRDefault="00196B5F" w:rsidP="00196B5F">
                  <w:pPr>
                    <w:pStyle w:val="Descripcin"/>
                    <w:rPr>
                      <w:noProof/>
                      <w:lang w:val="es-ES"/>
                    </w:rPr>
                  </w:pPr>
                  <w:bookmarkStart w:id="118" w:name="_Toc155292106"/>
                  <w:r>
                    <w:t xml:space="preserve">Fig. </w:t>
                  </w:r>
                  <w:r>
                    <w:fldChar w:fldCharType="begin"/>
                  </w:r>
                  <w:r>
                    <w:instrText xml:space="preserve"> SEQ Fig. \* ARABIC </w:instrText>
                  </w:r>
                  <w:r>
                    <w:fldChar w:fldCharType="separate"/>
                  </w:r>
                  <w:r w:rsidR="00DA2C59">
                    <w:rPr>
                      <w:noProof/>
                    </w:rPr>
                    <w:t>20</w:t>
                  </w:r>
                  <w:r>
                    <w:fldChar w:fldCharType="end"/>
                  </w:r>
                  <w:r>
                    <w:t xml:space="preserve">. Dashboard, </w:t>
                  </w:r>
                  <w:proofErr w:type="spellStart"/>
                  <w:r>
                    <w:t>detalle</w:t>
                  </w:r>
                  <w:proofErr w:type="spellEnd"/>
                  <w:r>
                    <w:t xml:space="preserve"> de Mapa</w:t>
                  </w:r>
                  <w:bookmarkEnd w:id="118"/>
                </w:p>
              </w:txbxContent>
            </v:textbox>
            <w10:wrap type="square"/>
          </v:shape>
        </w:pict>
      </w:r>
      <w:r w:rsidRPr="001F22E7">
        <w:rPr>
          <w:noProof/>
          <w:lang w:val="es-ES"/>
        </w:rPr>
        <w:drawing>
          <wp:anchor distT="0" distB="0" distL="114300" distR="114300" simplePos="0" relativeHeight="251658246" behindDoc="0" locked="0" layoutInCell="1" allowOverlap="1" wp14:anchorId="7CC5CF5D" wp14:editId="64DAEEC9">
            <wp:simplePos x="0" y="0"/>
            <wp:positionH relativeFrom="column">
              <wp:posOffset>-266700</wp:posOffset>
            </wp:positionH>
            <wp:positionV relativeFrom="paragraph">
              <wp:posOffset>229870</wp:posOffset>
            </wp:positionV>
            <wp:extent cx="3470275" cy="3753485"/>
            <wp:effectExtent l="0" t="0" r="0" b="0"/>
            <wp:wrapSquare wrapText="bothSides"/>
            <wp:docPr id="1215162133" name="Imagen 1215162133" descr="Una caricatura de una person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162133" name="Imagen 1" descr="Una caricatura de una persona&#10;&#10;Descripción generada automáticamente con confianza baja"/>
                    <pic:cNvPicPr/>
                  </pic:nvPicPr>
                  <pic:blipFill>
                    <a:blip r:embed="rId35">
                      <a:extLst>
                        <a:ext uri="{28A0092B-C50C-407E-A947-70E740481C1C}">
                          <a14:useLocalDpi xmlns:a14="http://schemas.microsoft.com/office/drawing/2010/main" val="0"/>
                        </a:ext>
                      </a:extLst>
                    </a:blip>
                    <a:stretch>
                      <a:fillRect/>
                    </a:stretch>
                  </pic:blipFill>
                  <pic:spPr>
                    <a:xfrm>
                      <a:off x="0" y="0"/>
                      <a:ext cx="3470275" cy="3753485"/>
                    </a:xfrm>
                    <a:prstGeom prst="rect">
                      <a:avLst/>
                    </a:prstGeom>
                  </pic:spPr>
                </pic:pic>
              </a:graphicData>
            </a:graphic>
            <wp14:sizeRelH relativeFrom="page">
              <wp14:pctWidth>0</wp14:pctWidth>
            </wp14:sizeRelH>
            <wp14:sizeRelV relativeFrom="page">
              <wp14:pctHeight>0</wp14:pctHeight>
            </wp14:sizeRelV>
          </wp:anchor>
        </w:drawing>
      </w:r>
      <w:r w:rsidRPr="00196B5F">
        <w:rPr>
          <w:lang w:val="es-ES"/>
        </w:rPr>
        <w:t xml:space="preserve">Fig. </w:t>
      </w:r>
      <w:r>
        <w:fldChar w:fldCharType="begin"/>
      </w:r>
      <w:r w:rsidRPr="00196B5F">
        <w:rPr>
          <w:lang w:val="es-ES"/>
        </w:rPr>
        <w:instrText xml:space="preserve"> SEQ Fig. \* ARABIC </w:instrText>
      </w:r>
      <w:r>
        <w:fldChar w:fldCharType="separate"/>
      </w:r>
      <w:r w:rsidR="00DA2C59">
        <w:rPr>
          <w:noProof/>
          <w:lang w:val="es-ES"/>
        </w:rPr>
        <w:t>21</w:t>
      </w:r>
      <w:r>
        <w:fldChar w:fldCharType="end"/>
      </w:r>
      <w:r w:rsidRPr="00196B5F">
        <w:rPr>
          <w:lang w:val="es-ES"/>
        </w:rPr>
        <w:t xml:space="preserve">. </w:t>
      </w:r>
      <w:proofErr w:type="spellStart"/>
      <w:r w:rsidRPr="00196B5F">
        <w:rPr>
          <w:lang w:val="es-ES"/>
        </w:rPr>
        <w:t>Dashboard</w:t>
      </w:r>
      <w:proofErr w:type="spellEnd"/>
      <w:r w:rsidRPr="00196B5F">
        <w:rPr>
          <w:lang w:val="es-ES"/>
        </w:rPr>
        <w:t>, Mapas</w:t>
      </w:r>
      <w:bookmarkEnd w:id="117"/>
    </w:p>
    <w:p w14:paraId="04A57995" w14:textId="0E53E501" w:rsidR="006E060A" w:rsidRDefault="00AA625B" w:rsidP="005B5ECB">
      <w:pPr>
        <w:ind w:left="360"/>
        <w:rPr>
          <w:lang w:val="es-ES"/>
        </w:rPr>
      </w:pPr>
      <w:r w:rsidRPr="00AA625B">
        <w:rPr>
          <w:lang w:val="es-ES"/>
        </w:rPr>
        <w:t xml:space="preserve"> </w:t>
      </w:r>
    </w:p>
    <w:p w14:paraId="29BA46C9" w14:textId="20B28114" w:rsidR="005B5ECB" w:rsidRDefault="00D83AA7" w:rsidP="005B5ECB">
      <w:pPr>
        <w:ind w:left="360"/>
        <w:rPr>
          <w:lang w:val="es-ES"/>
        </w:rPr>
      </w:pPr>
      <w:r>
        <w:rPr>
          <w:lang w:val="es-ES"/>
        </w:rPr>
        <w:t xml:space="preserve">Para identificar los </w:t>
      </w:r>
      <w:proofErr w:type="spellStart"/>
      <w:r>
        <w:rPr>
          <w:lang w:val="es-ES"/>
        </w:rPr>
        <w:t>rovers</w:t>
      </w:r>
      <w:proofErr w:type="spellEnd"/>
      <w:r>
        <w:rPr>
          <w:lang w:val="es-ES"/>
        </w:rPr>
        <w:t>, se mue</w:t>
      </w:r>
      <w:r w:rsidR="00DD354A">
        <w:rPr>
          <w:lang w:val="es-ES"/>
        </w:rPr>
        <w:t>stran balizas con iconos. Así,</w:t>
      </w:r>
      <w:r w:rsidR="005C3AFD">
        <w:rPr>
          <w:lang w:val="es-ES"/>
        </w:rPr>
        <w:t xml:space="preserve"> el </w:t>
      </w:r>
      <w:proofErr w:type="spellStart"/>
      <w:r w:rsidR="005C3AFD">
        <w:rPr>
          <w:lang w:val="es-ES"/>
        </w:rPr>
        <w:t>rover</w:t>
      </w:r>
      <w:proofErr w:type="spellEnd"/>
      <w:r w:rsidR="005C3AFD">
        <w:rPr>
          <w:lang w:val="es-ES"/>
        </w:rPr>
        <w:t xml:space="preserve"> sensor </w:t>
      </w:r>
      <w:r w:rsidR="00953070">
        <w:rPr>
          <w:lang w:val="es-ES"/>
        </w:rPr>
        <w:t>corresponde a</w:t>
      </w:r>
      <w:r w:rsidR="00DD354A">
        <w:rPr>
          <w:lang w:val="es-ES"/>
        </w:rPr>
        <w:t xml:space="preserve"> la baliza roja con el icono </w:t>
      </w:r>
      <w:r w:rsidR="00CF66FE">
        <w:rPr>
          <w:lang w:val="es-ES"/>
        </w:rPr>
        <w:t xml:space="preserve">de la </w:t>
      </w:r>
      <w:r w:rsidR="00953070">
        <w:rPr>
          <w:lang w:val="es-ES"/>
        </w:rPr>
        <w:t xml:space="preserve">galga, mientras que el </w:t>
      </w:r>
      <w:proofErr w:type="spellStart"/>
      <w:r w:rsidR="00953070">
        <w:rPr>
          <w:lang w:val="es-ES"/>
        </w:rPr>
        <w:t>rover</w:t>
      </w:r>
      <w:proofErr w:type="spellEnd"/>
      <w:r w:rsidR="00953070">
        <w:rPr>
          <w:lang w:val="es-ES"/>
        </w:rPr>
        <w:t xml:space="preserve"> actuador es la baliza azul con la probeta. </w:t>
      </w:r>
      <w:r w:rsidR="00046B59">
        <w:rPr>
          <w:lang w:val="es-ES"/>
        </w:rPr>
        <w:t xml:space="preserve">Cada uno de ellos cuenta también con un </w:t>
      </w:r>
      <w:proofErr w:type="spellStart"/>
      <w:r w:rsidR="00046B59">
        <w:rPr>
          <w:lang w:val="es-ES"/>
        </w:rPr>
        <w:t>tooltip</w:t>
      </w:r>
      <w:proofErr w:type="spellEnd"/>
      <w:r w:rsidR="00046B59">
        <w:rPr>
          <w:lang w:val="es-ES"/>
        </w:rPr>
        <w:t xml:space="preserve"> donde se muestra</w:t>
      </w:r>
      <w:r w:rsidR="00AC07A3">
        <w:rPr>
          <w:lang w:val="es-ES"/>
        </w:rPr>
        <w:t>n los valores obtenidos por los sensores o la operación efectuada</w:t>
      </w:r>
      <w:r w:rsidR="005E0690">
        <w:rPr>
          <w:lang w:val="es-ES"/>
        </w:rPr>
        <w:t>, respectivamente.</w:t>
      </w:r>
    </w:p>
    <w:p w14:paraId="197F634B" w14:textId="7A8390A9" w:rsidR="004063BA" w:rsidRPr="005B5ECB" w:rsidRDefault="004063BA" w:rsidP="005B5ECB">
      <w:pPr>
        <w:ind w:left="360"/>
        <w:rPr>
          <w:lang w:val="es-ES"/>
        </w:rPr>
      </w:pPr>
    </w:p>
    <w:p w14:paraId="1711F96E" w14:textId="7861D9BD" w:rsidR="00D47E5A" w:rsidRDefault="00D47E5A">
      <w:pPr>
        <w:rPr>
          <w:lang w:val="es-ES"/>
        </w:rPr>
      </w:pPr>
      <w:r w:rsidRPr="00D47E5A">
        <w:rPr>
          <w:lang w:val="es-ES"/>
        </w:rPr>
        <w:br w:type="page"/>
      </w:r>
    </w:p>
    <w:p w14:paraId="68A3243A" w14:textId="77777777" w:rsidR="003B01EC" w:rsidRDefault="002D6DDD" w:rsidP="003B01EC">
      <w:pPr>
        <w:keepNext/>
      </w:pPr>
      <w:r w:rsidRPr="002D6DDD">
        <w:rPr>
          <w:lang w:val="es-ES"/>
        </w:rPr>
        <w:lastRenderedPageBreak/>
        <w:drawing>
          <wp:inline distT="0" distB="0" distL="0" distR="0" wp14:anchorId="273B7102" wp14:editId="09667CCA">
            <wp:extent cx="5943600" cy="1192530"/>
            <wp:effectExtent l="0" t="0" r="0" b="0"/>
            <wp:docPr id="806667431" name="Imagen 80666743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667431" name="Imagen 1" descr="Diagrama&#10;&#10;Descripción generada automáticamente"/>
                    <pic:cNvPicPr/>
                  </pic:nvPicPr>
                  <pic:blipFill>
                    <a:blip r:embed="rId36"/>
                    <a:stretch>
                      <a:fillRect/>
                    </a:stretch>
                  </pic:blipFill>
                  <pic:spPr>
                    <a:xfrm>
                      <a:off x="0" y="0"/>
                      <a:ext cx="5943600" cy="1192530"/>
                    </a:xfrm>
                    <a:prstGeom prst="rect">
                      <a:avLst/>
                    </a:prstGeom>
                  </pic:spPr>
                </pic:pic>
              </a:graphicData>
            </a:graphic>
          </wp:inline>
        </w:drawing>
      </w:r>
    </w:p>
    <w:p w14:paraId="28A37F4E" w14:textId="77777777" w:rsidR="002D6DDD" w:rsidRDefault="003B01EC" w:rsidP="003B01EC">
      <w:pPr>
        <w:pStyle w:val="Descripcin"/>
        <w:rPr>
          <w:del w:id="119" w:author="Microsoft Word" w:date="2024-01-04T20:14:00Z"/>
          <w:lang w:val="es-ES"/>
        </w:rPr>
      </w:pPr>
      <w:r>
        <w:t xml:space="preserve">Fig. </w:t>
      </w:r>
      <w:del w:id="120" w:author="Microsoft Word" w:date="2024-01-04T20:14:00Z">
        <w:r>
          <w:fldChar w:fldCharType="begin"/>
        </w:r>
        <w:r>
          <w:delInstrText xml:space="preserve"> SEQ Fig. \* ARABIC </w:delInstrText>
        </w:r>
        <w:r>
          <w:fldChar w:fldCharType="separate"/>
        </w:r>
        <w:r>
          <w:rPr>
            <w:noProof/>
          </w:rPr>
          <w:delText>19</w:delText>
        </w:r>
        <w:r>
          <w:fldChar w:fldCharType="end"/>
        </w:r>
        <w:r>
          <w:delText>. Flujo</w:delText>
        </w:r>
      </w:del>
    </w:p>
    <w:moveFromRangeStart w:id="121" w:author="Microsoft Word" w:date="2024-01-04T20:14:00Z" w:name="move155291726"/>
    <w:p w14:paraId="486CECC9" w14:textId="23578C5C" w:rsidR="002D6DDD" w:rsidRDefault="003B01EC" w:rsidP="003B01EC">
      <w:pPr>
        <w:pStyle w:val="Descripcin"/>
        <w:rPr>
          <w:ins w:id="122" w:author="Microsoft Word" w:date="2024-01-04T20:14:00Z"/>
          <w:moveFrom w:id="123" w:author="Microsoft Word" w:date="2024-01-04T20:14:00Z"/>
          <w:lang w:val="es-ES"/>
        </w:rPr>
      </w:pPr>
      <w:moveFrom w:id="124" w:author="Microsoft Word" w:date="2024-01-04T20:14:00Z">
        <w:ins w:id="125" w:author="Microsoft Word" w:date="2024-01-04T20:14:00Z">
          <w:r>
            <w:fldChar w:fldCharType="begin"/>
          </w:r>
          <w:r>
            <w:instrText xml:space="preserve"> SEQ Fig. \* ARABIC </w:instrText>
          </w:r>
          <w:r>
            <w:fldChar w:fldCharType="separate"/>
          </w:r>
          <w:r w:rsidR="0070061B">
            <w:rPr>
              <w:noProof/>
            </w:rPr>
            <w:t>21</w:t>
          </w:r>
          <w:r>
            <w:fldChar w:fldCharType="end"/>
          </w:r>
          <w:r>
            <w:t>. Flujo</w:t>
          </w:r>
        </w:ins>
      </w:moveFrom>
    </w:p>
    <w:moveFromRangeEnd w:id="121"/>
    <w:p w14:paraId="5F5D6524" w14:textId="7C83B260" w:rsidR="00D41173" w:rsidRDefault="009D522F">
      <w:pPr>
        <w:rPr>
          <w:lang w:val="es-ES"/>
        </w:rPr>
      </w:pPr>
      <w:r>
        <w:rPr>
          <w:lang w:val="es-ES"/>
        </w:rPr>
        <w:t xml:space="preserve">Para calcular las coordenadas del mapa, </w:t>
      </w:r>
      <w:r w:rsidR="009C0149">
        <w:rPr>
          <w:lang w:val="es-ES"/>
        </w:rPr>
        <w:t xml:space="preserve">se </w:t>
      </w:r>
      <w:r w:rsidR="00402272">
        <w:rPr>
          <w:lang w:val="es-ES"/>
        </w:rPr>
        <w:t xml:space="preserve">utiliza el </w:t>
      </w:r>
      <w:proofErr w:type="spellStart"/>
      <w:r w:rsidR="00402272">
        <w:rPr>
          <w:lang w:val="es-ES"/>
        </w:rPr>
        <w:t>topic</w:t>
      </w:r>
      <w:proofErr w:type="spellEnd"/>
      <w:r w:rsidR="00402272">
        <w:rPr>
          <w:lang w:val="es-ES"/>
        </w:rPr>
        <w:t xml:space="preserve"> /</w:t>
      </w:r>
      <w:proofErr w:type="spellStart"/>
      <w:r w:rsidR="00402272">
        <w:rPr>
          <w:lang w:val="es-ES"/>
        </w:rPr>
        <w:t>Rovers</w:t>
      </w:r>
      <w:proofErr w:type="spellEnd"/>
      <w:r w:rsidR="00402272">
        <w:rPr>
          <w:lang w:val="es-ES"/>
        </w:rPr>
        <w:t xml:space="preserve"> en el caso del actuador, y /</w:t>
      </w:r>
      <w:proofErr w:type="spellStart"/>
      <w:r w:rsidR="00402272">
        <w:rPr>
          <w:lang w:val="es-ES"/>
        </w:rPr>
        <w:t>Sensors</w:t>
      </w:r>
      <w:proofErr w:type="spellEnd"/>
      <w:r w:rsidR="00402272">
        <w:rPr>
          <w:lang w:val="es-ES"/>
        </w:rPr>
        <w:t xml:space="preserve"> en el caso del sensor. </w:t>
      </w:r>
      <w:r w:rsidR="008B030F">
        <w:rPr>
          <w:lang w:val="es-ES"/>
        </w:rPr>
        <w:t xml:space="preserve">Ambos se adaptan y guardan en sus respectivas colecciones de </w:t>
      </w:r>
      <w:proofErr w:type="spellStart"/>
      <w:r w:rsidR="008B030F">
        <w:rPr>
          <w:lang w:val="es-ES"/>
        </w:rPr>
        <w:t>mongodb</w:t>
      </w:r>
      <w:proofErr w:type="spellEnd"/>
      <w:r w:rsidR="008B030F">
        <w:rPr>
          <w:lang w:val="es-ES"/>
        </w:rPr>
        <w:t xml:space="preserve">, para después consultarse </w:t>
      </w:r>
      <w:r w:rsidR="002768A1">
        <w:rPr>
          <w:lang w:val="es-ES"/>
        </w:rPr>
        <w:t xml:space="preserve">y adaptar a los campos del mapa. </w:t>
      </w:r>
    </w:p>
    <w:p w14:paraId="118CA495" w14:textId="77777777" w:rsidR="003B01EC" w:rsidRDefault="00C20965" w:rsidP="003B01EC">
      <w:pPr>
        <w:keepNext/>
      </w:pPr>
      <w:r w:rsidRPr="00C20965">
        <w:rPr>
          <w:noProof/>
          <w:lang w:val="es-ES"/>
        </w:rPr>
        <w:drawing>
          <wp:inline distT="0" distB="0" distL="0" distR="0" wp14:anchorId="6F5AF6BD" wp14:editId="4717226E">
            <wp:extent cx="5943600" cy="1216025"/>
            <wp:effectExtent l="0" t="0" r="0" b="0"/>
            <wp:docPr id="706605197" name="Imagen 706605197"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605197" name="Imagen 1" descr="Interfaz de usuario gráfica, Texto, Aplicación&#10;&#10;Descripción generada automáticamente"/>
                    <pic:cNvPicPr/>
                  </pic:nvPicPr>
                  <pic:blipFill>
                    <a:blip r:embed="rId37"/>
                    <a:stretch>
                      <a:fillRect/>
                    </a:stretch>
                  </pic:blipFill>
                  <pic:spPr>
                    <a:xfrm>
                      <a:off x="0" y="0"/>
                      <a:ext cx="5943600" cy="1216025"/>
                    </a:xfrm>
                    <a:prstGeom prst="rect">
                      <a:avLst/>
                    </a:prstGeom>
                  </pic:spPr>
                </pic:pic>
              </a:graphicData>
            </a:graphic>
          </wp:inline>
        </w:drawing>
      </w:r>
    </w:p>
    <w:p w14:paraId="3E11ADEB" w14:textId="2C01C8F9" w:rsidR="00E12C23" w:rsidRDefault="003B01EC" w:rsidP="003B01EC">
      <w:pPr>
        <w:pStyle w:val="Descripcin"/>
        <w:rPr>
          <w:lang w:val="es-ES"/>
        </w:rPr>
      </w:pPr>
      <w:bookmarkStart w:id="126" w:name="_Toc155292107"/>
      <w:r w:rsidRPr="00C17551">
        <w:rPr>
          <w:lang w:val="es-ES"/>
        </w:rPr>
        <w:t xml:space="preserve">Fig. </w:t>
      </w:r>
      <w:r>
        <w:fldChar w:fldCharType="begin"/>
      </w:r>
      <w:r w:rsidRPr="00C17551">
        <w:rPr>
          <w:lang w:val="es-ES"/>
        </w:rPr>
        <w:instrText xml:space="preserve"> SEQ Fig. \* ARABIC </w:instrText>
      </w:r>
      <w:r>
        <w:fldChar w:fldCharType="separate"/>
      </w:r>
      <w:r w:rsidR="00DA2C59" w:rsidRPr="00C17551">
        <w:rPr>
          <w:noProof/>
          <w:lang w:val="es-ES"/>
        </w:rPr>
        <w:t>22</w:t>
      </w:r>
      <w:r>
        <w:fldChar w:fldCharType="end"/>
      </w:r>
      <w:r w:rsidRPr="00C17551">
        <w:rPr>
          <w:lang w:val="es-ES"/>
        </w:rPr>
        <w:t>. Flujo</w:t>
      </w:r>
      <w:bookmarkEnd w:id="126"/>
    </w:p>
    <w:p w14:paraId="1DD68F18" w14:textId="1AF3DBB0" w:rsidR="00AC5B70" w:rsidRDefault="00C20965">
      <w:pPr>
        <w:rPr>
          <w:lang w:val="es-ES"/>
        </w:rPr>
      </w:pPr>
      <w:r w:rsidRPr="00C20965">
        <w:rPr>
          <w:lang w:val="es-ES"/>
        </w:rPr>
        <w:t xml:space="preserve">Dado que </w:t>
      </w:r>
      <w:r w:rsidR="00AC5B70">
        <w:rPr>
          <w:lang w:val="es-ES"/>
        </w:rPr>
        <w:t>/</w:t>
      </w:r>
      <w:proofErr w:type="spellStart"/>
      <w:r w:rsidRPr="00C20965">
        <w:rPr>
          <w:lang w:val="es-ES"/>
        </w:rPr>
        <w:t>Rovers</w:t>
      </w:r>
      <w:proofErr w:type="spellEnd"/>
      <w:r w:rsidRPr="00C20965">
        <w:rPr>
          <w:lang w:val="es-ES"/>
        </w:rPr>
        <w:t xml:space="preserve"> publica c</w:t>
      </w:r>
      <w:r>
        <w:rPr>
          <w:lang w:val="es-ES"/>
        </w:rPr>
        <w:t xml:space="preserve">onstantemente el estado de ambos </w:t>
      </w:r>
      <w:proofErr w:type="spellStart"/>
      <w:r>
        <w:rPr>
          <w:lang w:val="es-ES"/>
        </w:rPr>
        <w:t>rovers</w:t>
      </w:r>
      <w:proofErr w:type="spellEnd"/>
      <w:r>
        <w:rPr>
          <w:lang w:val="es-ES"/>
        </w:rPr>
        <w:t>, es necesario acotar el filtro a</w:t>
      </w:r>
      <w:r w:rsidR="00337C6D">
        <w:rPr>
          <w:lang w:val="es-ES"/>
        </w:rPr>
        <w:t xml:space="preserve">l actuador, en caso de que esté disponible, pues esto supone que </w:t>
      </w:r>
      <w:r w:rsidR="00AC5B70">
        <w:rPr>
          <w:lang w:val="es-ES"/>
        </w:rPr>
        <w:t xml:space="preserve">ya habrá tomado una medida. </w:t>
      </w:r>
    </w:p>
    <w:p w14:paraId="5FEFA405" w14:textId="73AAA564" w:rsidR="005A05DD" w:rsidRDefault="005A05DD">
      <w:pPr>
        <w:rPr>
          <w:lang w:val="es-ES"/>
        </w:rPr>
      </w:pPr>
      <w:r>
        <w:rPr>
          <w:lang w:val="es-ES"/>
        </w:rPr>
        <w:t>Para permitir una correcta visualización del mapa, es necesario que el mensaje se muestre con los campos a continuación:</w:t>
      </w:r>
    </w:p>
    <w:p w14:paraId="460FE074" w14:textId="77777777" w:rsidR="003B01EC" w:rsidRDefault="005A05DD" w:rsidP="003B01EC">
      <w:pPr>
        <w:keepNext/>
      </w:pPr>
      <w:r w:rsidRPr="005A05DD">
        <w:rPr>
          <w:noProof/>
          <w:lang w:val="es-ES"/>
        </w:rPr>
        <w:drawing>
          <wp:inline distT="0" distB="0" distL="0" distR="0" wp14:anchorId="7417F0E9" wp14:editId="6A72B6AB">
            <wp:extent cx="5943600" cy="713509"/>
            <wp:effectExtent l="0" t="0" r="0" b="0"/>
            <wp:docPr id="1753851052" name="Imagen 1753851052" descr="Interfaz de usuario gráfica,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851052" name="Imagen 1" descr="Interfaz de usuario gráfica, Aplicación&#10;&#10;Descripción generada automáticamente con confianza media"/>
                    <pic:cNvPicPr/>
                  </pic:nvPicPr>
                  <pic:blipFill rotWithShape="1">
                    <a:blip r:embed="rId38"/>
                    <a:srcRect b="13031"/>
                    <a:stretch/>
                  </pic:blipFill>
                  <pic:spPr bwMode="auto">
                    <a:xfrm>
                      <a:off x="0" y="0"/>
                      <a:ext cx="5943600" cy="713509"/>
                    </a:xfrm>
                    <a:prstGeom prst="rect">
                      <a:avLst/>
                    </a:prstGeom>
                    <a:ln>
                      <a:noFill/>
                    </a:ln>
                    <a:extLst>
                      <a:ext uri="{53640926-AAD7-44D8-BBD7-CCE9431645EC}">
                        <a14:shadowObscured xmlns:a14="http://schemas.microsoft.com/office/drawing/2010/main"/>
                      </a:ext>
                    </a:extLst>
                  </pic:spPr>
                </pic:pic>
              </a:graphicData>
            </a:graphic>
          </wp:inline>
        </w:drawing>
      </w:r>
    </w:p>
    <w:p w14:paraId="0315F104" w14:textId="07A9BBBF" w:rsidR="005A05DD" w:rsidRDefault="003B01EC" w:rsidP="003B01EC">
      <w:pPr>
        <w:pStyle w:val="Descripcin"/>
        <w:rPr>
          <w:ins w:id="127" w:author="Microsoft Word" w:date="2024-01-04T20:14:00Z"/>
          <w:lang w:val="es-ES"/>
        </w:rPr>
      </w:pPr>
      <w:bookmarkStart w:id="128" w:name="_Toc155292108"/>
      <w:r>
        <w:t xml:space="preserve">Fig. </w:t>
      </w:r>
      <w:ins w:id="129" w:author="Microsoft Word" w:date="2024-01-04T20:14:00Z">
        <w:r>
          <w:fldChar w:fldCharType="begin"/>
        </w:r>
      </w:ins>
      <w:r>
        <w:instrText xml:space="preserve"> SEQ Fig. \* ARABIC </w:instrText>
      </w:r>
      <w:ins w:id="130" w:author="Microsoft Word" w:date="2024-01-04T20:14:00Z">
        <w:r>
          <w:fldChar w:fldCharType="separate"/>
        </w:r>
      </w:ins>
      <w:r w:rsidR="00DA2C59">
        <w:rPr>
          <w:noProof/>
        </w:rPr>
        <w:t>23</w:t>
      </w:r>
      <w:ins w:id="131" w:author="Microsoft Word" w:date="2024-01-04T20:14:00Z">
        <w:r>
          <w:fldChar w:fldCharType="end"/>
        </w:r>
        <w:r>
          <w:t xml:space="preserve">. </w:t>
        </w:r>
        <w:proofErr w:type="spellStart"/>
        <w:r>
          <w:t>Flujo</w:t>
        </w:r>
        <w:bookmarkEnd w:id="128"/>
        <w:proofErr w:type="spellEnd"/>
      </w:ins>
    </w:p>
    <w:moveToRangeStart w:id="132" w:author="Microsoft Word" w:date="2024-01-04T20:14:00Z" w:name="move155291726"/>
    <w:p w14:paraId="399F9219" w14:textId="77777777" w:rsidR="002D6DDD" w:rsidRDefault="003B01EC" w:rsidP="003B01EC">
      <w:pPr>
        <w:pStyle w:val="Descripcin"/>
        <w:rPr>
          <w:del w:id="133" w:author="Microsoft Word" w:date="2024-01-04T20:14:00Z"/>
          <w:moveTo w:id="134" w:author="Microsoft Word" w:date="2024-01-04T20:14:00Z"/>
          <w:lang w:val="es-ES"/>
        </w:rPr>
      </w:pPr>
      <w:moveTo w:id="135" w:author="Microsoft Word" w:date="2024-01-04T20:14:00Z">
        <w:del w:id="136" w:author="Microsoft Word" w:date="2024-01-04T20:14:00Z">
          <w:r>
            <w:fldChar w:fldCharType="begin"/>
          </w:r>
          <w:r>
            <w:delInstrText xml:space="preserve"> SEQ Fig. \* ARABIC </w:delInstrText>
          </w:r>
          <w:r>
            <w:fldChar w:fldCharType="separate"/>
          </w:r>
          <w:r w:rsidR="0070061B">
            <w:rPr>
              <w:noProof/>
            </w:rPr>
            <w:delText>21</w:delText>
          </w:r>
          <w:r>
            <w:fldChar w:fldCharType="end"/>
          </w:r>
          <w:r>
            <w:delText>. Flujo</w:delText>
          </w:r>
        </w:del>
      </w:moveTo>
    </w:p>
    <w:moveToRangeEnd w:id="132"/>
    <w:p w14:paraId="5D26192F" w14:textId="13FC712B" w:rsidR="008C5321" w:rsidRPr="00C20965" w:rsidRDefault="008C5321">
      <w:pPr>
        <w:rPr>
          <w:lang w:val="es-ES"/>
        </w:rPr>
      </w:pPr>
      <w:r>
        <w:rPr>
          <w:lang w:val="es-ES"/>
        </w:rPr>
        <w:t xml:space="preserve">Hay un </w:t>
      </w:r>
      <w:proofErr w:type="spellStart"/>
      <w:r>
        <w:rPr>
          <w:lang w:val="es-ES"/>
        </w:rPr>
        <w:t>timestamp</w:t>
      </w:r>
      <w:proofErr w:type="spellEnd"/>
      <w:r>
        <w:rPr>
          <w:lang w:val="es-ES"/>
        </w:rPr>
        <w:t xml:space="preserve"> que se ejecuta al inicio para </w:t>
      </w:r>
      <w:r w:rsidR="00C606BD">
        <w:rPr>
          <w:lang w:val="es-ES"/>
        </w:rPr>
        <w:t xml:space="preserve">definir </w:t>
      </w:r>
      <w:r w:rsidR="00FC692C">
        <w:rPr>
          <w:lang w:val="es-ES"/>
        </w:rPr>
        <w:t xml:space="preserve">una coordenada fija, la de la central, que se muestra en negro y con un icono de una casa. </w:t>
      </w:r>
    </w:p>
    <w:p w14:paraId="0BB1A6F4" w14:textId="06B63379" w:rsidR="00761FC7" w:rsidRPr="005A05DD" w:rsidRDefault="00761FC7" w:rsidP="00761FC7">
      <w:pPr>
        <w:pStyle w:val="Ttulo3"/>
        <w:rPr>
          <w:lang w:val="es-ES"/>
        </w:rPr>
      </w:pPr>
      <w:bookmarkStart w:id="137" w:name="_Toc155266761"/>
      <w:bookmarkStart w:id="138" w:name="_Toc155292145"/>
      <w:proofErr w:type="spellStart"/>
      <w:r w:rsidRPr="005A05DD">
        <w:rPr>
          <w:lang w:val="es-ES"/>
        </w:rPr>
        <w:t>Commands</w:t>
      </w:r>
      <w:bookmarkEnd w:id="137"/>
      <w:bookmarkEnd w:id="138"/>
      <w:proofErr w:type="spellEnd"/>
    </w:p>
    <w:p w14:paraId="615616F8" w14:textId="0B732B2D" w:rsidR="006E6781" w:rsidRPr="00761FC7" w:rsidRDefault="003B01EC" w:rsidP="00761FC7">
      <w:pPr>
        <w:rPr>
          <w:lang w:val="es-ES"/>
        </w:rPr>
      </w:pPr>
      <w:r>
        <w:rPr>
          <w:noProof/>
        </w:rPr>
        <w:pict w14:anchorId="24A7DECE">
          <v:shape id="_x0000_s1030" type="#_x0000_t202" style="position:absolute;margin-left:-20.55pt;margin-top:154.5pt;width:509pt;height:.05pt;z-index:251658252" stroked="f">
            <v:textbox style="mso-fit-shape-to-text:t" inset="0,0,0,0">
              <w:txbxContent>
                <w:p w14:paraId="571B54C9" w14:textId="549C12A6" w:rsidR="003B01EC" w:rsidRPr="00AA252C" w:rsidRDefault="003B01EC" w:rsidP="003B01EC">
                  <w:pPr>
                    <w:pStyle w:val="Descripcin"/>
                    <w:rPr>
                      <w:noProof/>
                      <w:sz w:val="21"/>
                      <w:szCs w:val="21"/>
                      <w:lang w:val="es-ES"/>
                    </w:rPr>
                  </w:pPr>
                  <w:bookmarkStart w:id="139" w:name="_Toc155292109"/>
                  <w:r>
                    <w:t xml:space="preserve">Fig. </w:t>
                  </w:r>
                  <w:r>
                    <w:fldChar w:fldCharType="begin"/>
                  </w:r>
                  <w:r>
                    <w:instrText xml:space="preserve"> SEQ Fig. \* ARABIC </w:instrText>
                  </w:r>
                  <w:r>
                    <w:fldChar w:fldCharType="separate"/>
                  </w:r>
                  <w:r w:rsidR="00DA2C59">
                    <w:rPr>
                      <w:noProof/>
                    </w:rPr>
                    <w:t>24</w:t>
                  </w:r>
                  <w:r>
                    <w:fldChar w:fldCharType="end"/>
                  </w:r>
                  <w:r>
                    <w:t xml:space="preserve">. Dashboard. </w:t>
                  </w:r>
                  <w:proofErr w:type="spellStart"/>
                  <w:r>
                    <w:t>Comandos</w:t>
                  </w:r>
                  <w:bookmarkEnd w:id="139"/>
                  <w:proofErr w:type="spellEnd"/>
                </w:p>
              </w:txbxContent>
            </v:textbox>
            <w10:wrap type="square"/>
          </v:shape>
        </w:pict>
      </w:r>
      <w:r w:rsidR="00761FC7" w:rsidRPr="002153D0">
        <w:rPr>
          <w:noProof/>
          <w:lang w:val="es-ES"/>
        </w:rPr>
        <w:drawing>
          <wp:anchor distT="0" distB="0" distL="114300" distR="114300" simplePos="0" relativeHeight="251658242" behindDoc="0" locked="0" layoutInCell="1" allowOverlap="1" wp14:anchorId="0724FDFA" wp14:editId="376769D8">
            <wp:simplePos x="0" y="0"/>
            <wp:positionH relativeFrom="column">
              <wp:posOffset>-261158</wp:posOffset>
            </wp:positionH>
            <wp:positionV relativeFrom="paragraph">
              <wp:posOffset>352425</wp:posOffset>
            </wp:positionV>
            <wp:extent cx="6464300" cy="1552575"/>
            <wp:effectExtent l="0" t="0" r="0" b="0"/>
            <wp:wrapSquare wrapText="bothSides"/>
            <wp:docPr id="258432743" name="Imagen 258432743" descr="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432743" name="Imagen 1" descr="Pantalla de computadora&#10;&#10;Descripción generada automáticament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464300" cy="1552575"/>
                    </a:xfrm>
                    <a:prstGeom prst="rect">
                      <a:avLst/>
                    </a:prstGeom>
                  </pic:spPr>
                </pic:pic>
              </a:graphicData>
            </a:graphic>
            <wp14:sizeRelH relativeFrom="page">
              <wp14:pctWidth>0</wp14:pctWidth>
            </wp14:sizeRelH>
            <wp14:sizeRelV relativeFrom="page">
              <wp14:pctHeight>0</wp14:pctHeight>
            </wp14:sizeRelV>
          </wp:anchor>
        </w:drawing>
      </w:r>
      <w:r w:rsidR="00E84933" w:rsidRPr="00761FC7">
        <w:rPr>
          <w:lang w:val="es-ES"/>
        </w:rPr>
        <w:t>M</w:t>
      </w:r>
      <w:r w:rsidR="00761FC7">
        <w:rPr>
          <w:lang w:val="es-ES"/>
        </w:rPr>
        <w:t>uestra</w:t>
      </w:r>
      <w:r w:rsidR="00E84933" w:rsidRPr="00761FC7">
        <w:rPr>
          <w:lang w:val="es-ES"/>
        </w:rPr>
        <w:t xml:space="preserve"> la tabla de comandos</w:t>
      </w:r>
      <w:r w:rsidR="0038486C" w:rsidRPr="00761FC7">
        <w:rPr>
          <w:lang w:val="es-ES"/>
        </w:rPr>
        <w:t xml:space="preserve">. Se puede filtrar por fecha, </w:t>
      </w:r>
      <w:proofErr w:type="spellStart"/>
      <w:r w:rsidR="0038486C" w:rsidRPr="00761FC7">
        <w:rPr>
          <w:lang w:val="es-ES"/>
        </w:rPr>
        <w:t>rover</w:t>
      </w:r>
      <w:proofErr w:type="spellEnd"/>
      <w:r w:rsidR="0038486C" w:rsidRPr="00761FC7">
        <w:rPr>
          <w:lang w:val="es-ES"/>
        </w:rPr>
        <w:t xml:space="preserve"> y prioridad</w:t>
      </w:r>
      <w:r w:rsidR="0066659B" w:rsidRPr="00761FC7">
        <w:rPr>
          <w:lang w:val="es-ES"/>
        </w:rPr>
        <w:t>.</w:t>
      </w:r>
    </w:p>
    <w:p w14:paraId="439E204B" w14:textId="735E8076" w:rsidR="00DF7E4D" w:rsidRDefault="00DF7E4D" w:rsidP="006D3153">
      <w:pPr>
        <w:rPr>
          <w:lang w:val="es-ES"/>
        </w:rPr>
      </w:pPr>
    </w:p>
    <w:p w14:paraId="7A0CC365" w14:textId="77777777" w:rsidR="001A6B44" w:rsidRDefault="001A6B44" w:rsidP="006D3153">
      <w:pPr>
        <w:rPr>
          <w:lang w:val="es-ES"/>
        </w:rPr>
      </w:pPr>
    </w:p>
    <w:p w14:paraId="146B9428" w14:textId="77777777" w:rsidR="003B01EC" w:rsidRDefault="00DE2858" w:rsidP="003B01EC">
      <w:pPr>
        <w:keepNext/>
      </w:pPr>
      <w:r w:rsidRPr="00DE2858">
        <w:rPr>
          <w:noProof/>
          <w:lang w:val="es-ES"/>
        </w:rPr>
        <w:drawing>
          <wp:inline distT="0" distB="0" distL="0" distR="0" wp14:anchorId="51117E78" wp14:editId="08EC4782">
            <wp:extent cx="5943600" cy="2583180"/>
            <wp:effectExtent l="0" t="0" r="0" b="0"/>
            <wp:docPr id="99286918" name="Imagen 99286918"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86918" name="Imagen 1" descr="Escala de tiempo&#10;&#10;Descripción generada automáticamente"/>
                    <pic:cNvPicPr/>
                  </pic:nvPicPr>
                  <pic:blipFill>
                    <a:blip r:embed="rId40"/>
                    <a:stretch>
                      <a:fillRect/>
                    </a:stretch>
                  </pic:blipFill>
                  <pic:spPr>
                    <a:xfrm>
                      <a:off x="0" y="0"/>
                      <a:ext cx="5943600" cy="2583180"/>
                    </a:xfrm>
                    <a:prstGeom prst="rect">
                      <a:avLst/>
                    </a:prstGeom>
                  </pic:spPr>
                </pic:pic>
              </a:graphicData>
            </a:graphic>
          </wp:inline>
        </w:drawing>
      </w:r>
    </w:p>
    <w:p w14:paraId="39B48CBE" w14:textId="77777777" w:rsidR="001A6B44" w:rsidRDefault="003B01EC" w:rsidP="003B01EC">
      <w:pPr>
        <w:pStyle w:val="Descripcin"/>
        <w:rPr>
          <w:del w:id="140" w:author="Microsoft Word" w:date="2024-01-04T20:14:00Z"/>
          <w:lang w:val="es-ES"/>
        </w:rPr>
      </w:pPr>
      <w:r>
        <w:t xml:space="preserve">Fig. </w:t>
      </w:r>
      <w:del w:id="141" w:author="Microsoft Word" w:date="2024-01-04T20:14:00Z">
        <w:r>
          <w:fldChar w:fldCharType="begin"/>
        </w:r>
        <w:r>
          <w:delInstrText xml:space="preserve"> SEQ Fig. \* ARABIC </w:delInstrText>
        </w:r>
        <w:r>
          <w:fldChar w:fldCharType="separate"/>
        </w:r>
        <w:r>
          <w:rPr>
            <w:noProof/>
          </w:rPr>
          <w:delText>23</w:delText>
        </w:r>
        <w:r>
          <w:fldChar w:fldCharType="end"/>
        </w:r>
        <w:r>
          <w:delText>. Flujo</w:delText>
        </w:r>
      </w:del>
    </w:p>
    <w:moveFromRangeStart w:id="142" w:author="Microsoft Word" w:date="2024-01-04T20:14:00Z" w:name="move155291727"/>
    <w:p w14:paraId="5E1F1B8F" w14:textId="5E882FAF" w:rsidR="001A6B44" w:rsidRDefault="003B01EC" w:rsidP="003B01EC">
      <w:pPr>
        <w:pStyle w:val="Descripcin"/>
        <w:rPr>
          <w:ins w:id="143" w:author="Microsoft Word" w:date="2024-01-04T20:14:00Z"/>
          <w:moveFrom w:id="144" w:author="Microsoft Word" w:date="2024-01-04T20:14:00Z"/>
          <w:lang w:val="es-ES"/>
        </w:rPr>
      </w:pPr>
      <w:moveFrom w:id="145" w:author="Microsoft Word" w:date="2024-01-04T20:14:00Z">
        <w:ins w:id="146" w:author="Microsoft Word" w:date="2024-01-04T20:14:00Z">
          <w:r>
            <w:fldChar w:fldCharType="begin"/>
          </w:r>
          <w:r>
            <w:instrText xml:space="preserve"> SEQ Fig. \* ARABIC </w:instrText>
          </w:r>
          <w:r>
            <w:fldChar w:fldCharType="separate"/>
          </w:r>
          <w:r w:rsidR="0070061B">
            <w:rPr>
              <w:noProof/>
            </w:rPr>
            <w:t>25</w:t>
          </w:r>
          <w:r>
            <w:fldChar w:fldCharType="end"/>
          </w:r>
          <w:r>
            <w:t>. Flujo</w:t>
          </w:r>
        </w:ins>
      </w:moveFrom>
    </w:p>
    <w:moveFromRangeEnd w:id="142"/>
    <w:p w14:paraId="160989AF" w14:textId="56B0F7CB" w:rsidR="006D3153" w:rsidRDefault="006D3153" w:rsidP="006D3153">
      <w:pPr>
        <w:rPr>
          <w:lang w:val="es-ES"/>
        </w:rPr>
      </w:pPr>
      <w:r>
        <w:rPr>
          <w:lang w:val="es-ES"/>
        </w:rPr>
        <w:t>L</w:t>
      </w:r>
      <w:r w:rsidR="001A6B44">
        <w:rPr>
          <w:lang w:val="es-ES"/>
        </w:rPr>
        <w:t>os datos de esta tabla tienen la peculiaridad de insertarse todos juntos, y eliminarse cada vez que entran datos nuevos. Por ello, la forma de actualizarse es diferente a la habitual.</w:t>
      </w:r>
    </w:p>
    <w:p w14:paraId="2AA523F7" w14:textId="77777777" w:rsidR="003B01EC" w:rsidRDefault="002F2FA4" w:rsidP="003B01EC">
      <w:pPr>
        <w:keepNext/>
      </w:pPr>
      <w:r w:rsidRPr="002F2FA4">
        <w:rPr>
          <w:noProof/>
          <w:lang w:val="es-ES"/>
        </w:rPr>
        <w:drawing>
          <wp:inline distT="0" distB="0" distL="0" distR="0" wp14:anchorId="5395BD35" wp14:editId="3DCFEB62">
            <wp:extent cx="3269673" cy="2086865"/>
            <wp:effectExtent l="0" t="0" r="0" b="0"/>
            <wp:docPr id="1534892979" name="Imagen 153489297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892979" name="Imagen 1" descr="Interfaz de usuario gráfica, Texto, Aplicación&#10;&#10;Descripción generada automáticamente"/>
                    <pic:cNvPicPr/>
                  </pic:nvPicPr>
                  <pic:blipFill>
                    <a:blip r:embed="rId41"/>
                    <a:stretch>
                      <a:fillRect/>
                    </a:stretch>
                  </pic:blipFill>
                  <pic:spPr>
                    <a:xfrm>
                      <a:off x="0" y="0"/>
                      <a:ext cx="3279097" cy="2092880"/>
                    </a:xfrm>
                    <a:prstGeom prst="rect">
                      <a:avLst/>
                    </a:prstGeom>
                  </pic:spPr>
                </pic:pic>
              </a:graphicData>
            </a:graphic>
          </wp:inline>
        </w:drawing>
      </w:r>
    </w:p>
    <w:p w14:paraId="43FEF81A" w14:textId="100B83DC" w:rsidR="00BE0F66" w:rsidRDefault="003B01EC" w:rsidP="003B01EC">
      <w:pPr>
        <w:pStyle w:val="Descripcin"/>
        <w:rPr>
          <w:lang w:val="es-ES"/>
        </w:rPr>
      </w:pPr>
      <w:bookmarkStart w:id="147" w:name="_Toc155292110"/>
      <w:r w:rsidRPr="00C17551">
        <w:rPr>
          <w:lang w:val="es-ES"/>
        </w:rPr>
        <w:t xml:space="preserve">Fig. </w:t>
      </w:r>
      <w:r>
        <w:fldChar w:fldCharType="begin"/>
      </w:r>
      <w:r w:rsidRPr="00C17551">
        <w:rPr>
          <w:lang w:val="es-ES"/>
        </w:rPr>
        <w:instrText xml:space="preserve"> SEQ Fig. \* ARABIC </w:instrText>
      </w:r>
      <w:r>
        <w:fldChar w:fldCharType="separate"/>
      </w:r>
      <w:r w:rsidR="00DA2C59" w:rsidRPr="00C17551">
        <w:rPr>
          <w:noProof/>
          <w:lang w:val="es-ES"/>
        </w:rPr>
        <w:t>25</w:t>
      </w:r>
      <w:r>
        <w:fldChar w:fldCharType="end"/>
      </w:r>
      <w:r w:rsidRPr="00C17551">
        <w:rPr>
          <w:lang w:val="es-ES"/>
        </w:rPr>
        <w:t>. Flujo</w:t>
      </w:r>
      <w:bookmarkEnd w:id="147"/>
    </w:p>
    <w:p w14:paraId="5C25B5F4" w14:textId="7681BE5C" w:rsidR="00BE0F66" w:rsidRDefault="00BE0F66" w:rsidP="006D3153">
      <w:pPr>
        <w:rPr>
          <w:lang w:val="es-ES"/>
        </w:rPr>
      </w:pPr>
      <w:r>
        <w:rPr>
          <w:lang w:val="es-ES"/>
        </w:rPr>
        <w:t>Previo a la actualización de la tabla, llega desde la central un mensaje de “</w:t>
      </w:r>
      <w:proofErr w:type="spellStart"/>
      <w:r>
        <w:rPr>
          <w:lang w:val="es-ES"/>
        </w:rPr>
        <w:t>Sendin</w:t>
      </w:r>
      <w:r w:rsidR="00F01E54">
        <w:rPr>
          <w:lang w:val="es-ES"/>
        </w:rPr>
        <w:t>g</w:t>
      </w:r>
      <w:proofErr w:type="spellEnd"/>
      <w:r>
        <w:rPr>
          <w:lang w:val="es-ES"/>
        </w:rPr>
        <w:t>”</w:t>
      </w:r>
      <w:r w:rsidR="00F01E54">
        <w:rPr>
          <w:lang w:val="es-ES"/>
        </w:rPr>
        <w:t xml:space="preserve"> en el campo “</w:t>
      </w:r>
      <w:proofErr w:type="spellStart"/>
      <w:r w:rsidR="00F01E54">
        <w:rPr>
          <w:lang w:val="es-ES"/>
        </w:rPr>
        <w:t>Info</w:t>
      </w:r>
      <w:proofErr w:type="spellEnd"/>
      <w:r w:rsidR="00F01E54">
        <w:rPr>
          <w:lang w:val="es-ES"/>
        </w:rPr>
        <w:t>”</w:t>
      </w:r>
      <w:r>
        <w:rPr>
          <w:lang w:val="es-ES"/>
        </w:rPr>
        <w:t xml:space="preserve">, que </w:t>
      </w:r>
      <w:r w:rsidR="008C243C">
        <w:rPr>
          <w:lang w:val="es-ES"/>
        </w:rPr>
        <w:t>elimina</w:t>
      </w:r>
      <w:r w:rsidR="00B974EC">
        <w:rPr>
          <w:lang w:val="es-ES"/>
        </w:rPr>
        <w:t xml:space="preserve"> la colección. </w:t>
      </w:r>
      <w:r w:rsidR="00DD6B37">
        <w:rPr>
          <w:lang w:val="es-ES"/>
        </w:rPr>
        <w:t xml:space="preserve">De lo contrario, se inserta todo el </w:t>
      </w:r>
      <w:r w:rsidR="008F5A63">
        <w:rPr>
          <w:lang w:val="es-ES"/>
        </w:rPr>
        <w:t>contenido en la colección.</w:t>
      </w:r>
    </w:p>
    <w:p w14:paraId="0F9C25B7" w14:textId="54565761" w:rsidR="00127DF8" w:rsidRDefault="00127DF8" w:rsidP="006D3153">
      <w:pPr>
        <w:rPr>
          <w:lang w:val="es-ES"/>
        </w:rPr>
      </w:pPr>
      <w:r>
        <w:rPr>
          <w:lang w:val="es-ES"/>
        </w:rPr>
        <w:t>Para mostrar u</w:t>
      </w:r>
      <w:r w:rsidR="009B7357">
        <w:rPr>
          <w:lang w:val="es-ES"/>
        </w:rPr>
        <w:t xml:space="preserve"> ocultar </w:t>
      </w:r>
      <w:r w:rsidR="00F47446">
        <w:rPr>
          <w:lang w:val="es-ES"/>
        </w:rPr>
        <w:t>el grupo de filtros</w:t>
      </w:r>
      <w:r w:rsidR="009B7357">
        <w:rPr>
          <w:lang w:val="es-ES"/>
        </w:rPr>
        <w:t xml:space="preserve">, se necesita implementar un </w:t>
      </w:r>
      <w:r w:rsidR="0050520C">
        <w:rPr>
          <w:lang w:val="es-ES"/>
        </w:rPr>
        <w:t>“</w:t>
      </w:r>
      <w:proofErr w:type="spellStart"/>
      <w:r w:rsidR="0050520C">
        <w:rPr>
          <w:lang w:val="es-ES"/>
        </w:rPr>
        <w:t>ui</w:t>
      </w:r>
      <w:proofErr w:type="spellEnd"/>
      <w:r w:rsidR="0050520C">
        <w:rPr>
          <w:lang w:val="es-ES"/>
        </w:rPr>
        <w:t xml:space="preserve"> control”</w:t>
      </w:r>
      <w:r w:rsidR="00BA5F6E">
        <w:rPr>
          <w:lang w:val="es-ES"/>
        </w:rPr>
        <w:t>, de manera que</w:t>
      </w:r>
      <w:r w:rsidR="58D84327" w:rsidRPr="58D84327">
        <w:rPr>
          <w:lang w:val="es-ES"/>
        </w:rPr>
        <w:t>,</w:t>
      </w:r>
      <w:r w:rsidR="00BA5F6E">
        <w:rPr>
          <w:lang w:val="es-ES"/>
        </w:rPr>
        <w:t xml:space="preserve"> si el deslizador de “</w:t>
      </w:r>
      <w:proofErr w:type="spellStart"/>
      <w:r w:rsidR="00BA5F6E">
        <w:rPr>
          <w:lang w:val="es-ES"/>
        </w:rPr>
        <w:t>Apply</w:t>
      </w:r>
      <w:proofErr w:type="spellEnd"/>
      <w:r w:rsidR="00BA5F6E">
        <w:rPr>
          <w:lang w:val="es-ES"/>
        </w:rPr>
        <w:t xml:space="preserve"> </w:t>
      </w:r>
      <w:proofErr w:type="spellStart"/>
      <w:r w:rsidR="00BA5F6E">
        <w:rPr>
          <w:lang w:val="es-ES"/>
        </w:rPr>
        <w:t>Filters</w:t>
      </w:r>
      <w:proofErr w:type="spellEnd"/>
      <w:r w:rsidR="00BA5F6E">
        <w:rPr>
          <w:lang w:val="es-ES"/>
        </w:rPr>
        <w:t>” está activado, se muestren, mientras que, si no lo está, se desactiven.</w:t>
      </w:r>
      <w:r w:rsidR="00090B23">
        <w:rPr>
          <w:lang w:val="es-ES"/>
        </w:rPr>
        <w:t xml:space="preserve"> </w:t>
      </w:r>
      <w:r w:rsidR="00A9189D">
        <w:rPr>
          <w:lang w:val="es-ES"/>
        </w:rPr>
        <w:t xml:space="preserve">El código asociado a esta función se muestra a continuación: </w:t>
      </w:r>
    </w:p>
    <w:p w14:paraId="004897AD" w14:textId="77777777" w:rsidR="003B01EC" w:rsidRDefault="00A9189D" w:rsidP="003B01EC">
      <w:pPr>
        <w:keepNext/>
      </w:pPr>
      <w:r w:rsidRPr="00A9189D">
        <w:rPr>
          <w:noProof/>
          <w:lang w:val="es-ES"/>
        </w:rPr>
        <w:lastRenderedPageBreak/>
        <w:drawing>
          <wp:inline distT="0" distB="0" distL="0" distR="0" wp14:anchorId="252F3C62" wp14:editId="27FCE6FF">
            <wp:extent cx="4828309" cy="1837440"/>
            <wp:effectExtent l="0" t="0" r="0" b="0"/>
            <wp:docPr id="71315424" name="Imagen 71315424"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15424" name="Imagen 1" descr="Interfaz de usuario gráfica, Texto, Aplicación, Correo electrónico&#10;&#10;Descripción generada automáticamente"/>
                    <pic:cNvPicPr/>
                  </pic:nvPicPr>
                  <pic:blipFill>
                    <a:blip r:embed="rId42"/>
                    <a:stretch>
                      <a:fillRect/>
                    </a:stretch>
                  </pic:blipFill>
                  <pic:spPr>
                    <a:xfrm>
                      <a:off x="0" y="0"/>
                      <a:ext cx="4838452" cy="1841300"/>
                    </a:xfrm>
                    <a:prstGeom prst="rect">
                      <a:avLst/>
                    </a:prstGeom>
                  </pic:spPr>
                </pic:pic>
              </a:graphicData>
            </a:graphic>
          </wp:inline>
        </w:drawing>
      </w:r>
    </w:p>
    <w:p w14:paraId="2329AA32" w14:textId="16698654" w:rsidR="00A9189D" w:rsidRDefault="003B01EC" w:rsidP="003B01EC">
      <w:pPr>
        <w:pStyle w:val="Descripcin"/>
        <w:rPr>
          <w:ins w:id="148" w:author="Microsoft Word" w:date="2024-01-04T20:14:00Z"/>
          <w:lang w:val="es-ES"/>
        </w:rPr>
      </w:pPr>
      <w:bookmarkStart w:id="149" w:name="_Toc155292111"/>
      <w:r>
        <w:t xml:space="preserve">Fig. </w:t>
      </w:r>
      <w:ins w:id="150" w:author="Microsoft Word" w:date="2024-01-04T20:14:00Z">
        <w:r>
          <w:fldChar w:fldCharType="begin"/>
        </w:r>
      </w:ins>
      <w:r>
        <w:instrText xml:space="preserve"> SEQ Fig. \* ARABIC </w:instrText>
      </w:r>
      <w:ins w:id="151" w:author="Microsoft Word" w:date="2024-01-04T20:14:00Z">
        <w:r>
          <w:fldChar w:fldCharType="separate"/>
        </w:r>
      </w:ins>
      <w:r w:rsidR="00DA2C59">
        <w:rPr>
          <w:noProof/>
        </w:rPr>
        <w:t>26</w:t>
      </w:r>
      <w:ins w:id="152" w:author="Microsoft Word" w:date="2024-01-04T20:14:00Z">
        <w:r>
          <w:fldChar w:fldCharType="end"/>
        </w:r>
        <w:r>
          <w:t xml:space="preserve">. </w:t>
        </w:r>
        <w:proofErr w:type="spellStart"/>
        <w:r>
          <w:t>Flujo</w:t>
        </w:r>
        <w:bookmarkEnd w:id="149"/>
        <w:proofErr w:type="spellEnd"/>
      </w:ins>
    </w:p>
    <w:moveToRangeStart w:id="153" w:author="Microsoft Word" w:date="2024-01-04T20:14:00Z" w:name="move155291727"/>
    <w:p w14:paraId="1E440E31" w14:textId="77777777" w:rsidR="001A6B44" w:rsidRDefault="003B01EC" w:rsidP="003B01EC">
      <w:pPr>
        <w:pStyle w:val="Descripcin"/>
        <w:rPr>
          <w:del w:id="154" w:author="Microsoft Word" w:date="2024-01-04T20:14:00Z"/>
          <w:moveTo w:id="155" w:author="Microsoft Word" w:date="2024-01-04T20:14:00Z"/>
          <w:lang w:val="es-ES"/>
        </w:rPr>
      </w:pPr>
      <w:moveTo w:id="156" w:author="Microsoft Word" w:date="2024-01-04T20:14:00Z">
        <w:del w:id="157" w:author="Microsoft Word" w:date="2024-01-04T20:14:00Z">
          <w:r>
            <w:fldChar w:fldCharType="begin"/>
          </w:r>
          <w:r>
            <w:delInstrText xml:space="preserve"> SEQ Fig. \* ARABIC </w:delInstrText>
          </w:r>
          <w:r>
            <w:fldChar w:fldCharType="separate"/>
          </w:r>
          <w:r w:rsidR="0070061B">
            <w:rPr>
              <w:noProof/>
            </w:rPr>
            <w:delText>25</w:delText>
          </w:r>
          <w:r>
            <w:fldChar w:fldCharType="end"/>
          </w:r>
          <w:r>
            <w:delText>. Flujo</w:delText>
          </w:r>
        </w:del>
      </w:moveTo>
    </w:p>
    <w:moveToRangeEnd w:id="153"/>
    <w:p w14:paraId="53381E35" w14:textId="54CC91D9" w:rsidR="00A9189D" w:rsidRDefault="00A9189D" w:rsidP="006D3153">
      <w:pPr>
        <w:rPr>
          <w:lang w:val="es-ES"/>
        </w:rPr>
      </w:pPr>
      <w:r>
        <w:rPr>
          <w:lang w:val="es-ES"/>
        </w:rPr>
        <w:t xml:space="preserve">Para poder aplicar todos los filtros simultáneamente, </w:t>
      </w:r>
      <w:r w:rsidR="001F5A5A">
        <w:rPr>
          <w:lang w:val="es-ES"/>
        </w:rPr>
        <w:t xml:space="preserve">es necesario declararlos como “Flow” y aplicar </w:t>
      </w:r>
      <w:r w:rsidR="001802C7">
        <w:rPr>
          <w:lang w:val="es-ES"/>
        </w:rPr>
        <w:t xml:space="preserve">la siguiente función al </w:t>
      </w:r>
      <w:proofErr w:type="spellStart"/>
      <w:r w:rsidR="001802C7">
        <w:rPr>
          <w:lang w:val="es-ES"/>
        </w:rPr>
        <w:t>query</w:t>
      </w:r>
      <w:proofErr w:type="spellEnd"/>
      <w:r w:rsidR="001802C7">
        <w:rPr>
          <w:lang w:val="es-ES"/>
        </w:rPr>
        <w:t xml:space="preserve">: </w:t>
      </w:r>
    </w:p>
    <w:p w14:paraId="46A9A237" w14:textId="77777777" w:rsidR="003B01EC" w:rsidRDefault="001802C7" w:rsidP="003B01EC">
      <w:pPr>
        <w:keepNext/>
      </w:pPr>
      <w:r w:rsidRPr="001802C7">
        <w:rPr>
          <w:noProof/>
          <w:lang w:val="es-ES"/>
        </w:rPr>
        <w:drawing>
          <wp:inline distT="0" distB="0" distL="0" distR="0" wp14:anchorId="4EB24153" wp14:editId="708659CA">
            <wp:extent cx="4508124" cy="4856018"/>
            <wp:effectExtent l="0" t="0" r="0" b="0"/>
            <wp:docPr id="307804277" name="Imagen 307804277"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804277" name="Imagen 1" descr="Interfaz de usuario gráfica, Texto, Aplicación&#10;&#10;Descripción generada automáticamente"/>
                    <pic:cNvPicPr/>
                  </pic:nvPicPr>
                  <pic:blipFill>
                    <a:blip r:embed="rId43"/>
                    <a:stretch>
                      <a:fillRect/>
                    </a:stretch>
                  </pic:blipFill>
                  <pic:spPr>
                    <a:xfrm>
                      <a:off x="0" y="0"/>
                      <a:ext cx="4510510" cy="4858588"/>
                    </a:xfrm>
                    <a:prstGeom prst="rect">
                      <a:avLst/>
                    </a:prstGeom>
                  </pic:spPr>
                </pic:pic>
              </a:graphicData>
            </a:graphic>
          </wp:inline>
        </w:drawing>
      </w:r>
    </w:p>
    <w:p w14:paraId="01BD8A92" w14:textId="129B9ADF" w:rsidR="001802C7" w:rsidRDefault="003B01EC" w:rsidP="003B01EC">
      <w:pPr>
        <w:pStyle w:val="Descripcin"/>
        <w:rPr>
          <w:lang w:val="es-ES"/>
        </w:rPr>
      </w:pPr>
      <w:bookmarkStart w:id="158" w:name="_Toc155292112"/>
      <w:r w:rsidRPr="00C17551">
        <w:rPr>
          <w:lang w:val="es-ES"/>
        </w:rPr>
        <w:t xml:space="preserve">Fig. </w:t>
      </w:r>
      <w:r>
        <w:fldChar w:fldCharType="begin"/>
      </w:r>
      <w:r w:rsidRPr="00C17551">
        <w:rPr>
          <w:lang w:val="es-ES"/>
        </w:rPr>
        <w:instrText xml:space="preserve"> SEQ Fig. \* ARABIC </w:instrText>
      </w:r>
      <w:r>
        <w:fldChar w:fldCharType="separate"/>
      </w:r>
      <w:r w:rsidR="00DA2C59" w:rsidRPr="00C17551">
        <w:rPr>
          <w:noProof/>
          <w:lang w:val="es-ES"/>
        </w:rPr>
        <w:t>27</w:t>
      </w:r>
      <w:r>
        <w:fldChar w:fldCharType="end"/>
      </w:r>
      <w:r w:rsidRPr="00C17551">
        <w:rPr>
          <w:lang w:val="es-ES"/>
        </w:rPr>
        <w:t>. Flujo</w:t>
      </w:r>
      <w:bookmarkEnd w:id="158"/>
    </w:p>
    <w:p w14:paraId="53A0FCF7" w14:textId="5C1C2429" w:rsidR="001802C7" w:rsidRPr="006D3153" w:rsidRDefault="00727CFE" w:rsidP="006D3153">
      <w:pPr>
        <w:rPr>
          <w:lang w:val="es-ES"/>
        </w:rPr>
      </w:pPr>
      <w:r>
        <w:rPr>
          <w:lang w:val="es-ES"/>
        </w:rPr>
        <w:lastRenderedPageBreak/>
        <w:t>Así, se agregarán todos los campos que sean necesarios en el mismo “</w:t>
      </w:r>
      <w:proofErr w:type="spellStart"/>
      <w:proofErr w:type="gramStart"/>
      <w:r>
        <w:rPr>
          <w:lang w:val="es-ES"/>
        </w:rPr>
        <w:t>msg.payload</w:t>
      </w:r>
      <w:proofErr w:type="spellEnd"/>
      <w:proofErr w:type="gramEnd"/>
      <w:r>
        <w:rPr>
          <w:lang w:val="es-ES"/>
        </w:rPr>
        <w:t xml:space="preserve">”. </w:t>
      </w:r>
      <w:r w:rsidR="00C04034">
        <w:rPr>
          <w:lang w:val="es-ES"/>
        </w:rPr>
        <w:t xml:space="preserve">Existe un detalle </w:t>
      </w:r>
      <w:proofErr w:type="gramStart"/>
      <w:r w:rsidR="00C04034">
        <w:rPr>
          <w:lang w:val="es-ES"/>
        </w:rPr>
        <w:t>a</w:t>
      </w:r>
      <w:proofErr w:type="gramEnd"/>
      <w:r w:rsidR="00C04034">
        <w:rPr>
          <w:lang w:val="es-ES"/>
        </w:rPr>
        <w:t xml:space="preserve"> tener en cuenta, y es el </w:t>
      </w:r>
      <w:proofErr w:type="spellStart"/>
      <w:r w:rsidR="00C04034">
        <w:rPr>
          <w:lang w:val="es-ES"/>
        </w:rPr>
        <w:t>timestamp</w:t>
      </w:r>
      <w:proofErr w:type="spellEnd"/>
      <w:r w:rsidR="00C04034">
        <w:rPr>
          <w:lang w:val="es-ES"/>
        </w:rPr>
        <w:t xml:space="preserve"> cíclico que actualiza el </w:t>
      </w:r>
      <w:proofErr w:type="spellStart"/>
      <w:r w:rsidR="00C04034">
        <w:rPr>
          <w:lang w:val="es-ES"/>
        </w:rPr>
        <w:t>query</w:t>
      </w:r>
      <w:proofErr w:type="spellEnd"/>
      <w:r w:rsidR="007C6B53">
        <w:rPr>
          <w:lang w:val="es-ES"/>
        </w:rPr>
        <w:t xml:space="preserve">, para evitar que cada vez que llegue un dato </w:t>
      </w:r>
      <w:r w:rsidR="00A65DFF">
        <w:rPr>
          <w:lang w:val="es-ES"/>
        </w:rPr>
        <w:t>se borren los filtros, o que solo se apliquen en cada entrada de valores.</w:t>
      </w:r>
    </w:p>
    <w:p w14:paraId="3FEB11FC" w14:textId="5791A609" w:rsidR="0092425F" w:rsidRDefault="003B01EC" w:rsidP="0092425F">
      <w:pPr>
        <w:pStyle w:val="Ttulo3"/>
        <w:rPr>
          <w:lang w:val="es-ES"/>
        </w:rPr>
      </w:pPr>
      <w:bookmarkStart w:id="159" w:name="_Toc155266762"/>
      <w:bookmarkStart w:id="160" w:name="_Toc155292146"/>
      <w:r>
        <w:rPr>
          <w:noProof/>
        </w:rPr>
        <w:pict w14:anchorId="632721EF">
          <v:shape id="_x0000_s1031" type="#_x0000_t202" style="position:absolute;margin-left:-41.4pt;margin-top:209.1pt;width:552.25pt;height:.05pt;z-index:251658253" stroked="f">
            <v:textbox style="mso-fit-shape-to-text:t" inset="0,0,0,0">
              <w:txbxContent>
                <w:p w14:paraId="6F4DBA52" w14:textId="6F11BCAB" w:rsidR="003B01EC" w:rsidRPr="0030728B" w:rsidRDefault="003B01EC" w:rsidP="003B01EC">
                  <w:pPr>
                    <w:pStyle w:val="Descripcin"/>
                    <w:rPr>
                      <w:noProof/>
                      <w:color w:val="752EB0" w:themeColor="accent2" w:themeShade="BF"/>
                      <w:sz w:val="32"/>
                      <w:szCs w:val="32"/>
                      <w:lang w:val="es-ES"/>
                    </w:rPr>
                  </w:pPr>
                  <w:bookmarkStart w:id="161" w:name="_Toc155292113"/>
                  <w:r>
                    <w:t xml:space="preserve">Fig. </w:t>
                  </w:r>
                  <w:r>
                    <w:fldChar w:fldCharType="begin"/>
                  </w:r>
                  <w:r>
                    <w:instrText xml:space="preserve"> SEQ Fig. \* ARABIC </w:instrText>
                  </w:r>
                  <w:r>
                    <w:fldChar w:fldCharType="separate"/>
                  </w:r>
                  <w:r w:rsidR="00DA2C59">
                    <w:rPr>
                      <w:noProof/>
                    </w:rPr>
                    <w:t>28</w:t>
                  </w:r>
                  <w:r>
                    <w:fldChar w:fldCharType="end"/>
                  </w:r>
                  <w:r>
                    <w:t xml:space="preserve">. Dashboard, </w:t>
                  </w:r>
                  <w:proofErr w:type="spellStart"/>
                  <w:r>
                    <w:t>sensores</w:t>
                  </w:r>
                  <w:bookmarkEnd w:id="161"/>
                  <w:proofErr w:type="spellEnd"/>
                </w:p>
              </w:txbxContent>
            </v:textbox>
            <w10:wrap type="topAndBottom"/>
          </v:shape>
        </w:pict>
      </w:r>
      <w:r w:rsidR="008046E3" w:rsidRPr="002D0983">
        <w:rPr>
          <w:noProof/>
          <w:lang w:val="es-ES"/>
        </w:rPr>
        <w:drawing>
          <wp:anchor distT="0" distB="0" distL="114300" distR="114300" simplePos="0" relativeHeight="251658243" behindDoc="0" locked="0" layoutInCell="1" allowOverlap="1" wp14:anchorId="493AB857" wp14:editId="5997F515">
            <wp:simplePos x="0" y="0"/>
            <wp:positionH relativeFrom="column">
              <wp:posOffset>-525780</wp:posOffset>
            </wp:positionH>
            <wp:positionV relativeFrom="paragraph">
              <wp:posOffset>297180</wp:posOffset>
            </wp:positionV>
            <wp:extent cx="7013575" cy="2301240"/>
            <wp:effectExtent l="0" t="0" r="0" b="0"/>
            <wp:wrapTopAndBottom/>
            <wp:docPr id="799650551" name="Imagen 799650551" descr="Captura de pantalla con la imagen de una pantal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650551" name="Imagen 1" descr="Captura de pantalla con la imagen de una pantalla&#10;&#10;Descripción generada automáticamente con confianza media"/>
                    <pic:cNvPicPr/>
                  </pic:nvPicPr>
                  <pic:blipFill>
                    <a:blip r:embed="rId44" cstate="print">
                      <a:extLst>
                        <a:ext uri="{28A0092B-C50C-407E-A947-70E740481C1C}">
                          <a14:useLocalDpi xmlns:a14="http://schemas.microsoft.com/office/drawing/2010/main" val="0"/>
                        </a:ext>
                      </a:extLst>
                    </a:blip>
                    <a:stretch>
                      <a:fillRect/>
                    </a:stretch>
                  </pic:blipFill>
                  <pic:spPr>
                    <a:xfrm>
                      <a:off x="0" y="0"/>
                      <a:ext cx="7013575" cy="2301240"/>
                    </a:xfrm>
                    <a:prstGeom prst="rect">
                      <a:avLst/>
                    </a:prstGeom>
                  </pic:spPr>
                </pic:pic>
              </a:graphicData>
            </a:graphic>
            <wp14:sizeRelH relativeFrom="page">
              <wp14:pctWidth>0</wp14:pctWidth>
            </wp14:sizeRelH>
            <wp14:sizeRelV relativeFrom="page">
              <wp14:pctHeight>0</wp14:pctHeight>
            </wp14:sizeRelV>
          </wp:anchor>
        </w:drawing>
      </w:r>
      <w:proofErr w:type="spellStart"/>
      <w:r w:rsidR="0092425F">
        <w:rPr>
          <w:lang w:val="es-ES"/>
        </w:rPr>
        <w:t>Sensors</w:t>
      </w:r>
      <w:bookmarkEnd w:id="159"/>
      <w:bookmarkEnd w:id="160"/>
      <w:proofErr w:type="spellEnd"/>
    </w:p>
    <w:p w14:paraId="6DA56AC3" w14:textId="27FAB229" w:rsidR="0038486C" w:rsidRDefault="00E03D91" w:rsidP="0092425F">
      <w:pPr>
        <w:rPr>
          <w:lang w:val="es-ES"/>
        </w:rPr>
      </w:pPr>
      <w:r>
        <w:rPr>
          <w:lang w:val="es-ES"/>
        </w:rPr>
        <w:t>La pestaña “</w:t>
      </w:r>
      <w:proofErr w:type="spellStart"/>
      <w:r>
        <w:rPr>
          <w:lang w:val="es-ES"/>
        </w:rPr>
        <w:t>Sensors</w:t>
      </w:r>
      <w:proofErr w:type="spellEnd"/>
      <w:r>
        <w:rPr>
          <w:lang w:val="es-ES"/>
        </w:rPr>
        <w:t xml:space="preserve">” muestra el </w:t>
      </w:r>
      <w:r w:rsidR="00A5609D" w:rsidRPr="0092425F">
        <w:rPr>
          <w:lang w:val="es-ES"/>
        </w:rPr>
        <w:t xml:space="preserve">histórico, valor actual, máximo, promedio y mínimo de cada uno de los sensores del </w:t>
      </w:r>
      <w:proofErr w:type="spellStart"/>
      <w:r w:rsidR="00A5609D" w:rsidRPr="0092425F">
        <w:rPr>
          <w:lang w:val="es-ES"/>
        </w:rPr>
        <w:t>rover</w:t>
      </w:r>
      <w:proofErr w:type="spellEnd"/>
      <w:r w:rsidR="00A5609D" w:rsidRPr="0092425F">
        <w:rPr>
          <w:lang w:val="es-ES"/>
        </w:rPr>
        <w:t xml:space="preserve"> sensor. </w:t>
      </w:r>
      <w:r w:rsidR="00F01513">
        <w:rPr>
          <w:lang w:val="es-ES"/>
        </w:rPr>
        <w:t xml:space="preserve">Para desarrollarlo, basta con tomar los datos del </w:t>
      </w:r>
      <w:proofErr w:type="spellStart"/>
      <w:r w:rsidR="00F01513">
        <w:rPr>
          <w:lang w:val="es-ES"/>
        </w:rPr>
        <w:t>topic</w:t>
      </w:r>
      <w:proofErr w:type="spellEnd"/>
      <w:r w:rsidR="00F01513">
        <w:rPr>
          <w:lang w:val="es-ES"/>
        </w:rPr>
        <w:t xml:space="preserve"> /</w:t>
      </w:r>
      <w:proofErr w:type="spellStart"/>
      <w:r w:rsidR="00F01513">
        <w:rPr>
          <w:lang w:val="es-ES"/>
        </w:rPr>
        <w:t>Sensors</w:t>
      </w:r>
      <w:proofErr w:type="spellEnd"/>
      <w:r w:rsidR="00F01513">
        <w:rPr>
          <w:lang w:val="es-ES"/>
        </w:rPr>
        <w:t xml:space="preserve"> y </w:t>
      </w:r>
      <w:proofErr w:type="spellStart"/>
      <w:r w:rsidR="00F01513">
        <w:rPr>
          <w:lang w:val="es-ES"/>
        </w:rPr>
        <w:t>deserializarlos</w:t>
      </w:r>
      <w:proofErr w:type="spellEnd"/>
      <w:r w:rsidR="00F01513">
        <w:rPr>
          <w:lang w:val="es-ES"/>
        </w:rPr>
        <w:t>, aplicando las funciones pertinentes en cada caso.</w:t>
      </w:r>
    </w:p>
    <w:p w14:paraId="34A86E5F" w14:textId="77777777" w:rsidR="00F01513" w:rsidRDefault="00F01513" w:rsidP="003B01EC">
      <w:pPr>
        <w:keepNext/>
      </w:pPr>
      <w:r w:rsidRPr="00F01513">
        <w:rPr>
          <w:noProof/>
          <w:lang w:val="es-ES"/>
        </w:rPr>
        <w:drawing>
          <wp:inline distT="0" distB="0" distL="0" distR="0" wp14:anchorId="6666F327" wp14:editId="07FC5DDA">
            <wp:extent cx="5943600" cy="3772535"/>
            <wp:effectExtent l="0" t="0" r="0" b="0"/>
            <wp:docPr id="577447304" name="Imagen 57744730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447304" name="Imagen 1" descr="Diagrama&#10;&#10;Descripción generada automáticamente"/>
                    <pic:cNvPicPr/>
                  </pic:nvPicPr>
                  <pic:blipFill>
                    <a:blip r:embed="rId45"/>
                    <a:stretch>
                      <a:fillRect/>
                    </a:stretch>
                  </pic:blipFill>
                  <pic:spPr>
                    <a:xfrm>
                      <a:off x="0" y="0"/>
                      <a:ext cx="5943600" cy="3772535"/>
                    </a:xfrm>
                    <a:prstGeom prst="rect">
                      <a:avLst/>
                    </a:prstGeom>
                  </pic:spPr>
                </pic:pic>
              </a:graphicData>
            </a:graphic>
          </wp:inline>
        </w:drawing>
      </w:r>
    </w:p>
    <w:p w14:paraId="0477A0A9" w14:textId="2E3CE7FF" w:rsidR="00EF0594" w:rsidRDefault="003B01EC" w:rsidP="003B01EC">
      <w:pPr>
        <w:pStyle w:val="Descripcin"/>
        <w:rPr>
          <w:lang w:val="es-ES"/>
        </w:rPr>
      </w:pPr>
      <w:bookmarkStart w:id="162" w:name="_Toc155292114"/>
      <w:r w:rsidRPr="00C17551">
        <w:rPr>
          <w:lang w:val="es-ES"/>
        </w:rPr>
        <w:t xml:space="preserve">Fig. </w:t>
      </w:r>
      <w:r>
        <w:fldChar w:fldCharType="begin"/>
      </w:r>
      <w:r w:rsidRPr="00C17551">
        <w:rPr>
          <w:lang w:val="es-ES"/>
        </w:rPr>
        <w:instrText xml:space="preserve"> SEQ Fig. \* ARABIC </w:instrText>
      </w:r>
      <w:r>
        <w:fldChar w:fldCharType="separate"/>
      </w:r>
      <w:r w:rsidR="00DA2C59" w:rsidRPr="00C17551">
        <w:rPr>
          <w:noProof/>
          <w:lang w:val="es-ES"/>
        </w:rPr>
        <w:t>29</w:t>
      </w:r>
      <w:r>
        <w:fldChar w:fldCharType="end"/>
      </w:r>
      <w:r w:rsidRPr="00C17551">
        <w:rPr>
          <w:lang w:val="es-ES"/>
        </w:rPr>
        <w:t>. Flujo</w:t>
      </w:r>
      <w:bookmarkEnd w:id="162"/>
    </w:p>
    <w:p w14:paraId="0EB78A77" w14:textId="1F1FBD70" w:rsidR="002D0983" w:rsidRPr="002D0983" w:rsidRDefault="00F01513" w:rsidP="00F01513">
      <w:pPr>
        <w:pStyle w:val="Ttulo3"/>
        <w:rPr>
          <w:lang w:val="es-ES"/>
        </w:rPr>
      </w:pPr>
      <w:bookmarkStart w:id="163" w:name="_Toc155266763"/>
      <w:bookmarkStart w:id="164" w:name="_Toc155292147"/>
      <w:proofErr w:type="spellStart"/>
      <w:r>
        <w:rPr>
          <w:lang w:val="es-ES"/>
        </w:rPr>
        <w:lastRenderedPageBreak/>
        <w:t>Emergency</w:t>
      </w:r>
      <w:bookmarkEnd w:id="163"/>
      <w:bookmarkEnd w:id="164"/>
      <w:proofErr w:type="spellEnd"/>
    </w:p>
    <w:p w14:paraId="51BC1BA0" w14:textId="6D7DADE5" w:rsidR="005E171C" w:rsidRPr="00F01513" w:rsidRDefault="003B01EC" w:rsidP="00F01513">
      <w:pPr>
        <w:rPr>
          <w:lang w:val="es-ES"/>
        </w:rPr>
      </w:pPr>
      <w:r>
        <w:rPr>
          <w:noProof/>
        </w:rPr>
        <w:pict w14:anchorId="56549C26">
          <v:shape id="_x0000_s1032" type="#_x0000_t202" style="position:absolute;margin-left:0;margin-top:270pt;width:468pt;height:.05pt;z-index:251658254" stroked="f">
            <v:textbox style="mso-fit-shape-to-text:t" inset="0,0,0,0">
              <w:txbxContent>
                <w:p w14:paraId="6CF3203C" w14:textId="351E2494" w:rsidR="003B01EC" w:rsidRPr="003B01EC" w:rsidRDefault="003B01EC" w:rsidP="003B01EC">
                  <w:pPr>
                    <w:pStyle w:val="Descripcin"/>
                  </w:pPr>
                  <w:bookmarkStart w:id="165" w:name="_Toc155292115"/>
                  <w:r>
                    <w:t xml:space="preserve">Fig. </w:t>
                  </w:r>
                  <w:r>
                    <w:fldChar w:fldCharType="begin"/>
                  </w:r>
                  <w:r>
                    <w:instrText xml:space="preserve"> SEQ Fig. \* ARABIC </w:instrText>
                  </w:r>
                  <w:r>
                    <w:fldChar w:fldCharType="separate"/>
                  </w:r>
                  <w:r w:rsidR="00DA2C59">
                    <w:rPr>
                      <w:noProof/>
                    </w:rPr>
                    <w:t>30</w:t>
                  </w:r>
                  <w:r>
                    <w:fldChar w:fldCharType="end"/>
                  </w:r>
                  <w:r>
                    <w:t xml:space="preserve">. Dashboard, </w:t>
                  </w:r>
                  <w:proofErr w:type="spellStart"/>
                  <w:r>
                    <w:t>emergencias</w:t>
                  </w:r>
                  <w:bookmarkEnd w:id="165"/>
                  <w:proofErr w:type="spellEnd"/>
                </w:p>
              </w:txbxContent>
            </v:textbox>
            <w10:wrap type="square"/>
          </v:shape>
        </w:pict>
      </w:r>
      <w:r w:rsidR="00F01513" w:rsidRPr="005D5D0C">
        <w:rPr>
          <w:noProof/>
          <w:lang w:val="es-ES"/>
        </w:rPr>
        <w:drawing>
          <wp:anchor distT="0" distB="0" distL="114300" distR="114300" simplePos="0" relativeHeight="251658245" behindDoc="0" locked="0" layoutInCell="1" allowOverlap="1" wp14:anchorId="08F9D492" wp14:editId="18D82746">
            <wp:simplePos x="0" y="0"/>
            <wp:positionH relativeFrom="column">
              <wp:posOffset>0</wp:posOffset>
            </wp:positionH>
            <wp:positionV relativeFrom="paragraph">
              <wp:posOffset>465224</wp:posOffset>
            </wp:positionV>
            <wp:extent cx="5943600" cy="2907030"/>
            <wp:effectExtent l="0" t="0" r="0" b="0"/>
            <wp:wrapSquare wrapText="bothSides"/>
            <wp:docPr id="1368840897" name="Imagen 1368840897"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840897" name="Imagen 1" descr="Captura de pantalla de computadora&#10;&#10;Descripción generada automáticament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2907030"/>
                    </a:xfrm>
                    <a:prstGeom prst="rect">
                      <a:avLst/>
                    </a:prstGeom>
                  </pic:spPr>
                </pic:pic>
              </a:graphicData>
            </a:graphic>
            <wp14:sizeRelH relativeFrom="page">
              <wp14:pctWidth>0</wp14:pctWidth>
            </wp14:sizeRelH>
            <wp14:sizeRelV relativeFrom="page">
              <wp14:pctHeight>0</wp14:pctHeight>
            </wp14:sizeRelV>
          </wp:anchor>
        </w:drawing>
      </w:r>
      <w:r w:rsidR="00F614EE" w:rsidRPr="00F01513">
        <w:rPr>
          <w:lang w:val="es-ES"/>
        </w:rPr>
        <w:t>Panel de emergencias</w:t>
      </w:r>
      <w:r w:rsidR="00215F92" w:rsidRPr="00F01513">
        <w:rPr>
          <w:lang w:val="es-ES"/>
        </w:rPr>
        <w:t xml:space="preserve">, filtrable por fecha, </w:t>
      </w:r>
      <w:proofErr w:type="spellStart"/>
      <w:r w:rsidR="00215F92" w:rsidRPr="00F01513">
        <w:rPr>
          <w:lang w:val="es-ES"/>
        </w:rPr>
        <w:t>rover</w:t>
      </w:r>
      <w:proofErr w:type="spellEnd"/>
      <w:r w:rsidR="00215F92" w:rsidRPr="00F01513">
        <w:rPr>
          <w:lang w:val="es-ES"/>
        </w:rPr>
        <w:t xml:space="preserve"> y tipo de emergencia.</w:t>
      </w:r>
      <w:r w:rsidR="00F01513">
        <w:rPr>
          <w:lang w:val="es-ES"/>
        </w:rPr>
        <w:t xml:space="preserve"> Sigue un formato similar a </w:t>
      </w:r>
      <w:r w:rsidR="00062311">
        <w:rPr>
          <w:lang w:val="es-ES"/>
        </w:rPr>
        <w:t>“</w:t>
      </w:r>
      <w:proofErr w:type="spellStart"/>
      <w:r w:rsidR="00062311">
        <w:rPr>
          <w:lang w:val="es-ES"/>
        </w:rPr>
        <w:t>Commands</w:t>
      </w:r>
      <w:proofErr w:type="spellEnd"/>
      <w:r w:rsidR="00062311">
        <w:rPr>
          <w:lang w:val="es-ES"/>
        </w:rPr>
        <w:t>” en cuanto a los filtros respecta.</w:t>
      </w:r>
    </w:p>
    <w:p w14:paraId="387CA331" w14:textId="4CB6011A" w:rsidR="005E171C" w:rsidRPr="005E171C" w:rsidRDefault="005E171C" w:rsidP="005E171C">
      <w:pPr>
        <w:pStyle w:val="Prrafodelista"/>
        <w:rPr>
          <w:lang w:val="es-ES"/>
        </w:rPr>
      </w:pPr>
    </w:p>
    <w:p w14:paraId="481DB3D4" w14:textId="44F4A4BD" w:rsidR="00F614EE" w:rsidRPr="005E171C" w:rsidRDefault="003B01EC" w:rsidP="005E171C">
      <w:pPr>
        <w:rPr>
          <w:lang w:val="es-ES"/>
        </w:rPr>
      </w:pPr>
      <w:r>
        <w:rPr>
          <w:noProof/>
        </w:rPr>
        <w:pict w14:anchorId="63F56D8E">
          <v:shape id="_x0000_s1033" type="#_x0000_t202" style="position:absolute;margin-left:.2pt;margin-top:195.4pt;width:468pt;height:.05pt;z-index:251658255" stroked="f">
            <v:textbox style="mso-fit-shape-to-text:t" inset="0,0,0,0">
              <w:txbxContent>
                <w:p w14:paraId="5978C7C3" w14:textId="5A5C4707" w:rsidR="003B01EC" w:rsidRPr="00016C96" w:rsidRDefault="003B01EC" w:rsidP="003B01EC">
                  <w:pPr>
                    <w:pStyle w:val="Descripcin"/>
                    <w:rPr>
                      <w:noProof/>
                      <w:sz w:val="21"/>
                      <w:szCs w:val="21"/>
                      <w:lang w:val="es-ES"/>
                    </w:rPr>
                  </w:pPr>
                  <w:bookmarkStart w:id="166" w:name="_Toc155292116"/>
                  <w:r>
                    <w:t xml:space="preserve">Fig. </w:t>
                  </w:r>
                  <w:r>
                    <w:fldChar w:fldCharType="begin"/>
                  </w:r>
                  <w:r>
                    <w:instrText xml:space="preserve"> SEQ Fig. \* ARABIC </w:instrText>
                  </w:r>
                  <w:r>
                    <w:fldChar w:fldCharType="separate"/>
                  </w:r>
                  <w:r w:rsidR="00DA2C59">
                    <w:rPr>
                      <w:noProof/>
                    </w:rPr>
                    <w:t>31</w:t>
                  </w:r>
                  <w:r>
                    <w:fldChar w:fldCharType="end"/>
                  </w:r>
                  <w:r>
                    <w:t xml:space="preserve">. Dashboard. </w:t>
                  </w:r>
                  <w:proofErr w:type="spellStart"/>
                  <w:r>
                    <w:t>Notificación</w:t>
                  </w:r>
                  <w:proofErr w:type="spellEnd"/>
                  <w:r>
                    <w:t xml:space="preserve"> de </w:t>
                  </w:r>
                  <w:proofErr w:type="spellStart"/>
                  <w:r>
                    <w:t>emergencia</w:t>
                  </w:r>
                  <w:bookmarkEnd w:id="166"/>
                  <w:proofErr w:type="spellEnd"/>
                </w:p>
              </w:txbxContent>
            </v:textbox>
            <w10:wrap type="topAndBottom"/>
          </v:shape>
        </w:pict>
      </w:r>
      <w:r w:rsidR="005E171C" w:rsidRPr="005417B3">
        <w:rPr>
          <w:noProof/>
          <w:lang w:val="es-ES"/>
        </w:rPr>
        <w:drawing>
          <wp:anchor distT="0" distB="0" distL="114300" distR="114300" simplePos="0" relativeHeight="251658244" behindDoc="0" locked="0" layoutInCell="1" allowOverlap="1" wp14:anchorId="08434D77" wp14:editId="2DBC6603">
            <wp:simplePos x="0" y="0"/>
            <wp:positionH relativeFrom="column">
              <wp:posOffset>3139</wp:posOffset>
            </wp:positionH>
            <wp:positionV relativeFrom="paragraph">
              <wp:posOffset>479485</wp:posOffset>
            </wp:positionV>
            <wp:extent cx="5943600" cy="1945005"/>
            <wp:effectExtent l="0" t="0" r="0" b="0"/>
            <wp:wrapTopAndBottom/>
            <wp:docPr id="2053333508" name="Imagen 2053333508" descr="Captura de pantalla con la imagen de una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333508" name="Imagen 1" descr="Captura de pantalla con la imagen de una pantalla&#10;&#10;Descripción generada automáticament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1945005"/>
                    </a:xfrm>
                    <a:prstGeom prst="rect">
                      <a:avLst/>
                    </a:prstGeom>
                  </pic:spPr>
                </pic:pic>
              </a:graphicData>
            </a:graphic>
            <wp14:sizeRelH relativeFrom="page">
              <wp14:pctWidth>0</wp14:pctWidth>
            </wp14:sizeRelH>
            <wp14:sizeRelV relativeFrom="page">
              <wp14:pctHeight>0</wp14:pctHeight>
            </wp14:sizeRelV>
          </wp:anchor>
        </w:drawing>
      </w:r>
      <w:r w:rsidR="00215F92" w:rsidRPr="005E171C">
        <w:rPr>
          <w:lang w:val="es-ES"/>
        </w:rPr>
        <w:t xml:space="preserve"> Existe una notificación </w:t>
      </w:r>
      <w:proofErr w:type="spellStart"/>
      <w:r w:rsidR="00215F92" w:rsidRPr="005E171C">
        <w:rPr>
          <w:lang w:val="es-ES"/>
        </w:rPr>
        <w:t>push</w:t>
      </w:r>
      <w:proofErr w:type="spellEnd"/>
      <w:r w:rsidR="00215F92" w:rsidRPr="005E171C">
        <w:rPr>
          <w:lang w:val="es-ES"/>
        </w:rPr>
        <w:t xml:space="preserve"> que avisa en caso de la llegada de una nueva emergencia, permitiendo dirigirse</w:t>
      </w:r>
      <w:r w:rsidR="002123A7" w:rsidRPr="005E171C">
        <w:rPr>
          <w:lang w:val="es-ES"/>
        </w:rPr>
        <w:t>, o no, a la pestaña de emergencias, para así actualizar la búsqueda.</w:t>
      </w:r>
    </w:p>
    <w:p w14:paraId="5564AEAD" w14:textId="073BE0EA" w:rsidR="00062311" w:rsidRDefault="00062311" w:rsidP="00215F92">
      <w:pPr>
        <w:rPr>
          <w:lang w:val="es-ES"/>
        </w:rPr>
      </w:pPr>
      <w:r>
        <w:rPr>
          <w:lang w:val="es-ES"/>
        </w:rPr>
        <w:lastRenderedPageBreak/>
        <w:t xml:space="preserve">Implementar dicha notificación </w:t>
      </w:r>
      <w:r w:rsidR="00456486">
        <w:rPr>
          <w:lang w:val="es-ES"/>
        </w:rPr>
        <w:t xml:space="preserve">requiere </w:t>
      </w:r>
      <w:r w:rsidR="00E724C9">
        <w:rPr>
          <w:lang w:val="es-ES"/>
        </w:rPr>
        <w:t xml:space="preserve">no solo del uso del nodo de mensajes, sino del </w:t>
      </w:r>
      <w:proofErr w:type="spellStart"/>
      <w:r w:rsidR="00E724C9">
        <w:rPr>
          <w:lang w:val="es-ES"/>
        </w:rPr>
        <w:t>ui</w:t>
      </w:r>
      <w:proofErr w:type="spellEnd"/>
      <w:r w:rsidR="00E724C9">
        <w:rPr>
          <w:lang w:val="es-ES"/>
        </w:rPr>
        <w:t xml:space="preserve"> control de nuevo, para cambiar la ventana en caso de mandar “View </w:t>
      </w:r>
      <w:proofErr w:type="spellStart"/>
      <w:r w:rsidR="00E724C9">
        <w:rPr>
          <w:lang w:val="es-ES"/>
        </w:rPr>
        <w:t>emergencies</w:t>
      </w:r>
      <w:proofErr w:type="spellEnd"/>
      <w:r w:rsidR="00E724C9">
        <w:rPr>
          <w:lang w:val="es-ES"/>
        </w:rPr>
        <w:t xml:space="preserve">”. </w:t>
      </w:r>
    </w:p>
    <w:p w14:paraId="77748392" w14:textId="77777777" w:rsidR="003B01EC" w:rsidRDefault="00E724C9" w:rsidP="003B01EC">
      <w:pPr>
        <w:keepNext/>
        <w:rPr>
          <w:del w:id="167" w:author="Microsoft Word" w:date="2024-01-04T20:14:00Z"/>
        </w:rPr>
      </w:pPr>
      <w:del w:id="168" w:author="Microsoft Word" w:date="2024-01-04T20:14:00Z">
        <w:r w:rsidRPr="00E724C9">
          <w:rPr>
            <w:noProof/>
            <w:lang w:val="es-ES"/>
          </w:rPr>
          <w:drawing>
            <wp:inline distT="0" distB="0" distL="0" distR="0" wp14:anchorId="4BE86D87" wp14:editId="2EBEA6B1">
              <wp:extent cx="5943600" cy="2492375"/>
              <wp:effectExtent l="0" t="0" r="0" b="0"/>
              <wp:docPr id="556688420" name="Imagen 556688420"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535570" name="Imagen 1" descr="Escala de tiempo&#10;&#10;Descripción generada automáticamente"/>
                      <pic:cNvPicPr/>
                    </pic:nvPicPr>
                    <pic:blipFill>
                      <a:blip r:embed="rId48"/>
                      <a:stretch>
                        <a:fillRect/>
                      </a:stretch>
                    </pic:blipFill>
                    <pic:spPr>
                      <a:xfrm>
                        <a:off x="0" y="0"/>
                        <a:ext cx="5943600" cy="2492375"/>
                      </a:xfrm>
                      <a:prstGeom prst="rect">
                        <a:avLst/>
                      </a:prstGeom>
                    </pic:spPr>
                  </pic:pic>
                </a:graphicData>
              </a:graphic>
            </wp:inline>
          </w:drawing>
        </w:r>
      </w:del>
    </w:p>
    <w:p w14:paraId="1D017437" w14:textId="77777777" w:rsidR="003B01EC" w:rsidRDefault="00E724C9" w:rsidP="003B01EC">
      <w:pPr>
        <w:keepNext/>
        <w:rPr>
          <w:ins w:id="169" w:author="Microsoft Word" w:date="2024-01-04T20:14:00Z"/>
        </w:rPr>
      </w:pPr>
      <w:ins w:id="170" w:author="Microsoft Word" w:date="2024-01-04T20:14:00Z">
        <w:r w:rsidRPr="00E724C9">
          <w:rPr>
            <w:lang w:val="es-ES"/>
          </w:rPr>
          <w:drawing>
            <wp:inline distT="0" distB="0" distL="0" distR="0" wp14:anchorId="01B88D51" wp14:editId="42AE9400">
              <wp:extent cx="5734050" cy="2404503"/>
              <wp:effectExtent l="0" t="0" r="0" b="0"/>
              <wp:docPr id="1741535570" name="Imagen 1741535570"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535570" name="Imagen 1" descr="Escala de tiempo&#10;&#10;Descripción generada automáticamente"/>
                      <pic:cNvPicPr/>
                    </pic:nvPicPr>
                    <pic:blipFill>
                      <a:blip r:embed="rId48"/>
                      <a:stretch>
                        <a:fillRect/>
                      </a:stretch>
                    </pic:blipFill>
                    <pic:spPr>
                      <a:xfrm>
                        <a:off x="0" y="0"/>
                        <a:ext cx="5740547" cy="2407227"/>
                      </a:xfrm>
                      <a:prstGeom prst="rect">
                        <a:avLst/>
                      </a:prstGeom>
                    </pic:spPr>
                  </pic:pic>
                </a:graphicData>
              </a:graphic>
            </wp:inline>
          </w:drawing>
        </w:r>
      </w:ins>
    </w:p>
    <w:p w14:paraId="17AEFB4C" w14:textId="1958654C" w:rsidR="00E724C9" w:rsidRDefault="003B01EC" w:rsidP="003B01EC">
      <w:pPr>
        <w:pStyle w:val="Descripcin"/>
        <w:rPr>
          <w:lang w:val="es-ES"/>
        </w:rPr>
      </w:pPr>
      <w:bookmarkStart w:id="171" w:name="_Toc155292117"/>
      <w:r w:rsidRPr="00C17551">
        <w:rPr>
          <w:lang w:val="es-ES"/>
        </w:rPr>
        <w:t xml:space="preserve">Fig. </w:t>
      </w:r>
      <w:r>
        <w:fldChar w:fldCharType="begin"/>
      </w:r>
      <w:r w:rsidRPr="00C17551">
        <w:rPr>
          <w:lang w:val="es-ES"/>
        </w:rPr>
        <w:instrText xml:space="preserve"> SEQ Fig. \* ARABIC </w:instrText>
      </w:r>
      <w:r>
        <w:fldChar w:fldCharType="separate"/>
      </w:r>
      <w:r w:rsidR="00DA2C59" w:rsidRPr="00C17551">
        <w:rPr>
          <w:noProof/>
          <w:lang w:val="es-ES"/>
        </w:rPr>
        <w:t>32</w:t>
      </w:r>
      <w:r>
        <w:fldChar w:fldCharType="end"/>
      </w:r>
      <w:r w:rsidRPr="00C17551">
        <w:rPr>
          <w:lang w:val="es-ES"/>
        </w:rPr>
        <w:t>. Flujo</w:t>
      </w:r>
      <w:bookmarkEnd w:id="171"/>
    </w:p>
    <w:p w14:paraId="550DB437" w14:textId="12F1F91E" w:rsidR="00E724C9" w:rsidRDefault="00E724C9" w:rsidP="00215F92">
      <w:pPr>
        <w:rPr>
          <w:lang w:val="es-ES"/>
        </w:rPr>
      </w:pPr>
      <w:r>
        <w:rPr>
          <w:lang w:val="es-ES"/>
        </w:rPr>
        <w:t xml:space="preserve">Para cambiar la </w:t>
      </w:r>
      <w:r w:rsidR="00697AF1">
        <w:rPr>
          <w:lang w:val="es-ES"/>
        </w:rPr>
        <w:t>ventana, el código necesario viene recogido aquí:</w:t>
      </w:r>
    </w:p>
    <w:p w14:paraId="1B2137D1" w14:textId="77777777" w:rsidR="003B01EC" w:rsidRDefault="00697AF1" w:rsidP="003B01EC">
      <w:pPr>
        <w:keepNext/>
        <w:rPr>
          <w:del w:id="172" w:author="Microsoft Word" w:date="2024-01-04T20:14:00Z"/>
        </w:rPr>
      </w:pPr>
      <w:del w:id="173" w:author="Microsoft Word" w:date="2024-01-04T20:14:00Z">
        <w:r w:rsidRPr="00697AF1">
          <w:rPr>
            <w:noProof/>
            <w:lang w:val="es-ES"/>
          </w:rPr>
          <w:drawing>
            <wp:inline distT="0" distB="0" distL="0" distR="0" wp14:anchorId="64671D8C" wp14:editId="62E56EC8">
              <wp:extent cx="3805669" cy="1916267"/>
              <wp:effectExtent l="0" t="0" r="0" b="0"/>
              <wp:docPr id="756670151" name="Imagen 75667015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262458" name="Imagen 1" descr="Interfaz de usuario gráfica, Texto, Aplicación&#10;&#10;Descripción generada automáticamente"/>
                      <pic:cNvPicPr/>
                    </pic:nvPicPr>
                    <pic:blipFill>
                      <a:blip r:embed="rId49"/>
                      <a:stretch>
                        <a:fillRect/>
                      </a:stretch>
                    </pic:blipFill>
                    <pic:spPr>
                      <a:xfrm>
                        <a:off x="0" y="0"/>
                        <a:ext cx="3811672" cy="1919290"/>
                      </a:xfrm>
                      <a:prstGeom prst="rect">
                        <a:avLst/>
                      </a:prstGeom>
                    </pic:spPr>
                  </pic:pic>
                </a:graphicData>
              </a:graphic>
            </wp:inline>
          </w:drawing>
        </w:r>
      </w:del>
    </w:p>
    <w:p w14:paraId="6E0AF4B2" w14:textId="77777777" w:rsidR="003B01EC" w:rsidRDefault="00697AF1" w:rsidP="003B01EC">
      <w:pPr>
        <w:keepNext/>
        <w:rPr>
          <w:ins w:id="174" w:author="Microsoft Word" w:date="2024-01-04T20:14:00Z"/>
        </w:rPr>
      </w:pPr>
      <w:ins w:id="175" w:author="Microsoft Word" w:date="2024-01-04T20:14:00Z">
        <w:r w:rsidRPr="00697AF1">
          <w:rPr>
            <w:lang w:val="es-ES"/>
          </w:rPr>
          <w:drawing>
            <wp:inline distT="0" distB="0" distL="0" distR="0" wp14:anchorId="1F18DDD6" wp14:editId="7EE081F9">
              <wp:extent cx="3538031" cy="1781504"/>
              <wp:effectExtent l="0" t="0" r="0" b="0"/>
              <wp:docPr id="2061262458" name="Imagen 2061262458"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262458" name="Imagen 1" descr="Interfaz de usuario gráfica, Texto, Aplicación&#10;&#10;Descripción generada automáticamente"/>
                      <pic:cNvPicPr/>
                    </pic:nvPicPr>
                    <pic:blipFill>
                      <a:blip r:embed="rId49"/>
                      <a:stretch>
                        <a:fillRect/>
                      </a:stretch>
                    </pic:blipFill>
                    <pic:spPr>
                      <a:xfrm>
                        <a:off x="0" y="0"/>
                        <a:ext cx="3549949" cy="1787505"/>
                      </a:xfrm>
                      <a:prstGeom prst="rect">
                        <a:avLst/>
                      </a:prstGeom>
                    </pic:spPr>
                  </pic:pic>
                </a:graphicData>
              </a:graphic>
            </wp:inline>
          </w:drawing>
        </w:r>
      </w:ins>
    </w:p>
    <w:p w14:paraId="34A99A8B" w14:textId="49B74123" w:rsidR="00793563" w:rsidRDefault="003B01EC" w:rsidP="003B01EC">
      <w:pPr>
        <w:pStyle w:val="Descripcin"/>
        <w:rPr>
          <w:lang w:val="es-ES"/>
        </w:rPr>
      </w:pPr>
      <w:bookmarkStart w:id="176" w:name="_Toc155292118"/>
      <w:r w:rsidRPr="00C17551">
        <w:rPr>
          <w:lang w:val="es-ES"/>
        </w:rPr>
        <w:t xml:space="preserve">Fig. </w:t>
      </w:r>
      <w:r>
        <w:fldChar w:fldCharType="begin"/>
      </w:r>
      <w:r w:rsidRPr="00C17551">
        <w:rPr>
          <w:lang w:val="es-ES"/>
        </w:rPr>
        <w:instrText xml:space="preserve"> SEQ Fig. \* ARABIC </w:instrText>
      </w:r>
      <w:r>
        <w:fldChar w:fldCharType="separate"/>
      </w:r>
      <w:r w:rsidR="00DA2C59" w:rsidRPr="00C17551">
        <w:rPr>
          <w:noProof/>
          <w:lang w:val="es-ES"/>
        </w:rPr>
        <w:t>33</w:t>
      </w:r>
      <w:r>
        <w:fldChar w:fldCharType="end"/>
      </w:r>
      <w:r w:rsidRPr="00C17551">
        <w:rPr>
          <w:lang w:val="es-ES"/>
        </w:rPr>
        <w:t>. Flujo</w:t>
      </w:r>
      <w:bookmarkEnd w:id="176"/>
    </w:p>
    <w:p w14:paraId="1B6FAC8C" w14:textId="77777777" w:rsidR="00A80FFB" w:rsidRDefault="00A80FFB">
      <w:pPr>
        <w:rPr>
          <w:rFonts w:asciiTheme="majorHAnsi" w:eastAsiaTheme="majorEastAsia" w:hAnsiTheme="majorHAnsi" w:cstheme="majorBidi"/>
          <w:color w:val="262626" w:themeColor="text1" w:themeTint="D9"/>
          <w:sz w:val="40"/>
          <w:szCs w:val="40"/>
          <w:lang w:val="es-ES"/>
        </w:rPr>
      </w:pPr>
      <w:r>
        <w:rPr>
          <w:lang w:val="es-ES"/>
        </w:rPr>
        <w:br w:type="page"/>
      </w:r>
    </w:p>
    <w:p w14:paraId="04E1BEEA" w14:textId="37B0F9E6" w:rsidR="00215F92" w:rsidRDefault="00B07657" w:rsidP="00B07657">
      <w:pPr>
        <w:pStyle w:val="Ttulo1"/>
        <w:rPr>
          <w:lang w:val="es-ES"/>
        </w:rPr>
      </w:pPr>
      <w:bookmarkStart w:id="177" w:name="_Toc155266764"/>
      <w:bookmarkStart w:id="178" w:name="_Toc155292148"/>
      <w:r>
        <w:rPr>
          <w:lang w:val="es-ES"/>
        </w:rPr>
        <w:lastRenderedPageBreak/>
        <w:t>Conclusiones</w:t>
      </w:r>
      <w:bookmarkEnd w:id="177"/>
      <w:bookmarkEnd w:id="178"/>
    </w:p>
    <w:p w14:paraId="18AB0651" w14:textId="7F9F7358" w:rsidR="000A4E6A" w:rsidRDefault="00F57AB3" w:rsidP="00B07657">
      <w:pPr>
        <w:rPr>
          <w:lang w:val="es-ES"/>
        </w:rPr>
      </w:pPr>
      <w:r>
        <w:rPr>
          <w:lang w:val="es-ES"/>
        </w:rPr>
        <w:t xml:space="preserve">Hemos comprobado que, efectivamente, </w:t>
      </w:r>
      <w:r w:rsidR="00737ED8">
        <w:rPr>
          <w:lang w:val="es-ES"/>
        </w:rPr>
        <w:t xml:space="preserve">podemos definir una red de </w:t>
      </w:r>
      <w:proofErr w:type="spellStart"/>
      <w:r w:rsidR="00737ED8">
        <w:rPr>
          <w:lang w:val="es-ES"/>
        </w:rPr>
        <w:t>MiniRovers</w:t>
      </w:r>
      <w:proofErr w:type="spellEnd"/>
      <w:r w:rsidR="00737ED8">
        <w:rPr>
          <w:lang w:val="es-ES"/>
        </w:rPr>
        <w:t xml:space="preserve"> con la topología implementada en nuestro diseño. </w:t>
      </w:r>
      <w:r w:rsidR="002833DE">
        <w:rPr>
          <w:lang w:val="es-ES"/>
        </w:rPr>
        <w:t>Hemos comprobado la viabilidad de la ESP32 como sistema de Edge-</w:t>
      </w:r>
      <w:proofErr w:type="spellStart"/>
      <w:r w:rsidR="002833DE">
        <w:rPr>
          <w:lang w:val="es-ES"/>
        </w:rPr>
        <w:t>computing</w:t>
      </w:r>
      <w:proofErr w:type="spellEnd"/>
      <w:r w:rsidR="002833DE">
        <w:rPr>
          <w:lang w:val="es-ES"/>
        </w:rPr>
        <w:t xml:space="preserve">, llevándola casi al límite de su memoria y capacidad de procesamiento, y hemos </w:t>
      </w:r>
      <w:r w:rsidR="005F2594">
        <w:rPr>
          <w:lang w:val="es-ES"/>
        </w:rPr>
        <w:t xml:space="preserve">implementado un lenguaje de alto nivel alternativo, Python, que permite simultanear el control de bases de datos con la comunicación. </w:t>
      </w:r>
    </w:p>
    <w:p w14:paraId="064620D7" w14:textId="6D58AC0A" w:rsidR="00881874" w:rsidRDefault="005F2594" w:rsidP="00B07657">
      <w:pPr>
        <w:rPr>
          <w:lang w:val="es-ES"/>
        </w:rPr>
      </w:pPr>
      <w:r>
        <w:rPr>
          <w:lang w:val="es-ES"/>
        </w:rPr>
        <w:t>No obstante, existen aspectos a mejorar del proyecto</w:t>
      </w:r>
      <w:r w:rsidR="00FA08E2">
        <w:rPr>
          <w:lang w:val="es-ES"/>
        </w:rPr>
        <w:t>: si se hubiese dispuesto de una mayor inversión, se podría comprar hardware específico para aplicaciones espaciales, que permitiera comprobar el rendimiento de estos protocolos</w:t>
      </w:r>
      <w:r w:rsidR="000A1D6C">
        <w:rPr>
          <w:lang w:val="es-ES"/>
        </w:rPr>
        <w:t xml:space="preserve">, o se podría haber hecho un desplazamiento real de los </w:t>
      </w:r>
      <w:proofErr w:type="spellStart"/>
      <w:r w:rsidR="000A1D6C">
        <w:rPr>
          <w:lang w:val="es-ES"/>
        </w:rPr>
        <w:t>rovers</w:t>
      </w:r>
      <w:proofErr w:type="spellEnd"/>
      <w:r w:rsidR="000A1D6C">
        <w:rPr>
          <w:lang w:val="es-ES"/>
        </w:rPr>
        <w:t xml:space="preserve"> en vez de simulado en el hardware</w:t>
      </w:r>
      <w:r w:rsidR="00881874">
        <w:rPr>
          <w:lang w:val="es-ES"/>
        </w:rPr>
        <w:t xml:space="preserve">, e incluso se podría haber comprobado la viabilidad de integrar el protocolo CCSDS en la topología. </w:t>
      </w:r>
      <w:r w:rsidR="009E3E1B">
        <w:rPr>
          <w:lang w:val="es-ES"/>
        </w:rPr>
        <w:t xml:space="preserve">También habría sido conveniente sustituir la computadora actual por una Raspberry Pi 4B, pero </w:t>
      </w:r>
      <w:r w:rsidR="005A0250">
        <w:rPr>
          <w:lang w:val="es-ES"/>
        </w:rPr>
        <w:t>los problemas de hardware asociados a la misma no hicieron posible un correcto desarrollo del proyecto es esa computadora.</w:t>
      </w:r>
      <w:r w:rsidR="00473BEE">
        <w:rPr>
          <w:lang w:val="es-ES"/>
        </w:rPr>
        <w:t xml:space="preserve"> </w:t>
      </w:r>
      <w:r w:rsidR="00300824">
        <w:rPr>
          <w:lang w:val="es-ES"/>
        </w:rPr>
        <w:t xml:space="preserve">Adicionalmente, </w:t>
      </w:r>
      <w:r w:rsidR="003406B4">
        <w:rPr>
          <w:lang w:val="es-ES"/>
        </w:rPr>
        <w:t xml:space="preserve">no se disponía de un </w:t>
      </w:r>
      <w:r w:rsidR="00263BFC">
        <w:rPr>
          <w:lang w:val="es-ES"/>
        </w:rPr>
        <w:t xml:space="preserve">hosting propio donde poder implementar </w:t>
      </w:r>
      <w:proofErr w:type="spellStart"/>
      <w:r w:rsidR="00263BFC">
        <w:rPr>
          <w:lang w:val="es-ES"/>
        </w:rPr>
        <w:t>AP</w:t>
      </w:r>
      <w:r w:rsidR="00A7622B">
        <w:rPr>
          <w:lang w:val="es-ES"/>
        </w:rPr>
        <w:t>Ps</w:t>
      </w:r>
      <w:proofErr w:type="spellEnd"/>
      <w:r w:rsidR="00263BFC">
        <w:rPr>
          <w:lang w:val="es-ES"/>
        </w:rPr>
        <w:t xml:space="preserve"> adicionales</w:t>
      </w:r>
      <w:r w:rsidR="00444BAD">
        <w:rPr>
          <w:lang w:val="es-ES"/>
        </w:rPr>
        <w:t>.</w:t>
      </w:r>
    </w:p>
    <w:p w14:paraId="33FBDD6C" w14:textId="3844850C" w:rsidR="006A1D62" w:rsidRDefault="00F001E5" w:rsidP="00B07657">
      <w:pPr>
        <w:rPr>
          <w:lang w:val="es-ES"/>
        </w:rPr>
      </w:pPr>
      <w:r>
        <w:rPr>
          <w:lang w:val="es-ES"/>
        </w:rPr>
        <w:t>En sínte</w:t>
      </w:r>
      <w:r w:rsidR="00C8537D">
        <w:rPr>
          <w:lang w:val="es-ES"/>
        </w:rPr>
        <w:t>sis, ha sido un proyecto enriquecedor que seguiremos nutriendo con el conocimiento a</w:t>
      </w:r>
      <w:r w:rsidR="00DB667C">
        <w:rPr>
          <w:lang w:val="es-ES"/>
        </w:rPr>
        <w:t>dquirido en el proceso, y con el apoyo de aquellos que se quieran involucrar en esta trepidante tarea de la exploración espacial</w:t>
      </w:r>
      <w:r w:rsidR="00A80FFB">
        <w:rPr>
          <w:lang w:val="es-ES"/>
        </w:rPr>
        <w:t xml:space="preserve"> en miniatura.</w:t>
      </w:r>
    </w:p>
    <w:p w14:paraId="3AE07E2F" w14:textId="52BEE31F" w:rsidR="00444BAD" w:rsidRDefault="00444BAD" w:rsidP="00990767">
      <w:pPr>
        <w:ind w:left="720" w:hanging="720"/>
        <w:rPr>
          <w:lang w:val="es-ES"/>
        </w:rPr>
      </w:pPr>
      <w:r>
        <w:rPr>
          <w:lang w:val="es-ES"/>
        </w:rPr>
        <w:t xml:space="preserve">Para más información, </w:t>
      </w:r>
      <w:r w:rsidR="00623ED8">
        <w:rPr>
          <w:lang w:val="es-ES"/>
        </w:rPr>
        <w:t xml:space="preserve">y un acceso al código completo, </w:t>
      </w:r>
      <w:r w:rsidR="00967774">
        <w:rPr>
          <w:lang w:val="es-ES"/>
        </w:rPr>
        <w:t>se puede visitar el repositorio de GitHub</w:t>
      </w:r>
      <w:r w:rsidR="00623ED8">
        <w:rPr>
          <w:lang w:val="es-ES"/>
        </w:rPr>
        <w:t>.</w:t>
      </w:r>
      <w:r w:rsidR="00FB4B73">
        <w:rPr>
          <w:lang w:val="es-ES"/>
        </w:rPr>
        <w:t xml:space="preserve"> </w:t>
      </w:r>
      <w:hyperlink r:id="rId50" w:history="1">
        <w:r w:rsidR="00FB4B73" w:rsidRPr="00BA2767">
          <w:rPr>
            <w:rStyle w:val="Hipervnculo"/>
            <w:lang w:val="es-ES"/>
          </w:rPr>
          <w:t>https://github.com/albacorreal/infind.git</w:t>
        </w:r>
      </w:hyperlink>
    </w:p>
    <w:p w14:paraId="52F062C4" w14:textId="77777777" w:rsidR="006A1D62" w:rsidRPr="00B07657" w:rsidRDefault="006A1D62" w:rsidP="00B07657">
      <w:pPr>
        <w:rPr>
          <w:lang w:val="es-ES"/>
        </w:rPr>
      </w:pPr>
    </w:p>
    <w:sectPr w:rsidR="006A1D62" w:rsidRPr="00B07657" w:rsidSect="00323868">
      <w:headerReference w:type="default" r:id="rId51"/>
      <w:footerReference w:type="default" r:id="rId52"/>
      <w:pgSz w:w="12240" w:h="15840"/>
      <w:pgMar w:top="1440" w:right="1440" w:bottom="1440" w:left="1440" w:header="283" w:footer="283"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09E2EB4" w14:textId="77777777" w:rsidR="00687D94" w:rsidRDefault="00687D94" w:rsidP="004C0424">
      <w:pPr>
        <w:spacing w:after="0" w:line="240" w:lineRule="auto"/>
      </w:pPr>
      <w:r>
        <w:separator/>
      </w:r>
    </w:p>
  </w:endnote>
  <w:endnote w:type="continuationSeparator" w:id="0">
    <w:p w14:paraId="00AF82B0" w14:textId="77777777" w:rsidR="00687D94" w:rsidRDefault="00687D94" w:rsidP="004C0424">
      <w:pPr>
        <w:spacing w:after="0" w:line="240" w:lineRule="auto"/>
      </w:pPr>
      <w:r>
        <w:continuationSeparator/>
      </w:r>
    </w:p>
  </w:endnote>
  <w:endnote w:type="continuationNotice" w:id="1">
    <w:p w14:paraId="614C1D25" w14:textId="77777777" w:rsidR="00687D94" w:rsidRDefault="00687D94">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Microsoft Sans Serif">
    <w:panose1 w:val="020B0604020202020204"/>
    <w:charset w:val="00"/>
    <w:family w:val="swiss"/>
    <w:pitch w:val="variable"/>
    <w:sig w:usb0="E5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Franklin Gothic Heavy">
    <w:panose1 w:val="020B0903020102020204"/>
    <w:charset w:val="00"/>
    <w:family w:val="swiss"/>
    <w:pitch w:val="variable"/>
    <w:sig w:usb0="000002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8B706C" w14:textId="77777777" w:rsidR="009964CC" w:rsidRDefault="009964CC">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8E5A57B" w14:textId="77777777" w:rsidR="00687D94" w:rsidRDefault="00687D94" w:rsidP="004C0424">
      <w:pPr>
        <w:spacing w:after="0" w:line="240" w:lineRule="auto"/>
      </w:pPr>
      <w:r>
        <w:separator/>
      </w:r>
    </w:p>
  </w:footnote>
  <w:footnote w:type="continuationSeparator" w:id="0">
    <w:p w14:paraId="1F3619DC" w14:textId="77777777" w:rsidR="00687D94" w:rsidRDefault="00687D94" w:rsidP="004C0424">
      <w:pPr>
        <w:spacing w:after="0" w:line="240" w:lineRule="auto"/>
      </w:pPr>
      <w:r>
        <w:continuationSeparator/>
      </w:r>
    </w:p>
  </w:footnote>
  <w:footnote w:type="continuationNotice" w:id="1">
    <w:p w14:paraId="5BF82FBC" w14:textId="77777777" w:rsidR="00687D94" w:rsidRDefault="00687D94">
      <w:pPr>
        <w:spacing w:after="0" w:line="240" w:lineRule="auto"/>
      </w:pPr>
    </w:p>
  </w:footnote>
  <w:footnote w:id="2">
    <w:p w14:paraId="41E41ECD" w14:textId="77777777" w:rsidR="005B5D09" w:rsidRPr="000C1E5B" w:rsidRDefault="005B5D09" w:rsidP="005B5D09">
      <w:pPr>
        <w:pStyle w:val="Textonotapie"/>
        <w:rPr>
          <w:sz w:val="16"/>
          <w:szCs w:val="16"/>
          <w:lang w:val="es-ES"/>
        </w:rPr>
      </w:pPr>
      <w:r w:rsidRPr="000C1E5B">
        <w:rPr>
          <w:rStyle w:val="Refdenotaalpie"/>
          <w:sz w:val="16"/>
          <w:szCs w:val="16"/>
        </w:rPr>
        <w:footnoteRef/>
      </w:r>
      <w:r w:rsidRPr="000C1E5B">
        <w:rPr>
          <w:sz w:val="16"/>
          <w:szCs w:val="16"/>
          <w:lang w:val="es-ES"/>
        </w:rPr>
        <w:t xml:space="preserve"> El “</w:t>
      </w:r>
      <w:proofErr w:type="gramStart"/>
      <w:r w:rsidRPr="000C1E5B">
        <w:rPr>
          <w:sz w:val="16"/>
          <w:szCs w:val="16"/>
          <w:lang w:val="es-ES"/>
        </w:rPr>
        <w:t>Status</w:t>
      </w:r>
      <w:proofErr w:type="gramEnd"/>
      <w:r w:rsidRPr="000C1E5B">
        <w:rPr>
          <w:sz w:val="16"/>
          <w:szCs w:val="16"/>
          <w:lang w:val="es-ES"/>
        </w:rPr>
        <w:t xml:space="preserve">” de </w:t>
      </w:r>
      <w:proofErr w:type="spellStart"/>
      <w:r w:rsidRPr="000C1E5B">
        <w:rPr>
          <w:sz w:val="16"/>
          <w:szCs w:val="16"/>
          <w:lang w:val="es-ES"/>
        </w:rPr>
        <w:t>Rovers</w:t>
      </w:r>
      <w:proofErr w:type="spellEnd"/>
      <w:r w:rsidRPr="000C1E5B">
        <w:rPr>
          <w:sz w:val="16"/>
          <w:szCs w:val="16"/>
          <w:lang w:val="es-ES"/>
        </w:rPr>
        <w:t xml:space="preserve"> indica a la Central que hay un caso de emergencia, pero no se indica cuál, porque es indiferente para la navegación. Sí se indica en </w:t>
      </w:r>
      <w:proofErr w:type="spellStart"/>
      <w:r w:rsidRPr="000C1E5B">
        <w:rPr>
          <w:sz w:val="16"/>
          <w:szCs w:val="16"/>
          <w:lang w:val="es-ES"/>
        </w:rPr>
        <w:t>Emergency</w:t>
      </w:r>
      <w:proofErr w:type="spellEnd"/>
      <w:r w:rsidRPr="000C1E5B">
        <w:rPr>
          <w:sz w:val="16"/>
          <w:szCs w:val="16"/>
          <w:lang w:val="es-ES"/>
        </w:rPr>
        <w:t xml:space="preserve">, que se envía a </w:t>
      </w:r>
      <w:proofErr w:type="spellStart"/>
      <w:r>
        <w:rPr>
          <w:sz w:val="16"/>
          <w:szCs w:val="16"/>
          <w:lang w:val="es-ES"/>
        </w:rPr>
        <w:t>Node</w:t>
      </w:r>
      <w:proofErr w:type="spellEnd"/>
      <w:r>
        <w:rPr>
          <w:sz w:val="16"/>
          <w:szCs w:val="16"/>
          <w:lang w:val="es-ES"/>
        </w:rPr>
        <w:t>-RED</w:t>
      </w:r>
      <w:r w:rsidRPr="000C1E5B">
        <w:rPr>
          <w:sz w:val="16"/>
          <w:szCs w:val="16"/>
          <w:lang w:val="es-ES"/>
        </w:rPr>
        <w:t>, para notificar a los científicos</w:t>
      </w:r>
    </w:p>
  </w:footnote>
  <w:footnote w:id="3">
    <w:p w14:paraId="677E656D" w14:textId="77777777" w:rsidR="005B5D09" w:rsidRPr="001673DB" w:rsidRDefault="005B5D09" w:rsidP="005B5D09">
      <w:pPr>
        <w:pStyle w:val="Textonotapie"/>
        <w:rPr>
          <w:sz w:val="16"/>
          <w:szCs w:val="16"/>
          <w:lang w:val="es-ES"/>
        </w:rPr>
      </w:pPr>
      <w:r w:rsidRPr="000C1E5B">
        <w:rPr>
          <w:rStyle w:val="Refdenotaalpie"/>
          <w:sz w:val="16"/>
          <w:szCs w:val="16"/>
        </w:rPr>
        <w:footnoteRef/>
      </w:r>
      <w:r w:rsidRPr="000C1E5B">
        <w:rPr>
          <w:sz w:val="16"/>
          <w:szCs w:val="16"/>
          <w:lang w:val="es-ES"/>
        </w:rPr>
        <w:t xml:space="preserve"> En el caso específico de </w:t>
      </w:r>
      <w:proofErr w:type="spellStart"/>
      <w:r w:rsidRPr="000C1E5B">
        <w:rPr>
          <w:sz w:val="16"/>
          <w:szCs w:val="16"/>
          <w:lang w:val="es-ES"/>
        </w:rPr>
        <w:t>commands</w:t>
      </w:r>
      <w:proofErr w:type="spellEnd"/>
      <w:r w:rsidRPr="000C1E5B">
        <w:rPr>
          <w:sz w:val="16"/>
          <w:szCs w:val="16"/>
          <w:lang w:val="es-ES"/>
        </w:rPr>
        <w:t xml:space="preserve">, </w:t>
      </w:r>
      <w:proofErr w:type="spellStart"/>
      <w:r w:rsidRPr="000C1E5B">
        <w:rPr>
          <w:sz w:val="16"/>
          <w:szCs w:val="16"/>
          <w:lang w:val="es-ES"/>
        </w:rPr>
        <w:t>RoverId</w:t>
      </w:r>
      <w:proofErr w:type="spellEnd"/>
      <w:r w:rsidRPr="000C1E5B">
        <w:rPr>
          <w:sz w:val="16"/>
          <w:szCs w:val="16"/>
          <w:lang w:val="es-ES"/>
        </w:rPr>
        <w:t xml:space="preserve"> corresponde al </w:t>
      </w:r>
      <w:proofErr w:type="spellStart"/>
      <w:r w:rsidRPr="000C1E5B">
        <w:rPr>
          <w:sz w:val="16"/>
          <w:szCs w:val="16"/>
          <w:lang w:val="es-ES"/>
        </w:rPr>
        <w:t>rover</w:t>
      </w:r>
      <w:proofErr w:type="spellEnd"/>
      <w:r w:rsidRPr="000C1E5B">
        <w:rPr>
          <w:sz w:val="16"/>
          <w:szCs w:val="16"/>
          <w:lang w:val="es-ES"/>
        </w:rPr>
        <w:t xml:space="preserve"> al que se quiere mandar el comando, mientras que Sender es quien lo genera.</w:t>
      </w:r>
      <w:r>
        <w:rPr>
          <w:sz w:val="16"/>
          <w:szCs w:val="16"/>
          <w:lang w:val="es-ES"/>
        </w:rPr>
        <w:t xml:space="preserve"> </w:t>
      </w:r>
    </w:p>
  </w:footnote>
  <w:footnote w:id="4">
    <w:p w14:paraId="36C51ACE" w14:textId="5E868990" w:rsidR="004C0424" w:rsidRPr="004C0424" w:rsidRDefault="004C0424" w:rsidP="000C1E5B">
      <w:pPr>
        <w:rPr>
          <w:sz w:val="16"/>
          <w:szCs w:val="16"/>
          <w:lang w:val="es-ES"/>
        </w:rPr>
      </w:pPr>
      <w:r w:rsidRPr="004C0424">
        <w:rPr>
          <w:rStyle w:val="Refdenotaalpie"/>
          <w:sz w:val="16"/>
          <w:szCs w:val="16"/>
        </w:rPr>
        <w:footnoteRef/>
      </w:r>
      <w:r w:rsidRPr="004C0424">
        <w:rPr>
          <w:sz w:val="16"/>
          <w:szCs w:val="16"/>
          <w:lang w:val="es-ES"/>
        </w:rPr>
        <w:t xml:space="preserve"> Nótese que ninguna de la </w:t>
      </w:r>
      <w:proofErr w:type="spellStart"/>
      <w:r w:rsidRPr="004C0424">
        <w:rPr>
          <w:sz w:val="16"/>
          <w:szCs w:val="16"/>
          <w:lang w:val="es-ES"/>
        </w:rPr>
        <w:t>sensórica</w:t>
      </w:r>
      <w:proofErr w:type="spellEnd"/>
      <w:r w:rsidRPr="004C0424">
        <w:rPr>
          <w:sz w:val="16"/>
          <w:szCs w:val="16"/>
          <w:lang w:val="es-ES"/>
        </w:rPr>
        <w:t xml:space="preserve"> usada es apta para el uso espacial. No obstante, la obtención de módulos funcionales en ambientes extraterrestres es costosa y requeriría de un testeo, procesado e inversión que excede el ámbito de la asignatura. </w:t>
      </w:r>
    </w:p>
  </w:footnote>
  <w:footnote w:id="5">
    <w:p w14:paraId="795F0990" w14:textId="4E6FF247" w:rsidR="004C0424" w:rsidRPr="004C0424" w:rsidRDefault="004C0424">
      <w:pPr>
        <w:pStyle w:val="Textonotapie"/>
        <w:rPr>
          <w:lang w:val="es-ES"/>
        </w:rPr>
      </w:pPr>
      <w:r w:rsidRPr="004C0424">
        <w:rPr>
          <w:rStyle w:val="Refdenotaalpie"/>
          <w:sz w:val="16"/>
          <w:szCs w:val="16"/>
        </w:rPr>
        <w:footnoteRef/>
      </w:r>
      <w:r w:rsidRPr="004C0424">
        <w:rPr>
          <w:sz w:val="16"/>
          <w:szCs w:val="16"/>
          <w:lang w:val="es-ES"/>
        </w:rPr>
        <w:t xml:space="preserve"> Los umbrales definidos para activar el desencadenante de “ubicación de interés” no tienen validez científica, sino meramente ilustrativa.</w:t>
      </w:r>
    </w:p>
  </w:footnote>
  <w:footnote w:id="6">
    <w:p w14:paraId="581D11B0" w14:textId="24B00626" w:rsidR="00E773D3" w:rsidRPr="00E773D3" w:rsidRDefault="00E773D3">
      <w:pPr>
        <w:pStyle w:val="Textonotapie"/>
        <w:rPr>
          <w:lang w:val="es-ES"/>
        </w:rPr>
      </w:pPr>
      <w:r>
        <w:rPr>
          <w:rStyle w:val="Refdenotaalpie"/>
        </w:rPr>
        <w:footnoteRef/>
      </w:r>
      <w:r w:rsidRPr="00E773D3">
        <w:rPr>
          <w:lang w:val="es-ES"/>
        </w:rPr>
        <w:t xml:space="preserve"> La distancia se ha calculado c</w:t>
      </w:r>
      <w:r>
        <w:rPr>
          <w:lang w:val="es-ES"/>
        </w:rPr>
        <w:t xml:space="preserve">on la fórmula de </w:t>
      </w:r>
      <w:proofErr w:type="spellStart"/>
      <w:r>
        <w:rPr>
          <w:lang w:val="es-ES"/>
        </w:rPr>
        <w:t>Have</w:t>
      </w:r>
      <w:r w:rsidR="00B62228">
        <w:rPr>
          <w:lang w:val="es-ES"/>
        </w:rPr>
        <w:t>r</w:t>
      </w:r>
      <w:r>
        <w:rPr>
          <w:lang w:val="es-ES"/>
        </w:rPr>
        <w:t>sine</w:t>
      </w:r>
      <w:proofErr w:type="spellEnd"/>
      <w:r>
        <w:rPr>
          <w:lang w:val="es-ES"/>
        </w:rPr>
        <w:t>, dadas la latitud y longitud</w:t>
      </w:r>
      <w:r w:rsidR="003E6594">
        <w:rPr>
          <w:lang w:val="es-ES"/>
        </w:rPr>
        <w:t xml:space="preserve"> del globo</w:t>
      </w:r>
      <w:r w:rsidR="00B62228">
        <w:rPr>
          <w:lang w:val="es-ES"/>
        </w:rPr>
        <w:t xml:space="preserve"> planetario</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5327D5" w14:textId="77777777" w:rsidR="009964CC" w:rsidRDefault="009964CC">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041125"/>
    <w:multiLevelType w:val="hybridMultilevel"/>
    <w:tmpl w:val="79D0B09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03A37A5"/>
    <w:multiLevelType w:val="hybridMultilevel"/>
    <w:tmpl w:val="BDB2E6B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3AB7D40"/>
    <w:multiLevelType w:val="hybridMultilevel"/>
    <w:tmpl w:val="8982B44A"/>
    <w:lvl w:ilvl="0" w:tplc="BFBAF7D6">
      <w:start w:val="1"/>
      <w:numFmt w:val="bullet"/>
      <w:lvlText w:val="-"/>
      <w:lvlJc w:val="left"/>
      <w:pPr>
        <w:ind w:left="720" w:hanging="360"/>
      </w:pPr>
      <w:rPr>
        <w:rFonts w:ascii="Microsoft Sans Serif" w:eastAsiaTheme="minorEastAsia" w:hAnsi="Microsoft Sans Serif" w:cs="Microsoft Sans Serif"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DE60911"/>
    <w:multiLevelType w:val="hybridMultilevel"/>
    <w:tmpl w:val="3AC27A1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A712E2F"/>
    <w:multiLevelType w:val="hybridMultilevel"/>
    <w:tmpl w:val="A84607C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65F7B31"/>
    <w:multiLevelType w:val="hybridMultilevel"/>
    <w:tmpl w:val="5BC05232"/>
    <w:lvl w:ilvl="0" w:tplc="1A520440">
      <w:start w:val="1"/>
      <w:numFmt w:val="bullet"/>
      <w:lvlText w:val="-"/>
      <w:lvlJc w:val="left"/>
      <w:pPr>
        <w:ind w:left="720" w:hanging="360"/>
      </w:pPr>
      <w:rPr>
        <w:rFonts w:ascii="Microsoft Sans Serif" w:eastAsiaTheme="minorEastAsia" w:hAnsi="Microsoft Sans Serif" w:cs="Microsoft Sans Serif"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A876C3A"/>
    <w:multiLevelType w:val="hybridMultilevel"/>
    <w:tmpl w:val="E6969FA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AD01DDF"/>
    <w:multiLevelType w:val="hybridMultilevel"/>
    <w:tmpl w:val="EADCBC8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AEE7815"/>
    <w:multiLevelType w:val="hybridMultilevel"/>
    <w:tmpl w:val="FBB6336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FF54F6F"/>
    <w:multiLevelType w:val="multilevel"/>
    <w:tmpl w:val="3E84A516"/>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0" w15:restartNumberingAfterBreak="0">
    <w:nsid w:val="712449B5"/>
    <w:multiLevelType w:val="hybridMultilevel"/>
    <w:tmpl w:val="54E655E0"/>
    <w:lvl w:ilvl="0" w:tplc="CA7A5244">
      <w:start w:val="1"/>
      <w:numFmt w:val="bullet"/>
      <w:lvlText w:val="-"/>
      <w:lvlJc w:val="left"/>
      <w:pPr>
        <w:ind w:left="720" w:hanging="360"/>
      </w:pPr>
      <w:rPr>
        <w:rFonts w:ascii="Microsoft Sans Serif" w:eastAsiaTheme="minorEastAsia" w:hAnsi="Microsoft Sans Serif" w:cs="Microsoft Sans Serif"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2020ED5"/>
    <w:multiLevelType w:val="hybridMultilevel"/>
    <w:tmpl w:val="E4D8F828"/>
    <w:lvl w:ilvl="0" w:tplc="61E64EB4">
      <w:start w:val="1"/>
      <w:numFmt w:val="bullet"/>
      <w:lvlText w:val="-"/>
      <w:lvlJc w:val="left"/>
      <w:pPr>
        <w:ind w:left="1080" w:hanging="360"/>
      </w:pPr>
      <w:rPr>
        <w:rFonts w:ascii="Microsoft Sans Serif" w:eastAsiaTheme="minorEastAsia" w:hAnsi="Microsoft Sans Serif" w:cs="Microsoft Sans Serif"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1276451183">
    <w:abstractNumId w:val="10"/>
  </w:num>
  <w:num w:numId="2" w16cid:durableId="1753119046">
    <w:abstractNumId w:val="9"/>
  </w:num>
  <w:num w:numId="3" w16cid:durableId="350765399">
    <w:abstractNumId w:val="2"/>
  </w:num>
  <w:num w:numId="4" w16cid:durableId="1614751377">
    <w:abstractNumId w:val="11"/>
  </w:num>
  <w:num w:numId="5" w16cid:durableId="567767451">
    <w:abstractNumId w:val="5"/>
  </w:num>
  <w:num w:numId="6" w16cid:durableId="746417554">
    <w:abstractNumId w:val="4"/>
  </w:num>
  <w:num w:numId="7" w16cid:durableId="1344239544">
    <w:abstractNumId w:val="3"/>
  </w:num>
  <w:num w:numId="8" w16cid:durableId="69232733">
    <w:abstractNumId w:val="6"/>
  </w:num>
  <w:num w:numId="9" w16cid:durableId="2129618940">
    <w:abstractNumId w:val="8"/>
  </w:num>
  <w:num w:numId="10" w16cid:durableId="452015483">
    <w:abstractNumId w:val="1"/>
  </w:num>
  <w:num w:numId="11" w16cid:durableId="1237545559">
    <w:abstractNumId w:val="0"/>
  </w:num>
  <w:num w:numId="12" w16cid:durableId="154613898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revisionView w:markup="0"/>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2"/>
    <w:compatSetting w:name="useWord2013TrackBottomHyphenation" w:uri="http://schemas.microsoft.com/office/word" w:val="1"/>
  </w:compat>
  <w:rsids>
    <w:rsidRoot w:val="00E362A7"/>
    <w:rsid w:val="00000530"/>
    <w:rsid w:val="0000223A"/>
    <w:rsid w:val="000043FF"/>
    <w:rsid w:val="00005BAF"/>
    <w:rsid w:val="00005FF4"/>
    <w:rsid w:val="00007B36"/>
    <w:rsid w:val="00007C44"/>
    <w:rsid w:val="00011E9F"/>
    <w:rsid w:val="00012911"/>
    <w:rsid w:val="00012F2E"/>
    <w:rsid w:val="0001335F"/>
    <w:rsid w:val="00013BAD"/>
    <w:rsid w:val="0001597E"/>
    <w:rsid w:val="000173A8"/>
    <w:rsid w:val="00017649"/>
    <w:rsid w:val="00021957"/>
    <w:rsid w:val="000237A4"/>
    <w:rsid w:val="00026EA6"/>
    <w:rsid w:val="00027657"/>
    <w:rsid w:val="00030A33"/>
    <w:rsid w:val="00031B64"/>
    <w:rsid w:val="00036172"/>
    <w:rsid w:val="0003624B"/>
    <w:rsid w:val="000375D1"/>
    <w:rsid w:val="00040685"/>
    <w:rsid w:val="00041A83"/>
    <w:rsid w:val="00043D1A"/>
    <w:rsid w:val="00044A9A"/>
    <w:rsid w:val="00045ABC"/>
    <w:rsid w:val="00046B59"/>
    <w:rsid w:val="00047AC6"/>
    <w:rsid w:val="000542B1"/>
    <w:rsid w:val="000542C2"/>
    <w:rsid w:val="000548A1"/>
    <w:rsid w:val="00054E13"/>
    <w:rsid w:val="00055AC9"/>
    <w:rsid w:val="00057C6A"/>
    <w:rsid w:val="00060242"/>
    <w:rsid w:val="00061016"/>
    <w:rsid w:val="00062311"/>
    <w:rsid w:val="000648E5"/>
    <w:rsid w:val="00066F73"/>
    <w:rsid w:val="000756E2"/>
    <w:rsid w:val="00075ED4"/>
    <w:rsid w:val="00080155"/>
    <w:rsid w:val="000817A6"/>
    <w:rsid w:val="000818E6"/>
    <w:rsid w:val="00081DFB"/>
    <w:rsid w:val="00085C05"/>
    <w:rsid w:val="00085F73"/>
    <w:rsid w:val="00087B32"/>
    <w:rsid w:val="00087F2E"/>
    <w:rsid w:val="00090AA6"/>
    <w:rsid w:val="00090B23"/>
    <w:rsid w:val="00091A06"/>
    <w:rsid w:val="000923DF"/>
    <w:rsid w:val="00092F51"/>
    <w:rsid w:val="000930AC"/>
    <w:rsid w:val="00093B9C"/>
    <w:rsid w:val="00093CD1"/>
    <w:rsid w:val="00093F43"/>
    <w:rsid w:val="0009597A"/>
    <w:rsid w:val="00095E86"/>
    <w:rsid w:val="000A1D6C"/>
    <w:rsid w:val="000A4E6A"/>
    <w:rsid w:val="000A7F1B"/>
    <w:rsid w:val="000A7F2C"/>
    <w:rsid w:val="000B0840"/>
    <w:rsid w:val="000B1A32"/>
    <w:rsid w:val="000B3647"/>
    <w:rsid w:val="000B4079"/>
    <w:rsid w:val="000B553B"/>
    <w:rsid w:val="000B5BE9"/>
    <w:rsid w:val="000B77C5"/>
    <w:rsid w:val="000B7A9B"/>
    <w:rsid w:val="000C0C23"/>
    <w:rsid w:val="000C1E35"/>
    <w:rsid w:val="000C1E5B"/>
    <w:rsid w:val="000C225B"/>
    <w:rsid w:val="000C3C17"/>
    <w:rsid w:val="000C3F07"/>
    <w:rsid w:val="000C6143"/>
    <w:rsid w:val="000D044D"/>
    <w:rsid w:val="000D19E8"/>
    <w:rsid w:val="000D4DAE"/>
    <w:rsid w:val="000D6CA7"/>
    <w:rsid w:val="000E141A"/>
    <w:rsid w:val="000E1E98"/>
    <w:rsid w:val="000E362F"/>
    <w:rsid w:val="000E5441"/>
    <w:rsid w:val="000E69D5"/>
    <w:rsid w:val="000F04F4"/>
    <w:rsid w:val="000F0C9A"/>
    <w:rsid w:val="000F1523"/>
    <w:rsid w:val="000F2AE5"/>
    <w:rsid w:val="000F5FD3"/>
    <w:rsid w:val="000F6CE1"/>
    <w:rsid w:val="00100700"/>
    <w:rsid w:val="00104D8B"/>
    <w:rsid w:val="00110AE1"/>
    <w:rsid w:val="001114C7"/>
    <w:rsid w:val="00111514"/>
    <w:rsid w:val="0011249E"/>
    <w:rsid w:val="001125F0"/>
    <w:rsid w:val="00112B12"/>
    <w:rsid w:val="001136FD"/>
    <w:rsid w:val="001155A2"/>
    <w:rsid w:val="00115A71"/>
    <w:rsid w:val="00117180"/>
    <w:rsid w:val="00122D5A"/>
    <w:rsid w:val="001254C6"/>
    <w:rsid w:val="001256FC"/>
    <w:rsid w:val="00125C5A"/>
    <w:rsid w:val="0012678E"/>
    <w:rsid w:val="00126B6B"/>
    <w:rsid w:val="00127A5D"/>
    <w:rsid w:val="00127DF8"/>
    <w:rsid w:val="00133183"/>
    <w:rsid w:val="00133F75"/>
    <w:rsid w:val="00136D98"/>
    <w:rsid w:val="00137726"/>
    <w:rsid w:val="0014110E"/>
    <w:rsid w:val="00142B68"/>
    <w:rsid w:val="0014525D"/>
    <w:rsid w:val="00150467"/>
    <w:rsid w:val="00151EC9"/>
    <w:rsid w:val="00152AB6"/>
    <w:rsid w:val="00154A84"/>
    <w:rsid w:val="001572E7"/>
    <w:rsid w:val="00157978"/>
    <w:rsid w:val="00157BA2"/>
    <w:rsid w:val="00160434"/>
    <w:rsid w:val="00163F0B"/>
    <w:rsid w:val="00164D90"/>
    <w:rsid w:val="00167195"/>
    <w:rsid w:val="001673DB"/>
    <w:rsid w:val="00167D57"/>
    <w:rsid w:val="00171FF0"/>
    <w:rsid w:val="00172FD1"/>
    <w:rsid w:val="001737C1"/>
    <w:rsid w:val="00174D2D"/>
    <w:rsid w:val="001768E7"/>
    <w:rsid w:val="001802C7"/>
    <w:rsid w:val="00181F7D"/>
    <w:rsid w:val="00182FC9"/>
    <w:rsid w:val="001830E6"/>
    <w:rsid w:val="001837C4"/>
    <w:rsid w:val="00183AFD"/>
    <w:rsid w:val="00183E12"/>
    <w:rsid w:val="00184890"/>
    <w:rsid w:val="00185547"/>
    <w:rsid w:val="001859DF"/>
    <w:rsid w:val="00185FD0"/>
    <w:rsid w:val="001874BF"/>
    <w:rsid w:val="001917D7"/>
    <w:rsid w:val="00192D8B"/>
    <w:rsid w:val="00192DF8"/>
    <w:rsid w:val="00194BC7"/>
    <w:rsid w:val="0019575C"/>
    <w:rsid w:val="00195A90"/>
    <w:rsid w:val="00195C37"/>
    <w:rsid w:val="00196B5F"/>
    <w:rsid w:val="0019794D"/>
    <w:rsid w:val="001A1017"/>
    <w:rsid w:val="001A2758"/>
    <w:rsid w:val="001A67EF"/>
    <w:rsid w:val="001A6B44"/>
    <w:rsid w:val="001A7384"/>
    <w:rsid w:val="001A769D"/>
    <w:rsid w:val="001B2C8F"/>
    <w:rsid w:val="001B31A6"/>
    <w:rsid w:val="001B3496"/>
    <w:rsid w:val="001B508F"/>
    <w:rsid w:val="001B574C"/>
    <w:rsid w:val="001B6848"/>
    <w:rsid w:val="001B68A5"/>
    <w:rsid w:val="001B69B6"/>
    <w:rsid w:val="001B7425"/>
    <w:rsid w:val="001B7A06"/>
    <w:rsid w:val="001C1C3A"/>
    <w:rsid w:val="001C1FCB"/>
    <w:rsid w:val="001C3F30"/>
    <w:rsid w:val="001C45EE"/>
    <w:rsid w:val="001C66D8"/>
    <w:rsid w:val="001C6F68"/>
    <w:rsid w:val="001C7741"/>
    <w:rsid w:val="001D030A"/>
    <w:rsid w:val="001D5896"/>
    <w:rsid w:val="001D72B4"/>
    <w:rsid w:val="001E0DEC"/>
    <w:rsid w:val="001E102B"/>
    <w:rsid w:val="001E2AE7"/>
    <w:rsid w:val="001E2FB8"/>
    <w:rsid w:val="001E3556"/>
    <w:rsid w:val="001E4D66"/>
    <w:rsid w:val="001E57AF"/>
    <w:rsid w:val="001E5B0E"/>
    <w:rsid w:val="001E6C70"/>
    <w:rsid w:val="001E76B8"/>
    <w:rsid w:val="001F031B"/>
    <w:rsid w:val="001F098C"/>
    <w:rsid w:val="001F22E7"/>
    <w:rsid w:val="001F2386"/>
    <w:rsid w:val="001F3CE3"/>
    <w:rsid w:val="001F3EF2"/>
    <w:rsid w:val="001F48D1"/>
    <w:rsid w:val="001F4900"/>
    <w:rsid w:val="001F5A5A"/>
    <w:rsid w:val="00202619"/>
    <w:rsid w:val="002033DC"/>
    <w:rsid w:val="00206DBE"/>
    <w:rsid w:val="00211F18"/>
    <w:rsid w:val="002123A7"/>
    <w:rsid w:val="00213304"/>
    <w:rsid w:val="00214789"/>
    <w:rsid w:val="002153D0"/>
    <w:rsid w:val="00215F92"/>
    <w:rsid w:val="0021656E"/>
    <w:rsid w:val="002172CC"/>
    <w:rsid w:val="00221436"/>
    <w:rsid w:val="002216BC"/>
    <w:rsid w:val="00222C1B"/>
    <w:rsid w:val="00223FE7"/>
    <w:rsid w:val="00224D48"/>
    <w:rsid w:val="00231332"/>
    <w:rsid w:val="00231710"/>
    <w:rsid w:val="00231E14"/>
    <w:rsid w:val="002351BC"/>
    <w:rsid w:val="00235673"/>
    <w:rsid w:val="002359F7"/>
    <w:rsid w:val="00236C43"/>
    <w:rsid w:val="002409A5"/>
    <w:rsid w:val="00244214"/>
    <w:rsid w:val="0024571D"/>
    <w:rsid w:val="002464BE"/>
    <w:rsid w:val="00250B2A"/>
    <w:rsid w:val="0025140D"/>
    <w:rsid w:val="00251992"/>
    <w:rsid w:val="00251A2C"/>
    <w:rsid w:val="0025276A"/>
    <w:rsid w:val="00252AFC"/>
    <w:rsid w:val="00254320"/>
    <w:rsid w:val="00256E39"/>
    <w:rsid w:val="002603DA"/>
    <w:rsid w:val="002621AA"/>
    <w:rsid w:val="00263BFC"/>
    <w:rsid w:val="00264043"/>
    <w:rsid w:val="002642B1"/>
    <w:rsid w:val="00264DAF"/>
    <w:rsid w:val="00266123"/>
    <w:rsid w:val="002740D4"/>
    <w:rsid w:val="00274927"/>
    <w:rsid w:val="0027622A"/>
    <w:rsid w:val="00276562"/>
    <w:rsid w:val="002768A1"/>
    <w:rsid w:val="002802E5"/>
    <w:rsid w:val="002831FA"/>
    <w:rsid w:val="002833DE"/>
    <w:rsid w:val="002841DA"/>
    <w:rsid w:val="0028447B"/>
    <w:rsid w:val="00285351"/>
    <w:rsid w:val="00291218"/>
    <w:rsid w:val="00292D5B"/>
    <w:rsid w:val="002934EF"/>
    <w:rsid w:val="00293FC6"/>
    <w:rsid w:val="00294631"/>
    <w:rsid w:val="002954AD"/>
    <w:rsid w:val="00295EB0"/>
    <w:rsid w:val="002966BB"/>
    <w:rsid w:val="002975F2"/>
    <w:rsid w:val="002A1EB0"/>
    <w:rsid w:val="002A2EE1"/>
    <w:rsid w:val="002A4322"/>
    <w:rsid w:val="002A4D3D"/>
    <w:rsid w:val="002A6769"/>
    <w:rsid w:val="002A76C5"/>
    <w:rsid w:val="002A7CBE"/>
    <w:rsid w:val="002B41B6"/>
    <w:rsid w:val="002B512C"/>
    <w:rsid w:val="002B5213"/>
    <w:rsid w:val="002B5BB5"/>
    <w:rsid w:val="002B63A0"/>
    <w:rsid w:val="002B640D"/>
    <w:rsid w:val="002B743E"/>
    <w:rsid w:val="002B7BC5"/>
    <w:rsid w:val="002C0270"/>
    <w:rsid w:val="002C08E7"/>
    <w:rsid w:val="002C1759"/>
    <w:rsid w:val="002C382E"/>
    <w:rsid w:val="002C43EF"/>
    <w:rsid w:val="002C51BF"/>
    <w:rsid w:val="002C64E8"/>
    <w:rsid w:val="002D0983"/>
    <w:rsid w:val="002D1BC8"/>
    <w:rsid w:val="002D25E8"/>
    <w:rsid w:val="002D3BE1"/>
    <w:rsid w:val="002D47C9"/>
    <w:rsid w:val="002D6DDD"/>
    <w:rsid w:val="002D722F"/>
    <w:rsid w:val="002D7B7D"/>
    <w:rsid w:val="002E01B3"/>
    <w:rsid w:val="002E165B"/>
    <w:rsid w:val="002E1697"/>
    <w:rsid w:val="002E241C"/>
    <w:rsid w:val="002E27A8"/>
    <w:rsid w:val="002E470A"/>
    <w:rsid w:val="002E4C43"/>
    <w:rsid w:val="002E4EFC"/>
    <w:rsid w:val="002E5467"/>
    <w:rsid w:val="002E6E43"/>
    <w:rsid w:val="002E7346"/>
    <w:rsid w:val="002E7CBF"/>
    <w:rsid w:val="002F0D39"/>
    <w:rsid w:val="002F0E76"/>
    <w:rsid w:val="002F17EB"/>
    <w:rsid w:val="002F2FA4"/>
    <w:rsid w:val="002F3377"/>
    <w:rsid w:val="002F4408"/>
    <w:rsid w:val="002F4BEF"/>
    <w:rsid w:val="002F516B"/>
    <w:rsid w:val="002F762E"/>
    <w:rsid w:val="0030053A"/>
    <w:rsid w:val="00300824"/>
    <w:rsid w:val="00302E5D"/>
    <w:rsid w:val="0030423E"/>
    <w:rsid w:val="00306630"/>
    <w:rsid w:val="003100B1"/>
    <w:rsid w:val="003118E5"/>
    <w:rsid w:val="00312072"/>
    <w:rsid w:val="003128C8"/>
    <w:rsid w:val="0031296C"/>
    <w:rsid w:val="0031414A"/>
    <w:rsid w:val="0031651A"/>
    <w:rsid w:val="0032200B"/>
    <w:rsid w:val="00323868"/>
    <w:rsid w:val="0032646F"/>
    <w:rsid w:val="00327AFB"/>
    <w:rsid w:val="00330563"/>
    <w:rsid w:val="00330AEC"/>
    <w:rsid w:val="0033136F"/>
    <w:rsid w:val="00331DEE"/>
    <w:rsid w:val="00332607"/>
    <w:rsid w:val="0033369F"/>
    <w:rsid w:val="00333C7C"/>
    <w:rsid w:val="00333F38"/>
    <w:rsid w:val="00336849"/>
    <w:rsid w:val="00337C6D"/>
    <w:rsid w:val="00337CE3"/>
    <w:rsid w:val="00340547"/>
    <w:rsid w:val="003406B4"/>
    <w:rsid w:val="00341E1F"/>
    <w:rsid w:val="00342A80"/>
    <w:rsid w:val="00342ADE"/>
    <w:rsid w:val="0034344B"/>
    <w:rsid w:val="00343739"/>
    <w:rsid w:val="00344142"/>
    <w:rsid w:val="00345BD8"/>
    <w:rsid w:val="0034715A"/>
    <w:rsid w:val="0034746F"/>
    <w:rsid w:val="0034749F"/>
    <w:rsid w:val="00350BCB"/>
    <w:rsid w:val="00350C66"/>
    <w:rsid w:val="00351DE8"/>
    <w:rsid w:val="003536B3"/>
    <w:rsid w:val="0035508B"/>
    <w:rsid w:val="00355908"/>
    <w:rsid w:val="003572BE"/>
    <w:rsid w:val="00363B17"/>
    <w:rsid w:val="00363BEF"/>
    <w:rsid w:val="00366F26"/>
    <w:rsid w:val="00367467"/>
    <w:rsid w:val="00370A91"/>
    <w:rsid w:val="00370E60"/>
    <w:rsid w:val="003715D5"/>
    <w:rsid w:val="0037167C"/>
    <w:rsid w:val="00372F88"/>
    <w:rsid w:val="00373E13"/>
    <w:rsid w:val="003742F2"/>
    <w:rsid w:val="00375DD5"/>
    <w:rsid w:val="00376539"/>
    <w:rsid w:val="003776CD"/>
    <w:rsid w:val="003835F9"/>
    <w:rsid w:val="0038486C"/>
    <w:rsid w:val="00385E52"/>
    <w:rsid w:val="00386A66"/>
    <w:rsid w:val="00386A9D"/>
    <w:rsid w:val="00386CFA"/>
    <w:rsid w:val="00386FF6"/>
    <w:rsid w:val="00392BA3"/>
    <w:rsid w:val="00393AB2"/>
    <w:rsid w:val="00394421"/>
    <w:rsid w:val="0039447A"/>
    <w:rsid w:val="00395095"/>
    <w:rsid w:val="003956EB"/>
    <w:rsid w:val="00396AD1"/>
    <w:rsid w:val="00396B8E"/>
    <w:rsid w:val="003973A7"/>
    <w:rsid w:val="003A14E9"/>
    <w:rsid w:val="003A168B"/>
    <w:rsid w:val="003A1730"/>
    <w:rsid w:val="003A1886"/>
    <w:rsid w:val="003A27A2"/>
    <w:rsid w:val="003A327F"/>
    <w:rsid w:val="003A53A4"/>
    <w:rsid w:val="003A5EEA"/>
    <w:rsid w:val="003A7D3D"/>
    <w:rsid w:val="003A7F7F"/>
    <w:rsid w:val="003B01EC"/>
    <w:rsid w:val="003B139D"/>
    <w:rsid w:val="003B1F8B"/>
    <w:rsid w:val="003B2208"/>
    <w:rsid w:val="003B22F1"/>
    <w:rsid w:val="003B3F44"/>
    <w:rsid w:val="003B4682"/>
    <w:rsid w:val="003C1240"/>
    <w:rsid w:val="003C3DC5"/>
    <w:rsid w:val="003C4665"/>
    <w:rsid w:val="003C4A7A"/>
    <w:rsid w:val="003C72E5"/>
    <w:rsid w:val="003D0553"/>
    <w:rsid w:val="003D0BAC"/>
    <w:rsid w:val="003D0EA4"/>
    <w:rsid w:val="003D12C5"/>
    <w:rsid w:val="003D1559"/>
    <w:rsid w:val="003D1D57"/>
    <w:rsid w:val="003D24D2"/>
    <w:rsid w:val="003D4007"/>
    <w:rsid w:val="003D69E0"/>
    <w:rsid w:val="003D7949"/>
    <w:rsid w:val="003E007E"/>
    <w:rsid w:val="003E20BA"/>
    <w:rsid w:val="003E5FF0"/>
    <w:rsid w:val="003E6594"/>
    <w:rsid w:val="003E6C9E"/>
    <w:rsid w:val="003F0970"/>
    <w:rsid w:val="003F1D62"/>
    <w:rsid w:val="003F1E97"/>
    <w:rsid w:val="003F29AB"/>
    <w:rsid w:val="003F2D35"/>
    <w:rsid w:val="003F3A57"/>
    <w:rsid w:val="003F59CE"/>
    <w:rsid w:val="003F5F8D"/>
    <w:rsid w:val="003F60EE"/>
    <w:rsid w:val="003F630D"/>
    <w:rsid w:val="003F729E"/>
    <w:rsid w:val="00400CE8"/>
    <w:rsid w:val="00401579"/>
    <w:rsid w:val="00402272"/>
    <w:rsid w:val="004062EB"/>
    <w:rsid w:val="004063BA"/>
    <w:rsid w:val="00406A9B"/>
    <w:rsid w:val="00406D86"/>
    <w:rsid w:val="00410E34"/>
    <w:rsid w:val="00415805"/>
    <w:rsid w:val="00416162"/>
    <w:rsid w:val="00416495"/>
    <w:rsid w:val="00420E35"/>
    <w:rsid w:val="00421874"/>
    <w:rsid w:val="00425E5F"/>
    <w:rsid w:val="004267E3"/>
    <w:rsid w:val="00426BB7"/>
    <w:rsid w:val="00426E54"/>
    <w:rsid w:val="0043013A"/>
    <w:rsid w:val="0043109D"/>
    <w:rsid w:val="00435958"/>
    <w:rsid w:val="00435AFC"/>
    <w:rsid w:val="00441583"/>
    <w:rsid w:val="004426E7"/>
    <w:rsid w:val="00442AE6"/>
    <w:rsid w:val="00443423"/>
    <w:rsid w:val="00443D78"/>
    <w:rsid w:val="00444BAD"/>
    <w:rsid w:val="00444F67"/>
    <w:rsid w:val="00445159"/>
    <w:rsid w:val="00450AD1"/>
    <w:rsid w:val="00451CB6"/>
    <w:rsid w:val="00452666"/>
    <w:rsid w:val="0045271D"/>
    <w:rsid w:val="00453034"/>
    <w:rsid w:val="00453687"/>
    <w:rsid w:val="00454752"/>
    <w:rsid w:val="00454D43"/>
    <w:rsid w:val="004558CF"/>
    <w:rsid w:val="00455E90"/>
    <w:rsid w:val="0045641B"/>
    <w:rsid w:val="00456486"/>
    <w:rsid w:val="00457DD2"/>
    <w:rsid w:val="00461253"/>
    <w:rsid w:val="00461D98"/>
    <w:rsid w:val="00461DED"/>
    <w:rsid w:val="00462F35"/>
    <w:rsid w:val="00463103"/>
    <w:rsid w:val="004643C3"/>
    <w:rsid w:val="00464893"/>
    <w:rsid w:val="00464B0F"/>
    <w:rsid w:val="00466010"/>
    <w:rsid w:val="004665DC"/>
    <w:rsid w:val="00473BEE"/>
    <w:rsid w:val="004750BE"/>
    <w:rsid w:val="004776DD"/>
    <w:rsid w:val="0048039A"/>
    <w:rsid w:val="00480E3C"/>
    <w:rsid w:val="00480FD3"/>
    <w:rsid w:val="00481024"/>
    <w:rsid w:val="00481C16"/>
    <w:rsid w:val="004856FA"/>
    <w:rsid w:val="00490850"/>
    <w:rsid w:val="00491461"/>
    <w:rsid w:val="004920B6"/>
    <w:rsid w:val="004944AA"/>
    <w:rsid w:val="00495220"/>
    <w:rsid w:val="004A05B1"/>
    <w:rsid w:val="004A1212"/>
    <w:rsid w:val="004A1845"/>
    <w:rsid w:val="004A2472"/>
    <w:rsid w:val="004A2B83"/>
    <w:rsid w:val="004A40E4"/>
    <w:rsid w:val="004A49F8"/>
    <w:rsid w:val="004A7BCF"/>
    <w:rsid w:val="004B15AC"/>
    <w:rsid w:val="004B19D4"/>
    <w:rsid w:val="004B1EC1"/>
    <w:rsid w:val="004B467D"/>
    <w:rsid w:val="004C0424"/>
    <w:rsid w:val="004C48C6"/>
    <w:rsid w:val="004C4CAA"/>
    <w:rsid w:val="004C5579"/>
    <w:rsid w:val="004D1114"/>
    <w:rsid w:val="004D1C9F"/>
    <w:rsid w:val="004D1DA7"/>
    <w:rsid w:val="004D3DE7"/>
    <w:rsid w:val="004E3120"/>
    <w:rsid w:val="004E3185"/>
    <w:rsid w:val="004F2AB2"/>
    <w:rsid w:val="004F37F6"/>
    <w:rsid w:val="004F3F7D"/>
    <w:rsid w:val="004F42D4"/>
    <w:rsid w:val="004F45F0"/>
    <w:rsid w:val="004F4F3A"/>
    <w:rsid w:val="004F5753"/>
    <w:rsid w:val="004F7230"/>
    <w:rsid w:val="004F74D0"/>
    <w:rsid w:val="005000C5"/>
    <w:rsid w:val="005017C7"/>
    <w:rsid w:val="005037FA"/>
    <w:rsid w:val="0050520C"/>
    <w:rsid w:val="00506304"/>
    <w:rsid w:val="0050654D"/>
    <w:rsid w:val="00506A35"/>
    <w:rsid w:val="00506AB8"/>
    <w:rsid w:val="00511AAC"/>
    <w:rsid w:val="005125E3"/>
    <w:rsid w:val="00512DB1"/>
    <w:rsid w:val="00513789"/>
    <w:rsid w:val="00515879"/>
    <w:rsid w:val="0051713B"/>
    <w:rsid w:val="0052002A"/>
    <w:rsid w:val="00520164"/>
    <w:rsid w:val="005201BC"/>
    <w:rsid w:val="005204D6"/>
    <w:rsid w:val="00520F27"/>
    <w:rsid w:val="0052130E"/>
    <w:rsid w:val="005214F1"/>
    <w:rsid w:val="00521A1C"/>
    <w:rsid w:val="00525065"/>
    <w:rsid w:val="00526A7F"/>
    <w:rsid w:val="00526F83"/>
    <w:rsid w:val="00527DDC"/>
    <w:rsid w:val="00530773"/>
    <w:rsid w:val="0053159D"/>
    <w:rsid w:val="00531EC8"/>
    <w:rsid w:val="00532FC7"/>
    <w:rsid w:val="0053419C"/>
    <w:rsid w:val="005356D3"/>
    <w:rsid w:val="00535AA8"/>
    <w:rsid w:val="005406F0"/>
    <w:rsid w:val="005417B3"/>
    <w:rsid w:val="005424F5"/>
    <w:rsid w:val="0054339E"/>
    <w:rsid w:val="00544806"/>
    <w:rsid w:val="005448C2"/>
    <w:rsid w:val="00544FFE"/>
    <w:rsid w:val="00547B0D"/>
    <w:rsid w:val="00550E93"/>
    <w:rsid w:val="00551C24"/>
    <w:rsid w:val="0055215B"/>
    <w:rsid w:val="0055377A"/>
    <w:rsid w:val="005542DF"/>
    <w:rsid w:val="0055481B"/>
    <w:rsid w:val="00554970"/>
    <w:rsid w:val="005559D5"/>
    <w:rsid w:val="005560B2"/>
    <w:rsid w:val="005601FB"/>
    <w:rsid w:val="00561996"/>
    <w:rsid w:val="0056472B"/>
    <w:rsid w:val="005649B7"/>
    <w:rsid w:val="00564DBE"/>
    <w:rsid w:val="00564ED2"/>
    <w:rsid w:val="00566BE4"/>
    <w:rsid w:val="0056703E"/>
    <w:rsid w:val="005674F0"/>
    <w:rsid w:val="00572148"/>
    <w:rsid w:val="00572465"/>
    <w:rsid w:val="00573B56"/>
    <w:rsid w:val="0057433F"/>
    <w:rsid w:val="00574415"/>
    <w:rsid w:val="00575AA5"/>
    <w:rsid w:val="00576459"/>
    <w:rsid w:val="00577610"/>
    <w:rsid w:val="0058024B"/>
    <w:rsid w:val="00585C43"/>
    <w:rsid w:val="00586932"/>
    <w:rsid w:val="00586FC0"/>
    <w:rsid w:val="005877D3"/>
    <w:rsid w:val="00590D64"/>
    <w:rsid w:val="0059142C"/>
    <w:rsid w:val="00593BB8"/>
    <w:rsid w:val="0059466D"/>
    <w:rsid w:val="005960A8"/>
    <w:rsid w:val="00596DAC"/>
    <w:rsid w:val="00596F88"/>
    <w:rsid w:val="00597277"/>
    <w:rsid w:val="00597436"/>
    <w:rsid w:val="005A0250"/>
    <w:rsid w:val="005A05DD"/>
    <w:rsid w:val="005A0850"/>
    <w:rsid w:val="005A22A5"/>
    <w:rsid w:val="005A421D"/>
    <w:rsid w:val="005A4AB1"/>
    <w:rsid w:val="005A56FE"/>
    <w:rsid w:val="005A5799"/>
    <w:rsid w:val="005A6E26"/>
    <w:rsid w:val="005A7749"/>
    <w:rsid w:val="005A7AC8"/>
    <w:rsid w:val="005B024A"/>
    <w:rsid w:val="005B0EE3"/>
    <w:rsid w:val="005B3243"/>
    <w:rsid w:val="005B5452"/>
    <w:rsid w:val="005B5D09"/>
    <w:rsid w:val="005B5ECB"/>
    <w:rsid w:val="005B6BFF"/>
    <w:rsid w:val="005B7B27"/>
    <w:rsid w:val="005C054B"/>
    <w:rsid w:val="005C33D5"/>
    <w:rsid w:val="005C3762"/>
    <w:rsid w:val="005C3AFD"/>
    <w:rsid w:val="005D26D4"/>
    <w:rsid w:val="005D341F"/>
    <w:rsid w:val="005D5D0C"/>
    <w:rsid w:val="005D662E"/>
    <w:rsid w:val="005E0636"/>
    <w:rsid w:val="005E0690"/>
    <w:rsid w:val="005E171C"/>
    <w:rsid w:val="005E4765"/>
    <w:rsid w:val="005F1669"/>
    <w:rsid w:val="005F2594"/>
    <w:rsid w:val="005F4DB9"/>
    <w:rsid w:val="005F57FC"/>
    <w:rsid w:val="005F5E31"/>
    <w:rsid w:val="00600138"/>
    <w:rsid w:val="00600C3A"/>
    <w:rsid w:val="0060151F"/>
    <w:rsid w:val="006015D0"/>
    <w:rsid w:val="006019ED"/>
    <w:rsid w:val="00602120"/>
    <w:rsid w:val="00603122"/>
    <w:rsid w:val="00604EF4"/>
    <w:rsid w:val="00606016"/>
    <w:rsid w:val="00606EBB"/>
    <w:rsid w:val="0060731E"/>
    <w:rsid w:val="00610B62"/>
    <w:rsid w:val="006130A7"/>
    <w:rsid w:val="0061472E"/>
    <w:rsid w:val="00615662"/>
    <w:rsid w:val="00615836"/>
    <w:rsid w:val="00616790"/>
    <w:rsid w:val="00620FC3"/>
    <w:rsid w:val="006234DA"/>
    <w:rsid w:val="00623ED8"/>
    <w:rsid w:val="00627369"/>
    <w:rsid w:val="0063069D"/>
    <w:rsid w:val="00630826"/>
    <w:rsid w:val="0063338D"/>
    <w:rsid w:val="00633A4C"/>
    <w:rsid w:val="0063470D"/>
    <w:rsid w:val="006378B8"/>
    <w:rsid w:val="00642AD5"/>
    <w:rsid w:val="00642DB8"/>
    <w:rsid w:val="00642F08"/>
    <w:rsid w:val="00643522"/>
    <w:rsid w:val="0064392B"/>
    <w:rsid w:val="00644CE2"/>
    <w:rsid w:val="00644EDC"/>
    <w:rsid w:val="00645A9B"/>
    <w:rsid w:val="00647A92"/>
    <w:rsid w:val="00647BAB"/>
    <w:rsid w:val="00650F32"/>
    <w:rsid w:val="00652028"/>
    <w:rsid w:val="006543AE"/>
    <w:rsid w:val="00654A44"/>
    <w:rsid w:val="00655101"/>
    <w:rsid w:val="006557F5"/>
    <w:rsid w:val="006560CE"/>
    <w:rsid w:val="00657259"/>
    <w:rsid w:val="00661C14"/>
    <w:rsid w:val="00662008"/>
    <w:rsid w:val="00662403"/>
    <w:rsid w:val="00663747"/>
    <w:rsid w:val="006642D8"/>
    <w:rsid w:val="00664C60"/>
    <w:rsid w:val="0066659B"/>
    <w:rsid w:val="00666879"/>
    <w:rsid w:val="00666FE9"/>
    <w:rsid w:val="00667E0E"/>
    <w:rsid w:val="00671AA5"/>
    <w:rsid w:val="00673069"/>
    <w:rsid w:val="00673430"/>
    <w:rsid w:val="006753DD"/>
    <w:rsid w:val="00675D37"/>
    <w:rsid w:val="0067678B"/>
    <w:rsid w:val="00676A8B"/>
    <w:rsid w:val="00677D01"/>
    <w:rsid w:val="0068186A"/>
    <w:rsid w:val="00684674"/>
    <w:rsid w:val="0068486A"/>
    <w:rsid w:val="00685B47"/>
    <w:rsid w:val="00687D94"/>
    <w:rsid w:val="006920DA"/>
    <w:rsid w:val="00693B20"/>
    <w:rsid w:val="00693C2C"/>
    <w:rsid w:val="00693E8E"/>
    <w:rsid w:val="00696B04"/>
    <w:rsid w:val="00697AF1"/>
    <w:rsid w:val="006A1D62"/>
    <w:rsid w:val="006A2F84"/>
    <w:rsid w:val="006A5CD4"/>
    <w:rsid w:val="006A7793"/>
    <w:rsid w:val="006B1971"/>
    <w:rsid w:val="006B3061"/>
    <w:rsid w:val="006B3A62"/>
    <w:rsid w:val="006B450C"/>
    <w:rsid w:val="006B52D5"/>
    <w:rsid w:val="006C1281"/>
    <w:rsid w:val="006C18DE"/>
    <w:rsid w:val="006C1CC2"/>
    <w:rsid w:val="006C461F"/>
    <w:rsid w:val="006C61B3"/>
    <w:rsid w:val="006C726A"/>
    <w:rsid w:val="006D007D"/>
    <w:rsid w:val="006D0DF7"/>
    <w:rsid w:val="006D16F1"/>
    <w:rsid w:val="006D3153"/>
    <w:rsid w:val="006D32F1"/>
    <w:rsid w:val="006D52B9"/>
    <w:rsid w:val="006D6811"/>
    <w:rsid w:val="006D733B"/>
    <w:rsid w:val="006D7C41"/>
    <w:rsid w:val="006E060A"/>
    <w:rsid w:val="006E0BFB"/>
    <w:rsid w:val="006E1F45"/>
    <w:rsid w:val="006E1F57"/>
    <w:rsid w:val="006E22F2"/>
    <w:rsid w:val="006E2526"/>
    <w:rsid w:val="006E2689"/>
    <w:rsid w:val="006E63C4"/>
    <w:rsid w:val="006E6781"/>
    <w:rsid w:val="006E6A31"/>
    <w:rsid w:val="006E7777"/>
    <w:rsid w:val="006F3EA0"/>
    <w:rsid w:val="006F436C"/>
    <w:rsid w:val="006F45AF"/>
    <w:rsid w:val="006F7833"/>
    <w:rsid w:val="00700004"/>
    <w:rsid w:val="0070006D"/>
    <w:rsid w:val="0070061B"/>
    <w:rsid w:val="00702C30"/>
    <w:rsid w:val="00704D30"/>
    <w:rsid w:val="00705BE6"/>
    <w:rsid w:val="00706A9C"/>
    <w:rsid w:val="00710D8F"/>
    <w:rsid w:val="00712E09"/>
    <w:rsid w:val="00713AB2"/>
    <w:rsid w:val="00716192"/>
    <w:rsid w:val="00716B9D"/>
    <w:rsid w:val="00717382"/>
    <w:rsid w:val="00717AC4"/>
    <w:rsid w:val="00720CBF"/>
    <w:rsid w:val="00723D46"/>
    <w:rsid w:val="00725C97"/>
    <w:rsid w:val="00727A6A"/>
    <w:rsid w:val="00727CFE"/>
    <w:rsid w:val="00731CD5"/>
    <w:rsid w:val="007324A1"/>
    <w:rsid w:val="00733B99"/>
    <w:rsid w:val="00733E03"/>
    <w:rsid w:val="00737659"/>
    <w:rsid w:val="00737ED8"/>
    <w:rsid w:val="00746919"/>
    <w:rsid w:val="00750D01"/>
    <w:rsid w:val="007517B7"/>
    <w:rsid w:val="007613B6"/>
    <w:rsid w:val="007619EA"/>
    <w:rsid w:val="00761FC7"/>
    <w:rsid w:val="00763032"/>
    <w:rsid w:val="007634C0"/>
    <w:rsid w:val="00765154"/>
    <w:rsid w:val="0076727D"/>
    <w:rsid w:val="00767D75"/>
    <w:rsid w:val="00771345"/>
    <w:rsid w:val="0077274B"/>
    <w:rsid w:val="00774414"/>
    <w:rsid w:val="00774649"/>
    <w:rsid w:val="00776952"/>
    <w:rsid w:val="00781C80"/>
    <w:rsid w:val="00782598"/>
    <w:rsid w:val="0078288B"/>
    <w:rsid w:val="007828ED"/>
    <w:rsid w:val="0078755C"/>
    <w:rsid w:val="007875A6"/>
    <w:rsid w:val="00790AB5"/>
    <w:rsid w:val="00790DE8"/>
    <w:rsid w:val="00793563"/>
    <w:rsid w:val="00794229"/>
    <w:rsid w:val="00794465"/>
    <w:rsid w:val="00794886"/>
    <w:rsid w:val="00794F4F"/>
    <w:rsid w:val="007964DE"/>
    <w:rsid w:val="007976E4"/>
    <w:rsid w:val="00797C62"/>
    <w:rsid w:val="00797DAD"/>
    <w:rsid w:val="007A062A"/>
    <w:rsid w:val="007B053F"/>
    <w:rsid w:val="007B21B5"/>
    <w:rsid w:val="007B25A5"/>
    <w:rsid w:val="007B3955"/>
    <w:rsid w:val="007B4133"/>
    <w:rsid w:val="007B5CBC"/>
    <w:rsid w:val="007B75D1"/>
    <w:rsid w:val="007B7715"/>
    <w:rsid w:val="007C1903"/>
    <w:rsid w:val="007C1B65"/>
    <w:rsid w:val="007C3D93"/>
    <w:rsid w:val="007C52D0"/>
    <w:rsid w:val="007C6318"/>
    <w:rsid w:val="007C6B53"/>
    <w:rsid w:val="007D37FC"/>
    <w:rsid w:val="007D51AE"/>
    <w:rsid w:val="007E4098"/>
    <w:rsid w:val="007E5B17"/>
    <w:rsid w:val="007E6099"/>
    <w:rsid w:val="007F1490"/>
    <w:rsid w:val="007F2360"/>
    <w:rsid w:val="007F2677"/>
    <w:rsid w:val="007F2E9F"/>
    <w:rsid w:val="007F341D"/>
    <w:rsid w:val="007F3C01"/>
    <w:rsid w:val="007F5931"/>
    <w:rsid w:val="00802063"/>
    <w:rsid w:val="00802AE8"/>
    <w:rsid w:val="00803B50"/>
    <w:rsid w:val="00803BD3"/>
    <w:rsid w:val="00803F29"/>
    <w:rsid w:val="008046E3"/>
    <w:rsid w:val="00804A7D"/>
    <w:rsid w:val="00806956"/>
    <w:rsid w:val="0081142B"/>
    <w:rsid w:val="00811512"/>
    <w:rsid w:val="00813784"/>
    <w:rsid w:val="008138DA"/>
    <w:rsid w:val="00813E1E"/>
    <w:rsid w:val="00814095"/>
    <w:rsid w:val="008143E0"/>
    <w:rsid w:val="00816DFF"/>
    <w:rsid w:val="0081734A"/>
    <w:rsid w:val="00817B6C"/>
    <w:rsid w:val="008212B2"/>
    <w:rsid w:val="00827C78"/>
    <w:rsid w:val="00830220"/>
    <w:rsid w:val="00835FFF"/>
    <w:rsid w:val="0084012B"/>
    <w:rsid w:val="008411D9"/>
    <w:rsid w:val="00842295"/>
    <w:rsid w:val="0084261F"/>
    <w:rsid w:val="00842CD7"/>
    <w:rsid w:val="0084337D"/>
    <w:rsid w:val="00846C51"/>
    <w:rsid w:val="0085002C"/>
    <w:rsid w:val="00851569"/>
    <w:rsid w:val="00852105"/>
    <w:rsid w:val="008616E7"/>
    <w:rsid w:val="00862111"/>
    <w:rsid w:val="00864140"/>
    <w:rsid w:val="008656F7"/>
    <w:rsid w:val="00866BC5"/>
    <w:rsid w:val="00867432"/>
    <w:rsid w:val="0087032F"/>
    <w:rsid w:val="00872DDB"/>
    <w:rsid w:val="008742C0"/>
    <w:rsid w:val="0087501A"/>
    <w:rsid w:val="008761C9"/>
    <w:rsid w:val="00877A01"/>
    <w:rsid w:val="00880438"/>
    <w:rsid w:val="00881874"/>
    <w:rsid w:val="00881BF7"/>
    <w:rsid w:val="008829C6"/>
    <w:rsid w:val="008843CF"/>
    <w:rsid w:val="0088478E"/>
    <w:rsid w:val="0088487A"/>
    <w:rsid w:val="00884FF7"/>
    <w:rsid w:val="008855E5"/>
    <w:rsid w:val="008863F3"/>
    <w:rsid w:val="00887C4C"/>
    <w:rsid w:val="008901AB"/>
    <w:rsid w:val="00890976"/>
    <w:rsid w:val="008912CB"/>
    <w:rsid w:val="00892C7D"/>
    <w:rsid w:val="00892EDD"/>
    <w:rsid w:val="00893032"/>
    <w:rsid w:val="008940AE"/>
    <w:rsid w:val="008958BC"/>
    <w:rsid w:val="00897453"/>
    <w:rsid w:val="008A0C3A"/>
    <w:rsid w:val="008A194A"/>
    <w:rsid w:val="008A501A"/>
    <w:rsid w:val="008A7781"/>
    <w:rsid w:val="008A77C9"/>
    <w:rsid w:val="008B030F"/>
    <w:rsid w:val="008B056E"/>
    <w:rsid w:val="008B4B6E"/>
    <w:rsid w:val="008B53C5"/>
    <w:rsid w:val="008B6A2C"/>
    <w:rsid w:val="008B7402"/>
    <w:rsid w:val="008B78B9"/>
    <w:rsid w:val="008C0C72"/>
    <w:rsid w:val="008C243C"/>
    <w:rsid w:val="008C41B5"/>
    <w:rsid w:val="008C5321"/>
    <w:rsid w:val="008C5ABB"/>
    <w:rsid w:val="008C67B6"/>
    <w:rsid w:val="008C7A59"/>
    <w:rsid w:val="008C7B36"/>
    <w:rsid w:val="008C7EDB"/>
    <w:rsid w:val="008D0077"/>
    <w:rsid w:val="008D20B1"/>
    <w:rsid w:val="008D2314"/>
    <w:rsid w:val="008D2377"/>
    <w:rsid w:val="008D2759"/>
    <w:rsid w:val="008D4517"/>
    <w:rsid w:val="008D4AC3"/>
    <w:rsid w:val="008D7444"/>
    <w:rsid w:val="008E0148"/>
    <w:rsid w:val="008E0373"/>
    <w:rsid w:val="008E0C27"/>
    <w:rsid w:val="008E0E39"/>
    <w:rsid w:val="008E1691"/>
    <w:rsid w:val="008E3452"/>
    <w:rsid w:val="008E348D"/>
    <w:rsid w:val="008E45DC"/>
    <w:rsid w:val="008E55EB"/>
    <w:rsid w:val="008E67F2"/>
    <w:rsid w:val="008E7584"/>
    <w:rsid w:val="008E7B51"/>
    <w:rsid w:val="008F0564"/>
    <w:rsid w:val="008F2126"/>
    <w:rsid w:val="008F296E"/>
    <w:rsid w:val="008F4303"/>
    <w:rsid w:val="008F5A63"/>
    <w:rsid w:val="008F5CA6"/>
    <w:rsid w:val="008F63B9"/>
    <w:rsid w:val="008F7F4A"/>
    <w:rsid w:val="00900819"/>
    <w:rsid w:val="00901C45"/>
    <w:rsid w:val="0090398D"/>
    <w:rsid w:val="009057EF"/>
    <w:rsid w:val="00906245"/>
    <w:rsid w:val="00907F6A"/>
    <w:rsid w:val="009126F2"/>
    <w:rsid w:val="009142E3"/>
    <w:rsid w:val="0091490D"/>
    <w:rsid w:val="00914A09"/>
    <w:rsid w:val="00914C92"/>
    <w:rsid w:val="009174C4"/>
    <w:rsid w:val="00920A3A"/>
    <w:rsid w:val="009240A6"/>
    <w:rsid w:val="0092425F"/>
    <w:rsid w:val="00924F65"/>
    <w:rsid w:val="00927557"/>
    <w:rsid w:val="00931846"/>
    <w:rsid w:val="00931915"/>
    <w:rsid w:val="00931CD1"/>
    <w:rsid w:val="00932933"/>
    <w:rsid w:val="00936150"/>
    <w:rsid w:val="0094150F"/>
    <w:rsid w:val="00941DEF"/>
    <w:rsid w:val="00942224"/>
    <w:rsid w:val="00943D17"/>
    <w:rsid w:val="00944513"/>
    <w:rsid w:val="0094484F"/>
    <w:rsid w:val="00944B59"/>
    <w:rsid w:val="00946319"/>
    <w:rsid w:val="00950F88"/>
    <w:rsid w:val="0095279B"/>
    <w:rsid w:val="00953070"/>
    <w:rsid w:val="009530DF"/>
    <w:rsid w:val="00953B0E"/>
    <w:rsid w:val="00954F4A"/>
    <w:rsid w:val="0095511E"/>
    <w:rsid w:val="00955198"/>
    <w:rsid w:val="00956B36"/>
    <w:rsid w:val="0095764D"/>
    <w:rsid w:val="00962C1D"/>
    <w:rsid w:val="0096382E"/>
    <w:rsid w:val="00964171"/>
    <w:rsid w:val="00965280"/>
    <w:rsid w:val="009670D7"/>
    <w:rsid w:val="00967774"/>
    <w:rsid w:val="0097031C"/>
    <w:rsid w:val="009703D3"/>
    <w:rsid w:val="009705B6"/>
    <w:rsid w:val="00973574"/>
    <w:rsid w:val="009742AC"/>
    <w:rsid w:val="00974A65"/>
    <w:rsid w:val="009771D2"/>
    <w:rsid w:val="00981390"/>
    <w:rsid w:val="00981EF7"/>
    <w:rsid w:val="009830F2"/>
    <w:rsid w:val="009837B9"/>
    <w:rsid w:val="00983BC1"/>
    <w:rsid w:val="009867CF"/>
    <w:rsid w:val="00987061"/>
    <w:rsid w:val="009874FD"/>
    <w:rsid w:val="00987F84"/>
    <w:rsid w:val="009901CF"/>
    <w:rsid w:val="00990767"/>
    <w:rsid w:val="00993AEC"/>
    <w:rsid w:val="009964CC"/>
    <w:rsid w:val="00996840"/>
    <w:rsid w:val="009A07CA"/>
    <w:rsid w:val="009A20EA"/>
    <w:rsid w:val="009A2434"/>
    <w:rsid w:val="009A26A1"/>
    <w:rsid w:val="009A41B9"/>
    <w:rsid w:val="009A474A"/>
    <w:rsid w:val="009A63B7"/>
    <w:rsid w:val="009A6B9B"/>
    <w:rsid w:val="009A75C3"/>
    <w:rsid w:val="009B0D4D"/>
    <w:rsid w:val="009B1D69"/>
    <w:rsid w:val="009B2489"/>
    <w:rsid w:val="009B6CEE"/>
    <w:rsid w:val="009B72E7"/>
    <w:rsid w:val="009B7357"/>
    <w:rsid w:val="009B77A3"/>
    <w:rsid w:val="009C0149"/>
    <w:rsid w:val="009C1916"/>
    <w:rsid w:val="009C38BB"/>
    <w:rsid w:val="009C4630"/>
    <w:rsid w:val="009C5D73"/>
    <w:rsid w:val="009C5DA8"/>
    <w:rsid w:val="009C668F"/>
    <w:rsid w:val="009D081B"/>
    <w:rsid w:val="009D27D5"/>
    <w:rsid w:val="009D522F"/>
    <w:rsid w:val="009D5F6D"/>
    <w:rsid w:val="009E1CA2"/>
    <w:rsid w:val="009E2D38"/>
    <w:rsid w:val="009E3E1B"/>
    <w:rsid w:val="009E5CB6"/>
    <w:rsid w:val="009E61EF"/>
    <w:rsid w:val="009E7F1A"/>
    <w:rsid w:val="009F1076"/>
    <w:rsid w:val="009F334C"/>
    <w:rsid w:val="009F3BBF"/>
    <w:rsid w:val="009F4338"/>
    <w:rsid w:val="009F580F"/>
    <w:rsid w:val="009F703C"/>
    <w:rsid w:val="00A007C3"/>
    <w:rsid w:val="00A0286B"/>
    <w:rsid w:val="00A02F27"/>
    <w:rsid w:val="00A0332B"/>
    <w:rsid w:val="00A04F8E"/>
    <w:rsid w:val="00A05859"/>
    <w:rsid w:val="00A05C99"/>
    <w:rsid w:val="00A07F15"/>
    <w:rsid w:val="00A126B4"/>
    <w:rsid w:val="00A15454"/>
    <w:rsid w:val="00A1718A"/>
    <w:rsid w:val="00A17761"/>
    <w:rsid w:val="00A17A7B"/>
    <w:rsid w:val="00A20D33"/>
    <w:rsid w:val="00A20D3E"/>
    <w:rsid w:val="00A220CA"/>
    <w:rsid w:val="00A22443"/>
    <w:rsid w:val="00A22B05"/>
    <w:rsid w:val="00A2480F"/>
    <w:rsid w:val="00A257AE"/>
    <w:rsid w:val="00A2797F"/>
    <w:rsid w:val="00A31102"/>
    <w:rsid w:val="00A34E81"/>
    <w:rsid w:val="00A35984"/>
    <w:rsid w:val="00A4061F"/>
    <w:rsid w:val="00A430E7"/>
    <w:rsid w:val="00A43188"/>
    <w:rsid w:val="00A45098"/>
    <w:rsid w:val="00A45D9E"/>
    <w:rsid w:val="00A51239"/>
    <w:rsid w:val="00A52630"/>
    <w:rsid w:val="00A53238"/>
    <w:rsid w:val="00A5604A"/>
    <w:rsid w:val="00A5609D"/>
    <w:rsid w:val="00A5745C"/>
    <w:rsid w:val="00A57E8B"/>
    <w:rsid w:val="00A60423"/>
    <w:rsid w:val="00A606C7"/>
    <w:rsid w:val="00A63329"/>
    <w:rsid w:val="00A64525"/>
    <w:rsid w:val="00A65B27"/>
    <w:rsid w:val="00A65DFF"/>
    <w:rsid w:val="00A66696"/>
    <w:rsid w:val="00A72868"/>
    <w:rsid w:val="00A75780"/>
    <w:rsid w:val="00A759F9"/>
    <w:rsid w:val="00A7622B"/>
    <w:rsid w:val="00A80FFB"/>
    <w:rsid w:val="00A81505"/>
    <w:rsid w:val="00A83B84"/>
    <w:rsid w:val="00A83C99"/>
    <w:rsid w:val="00A84781"/>
    <w:rsid w:val="00A86C9E"/>
    <w:rsid w:val="00A87A67"/>
    <w:rsid w:val="00A87DCE"/>
    <w:rsid w:val="00A9189D"/>
    <w:rsid w:val="00A92A0D"/>
    <w:rsid w:val="00A935F9"/>
    <w:rsid w:val="00A93BA7"/>
    <w:rsid w:val="00A95BF7"/>
    <w:rsid w:val="00A96654"/>
    <w:rsid w:val="00A96E08"/>
    <w:rsid w:val="00A971FF"/>
    <w:rsid w:val="00A97381"/>
    <w:rsid w:val="00A979CC"/>
    <w:rsid w:val="00A97E5B"/>
    <w:rsid w:val="00AA0BBF"/>
    <w:rsid w:val="00AA3F1F"/>
    <w:rsid w:val="00AA409D"/>
    <w:rsid w:val="00AA59A8"/>
    <w:rsid w:val="00AA625B"/>
    <w:rsid w:val="00AB0313"/>
    <w:rsid w:val="00AB058D"/>
    <w:rsid w:val="00AB56BE"/>
    <w:rsid w:val="00AB6708"/>
    <w:rsid w:val="00AB776B"/>
    <w:rsid w:val="00AC07A3"/>
    <w:rsid w:val="00AC0EA1"/>
    <w:rsid w:val="00AC2DE1"/>
    <w:rsid w:val="00AC2E73"/>
    <w:rsid w:val="00AC4B8A"/>
    <w:rsid w:val="00AC512F"/>
    <w:rsid w:val="00AC5A8C"/>
    <w:rsid w:val="00AC5B70"/>
    <w:rsid w:val="00AC6F25"/>
    <w:rsid w:val="00AC716C"/>
    <w:rsid w:val="00AD5F1C"/>
    <w:rsid w:val="00AD5FF1"/>
    <w:rsid w:val="00AD6815"/>
    <w:rsid w:val="00AD7C99"/>
    <w:rsid w:val="00AE1F7C"/>
    <w:rsid w:val="00AE2C5E"/>
    <w:rsid w:val="00AE44F3"/>
    <w:rsid w:val="00AE50CF"/>
    <w:rsid w:val="00AE589D"/>
    <w:rsid w:val="00AE6395"/>
    <w:rsid w:val="00AE6C2C"/>
    <w:rsid w:val="00AF373A"/>
    <w:rsid w:val="00AF596E"/>
    <w:rsid w:val="00AF6349"/>
    <w:rsid w:val="00AF71DF"/>
    <w:rsid w:val="00B013C7"/>
    <w:rsid w:val="00B016E1"/>
    <w:rsid w:val="00B01A11"/>
    <w:rsid w:val="00B046F7"/>
    <w:rsid w:val="00B048DE"/>
    <w:rsid w:val="00B05862"/>
    <w:rsid w:val="00B06473"/>
    <w:rsid w:val="00B07657"/>
    <w:rsid w:val="00B07A41"/>
    <w:rsid w:val="00B1131C"/>
    <w:rsid w:val="00B14745"/>
    <w:rsid w:val="00B158D2"/>
    <w:rsid w:val="00B15BCD"/>
    <w:rsid w:val="00B21D6E"/>
    <w:rsid w:val="00B21ECC"/>
    <w:rsid w:val="00B229D7"/>
    <w:rsid w:val="00B2344D"/>
    <w:rsid w:val="00B2381F"/>
    <w:rsid w:val="00B243E4"/>
    <w:rsid w:val="00B26C07"/>
    <w:rsid w:val="00B26E5D"/>
    <w:rsid w:val="00B26FFD"/>
    <w:rsid w:val="00B2721E"/>
    <w:rsid w:val="00B30582"/>
    <w:rsid w:val="00B31DA2"/>
    <w:rsid w:val="00B33CEA"/>
    <w:rsid w:val="00B35371"/>
    <w:rsid w:val="00B35A16"/>
    <w:rsid w:val="00B364BC"/>
    <w:rsid w:val="00B3674A"/>
    <w:rsid w:val="00B3765E"/>
    <w:rsid w:val="00B37DA0"/>
    <w:rsid w:val="00B419C8"/>
    <w:rsid w:val="00B42693"/>
    <w:rsid w:val="00B42F91"/>
    <w:rsid w:val="00B44F26"/>
    <w:rsid w:val="00B526EA"/>
    <w:rsid w:val="00B52AEB"/>
    <w:rsid w:val="00B54522"/>
    <w:rsid w:val="00B546E7"/>
    <w:rsid w:val="00B54744"/>
    <w:rsid w:val="00B54CE3"/>
    <w:rsid w:val="00B5537E"/>
    <w:rsid w:val="00B562CD"/>
    <w:rsid w:val="00B56AE5"/>
    <w:rsid w:val="00B57B6B"/>
    <w:rsid w:val="00B6002C"/>
    <w:rsid w:val="00B607DB"/>
    <w:rsid w:val="00B6093B"/>
    <w:rsid w:val="00B62228"/>
    <w:rsid w:val="00B636DC"/>
    <w:rsid w:val="00B6713B"/>
    <w:rsid w:val="00B6766B"/>
    <w:rsid w:val="00B71396"/>
    <w:rsid w:val="00B71FA5"/>
    <w:rsid w:val="00B77D9D"/>
    <w:rsid w:val="00B77E71"/>
    <w:rsid w:val="00B807B1"/>
    <w:rsid w:val="00B82624"/>
    <w:rsid w:val="00B82E29"/>
    <w:rsid w:val="00B8665B"/>
    <w:rsid w:val="00B86A36"/>
    <w:rsid w:val="00B917E6"/>
    <w:rsid w:val="00B91EF5"/>
    <w:rsid w:val="00B9219B"/>
    <w:rsid w:val="00B933C6"/>
    <w:rsid w:val="00B94783"/>
    <w:rsid w:val="00B94CB4"/>
    <w:rsid w:val="00B952A1"/>
    <w:rsid w:val="00B95433"/>
    <w:rsid w:val="00B974EC"/>
    <w:rsid w:val="00BA15AB"/>
    <w:rsid w:val="00BA16EC"/>
    <w:rsid w:val="00BA184A"/>
    <w:rsid w:val="00BA2FEB"/>
    <w:rsid w:val="00BA3A7D"/>
    <w:rsid w:val="00BA5E74"/>
    <w:rsid w:val="00BA5F6E"/>
    <w:rsid w:val="00BA6263"/>
    <w:rsid w:val="00BA6BCD"/>
    <w:rsid w:val="00BA7031"/>
    <w:rsid w:val="00BA7A70"/>
    <w:rsid w:val="00BB14C8"/>
    <w:rsid w:val="00BB158B"/>
    <w:rsid w:val="00BB5C43"/>
    <w:rsid w:val="00BC112F"/>
    <w:rsid w:val="00BC254E"/>
    <w:rsid w:val="00BC2D36"/>
    <w:rsid w:val="00BC3173"/>
    <w:rsid w:val="00BC3C27"/>
    <w:rsid w:val="00BC3E20"/>
    <w:rsid w:val="00BC3EC6"/>
    <w:rsid w:val="00BC4188"/>
    <w:rsid w:val="00BC52EE"/>
    <w:rsid w:val="00BC5422"/>
    <w:rsid w:val="00BC682C"/>
    <w:rsid w:val="00BC7424"/>
    <w:rsid w:val="00BC7F85"/>
    <w:rsid w:val="00BD04CC"/>
    <w:rsid w:val="00BD3271"/>
    <w:rsid w:val="00BD410E"/>
    <w:rsid w:val="00BD4430"/>
    <w:rsid w:val="00BD6146"/>
    <w:rsid w:val="00BD6B74"/>
    <w:rsid w:val="00BE0CCD"/>
    <w:rsid w:val="00BE0F66"/>
    <w:rsid w:val="00BE119F"/>
    <w:rsid w:val="00BE4021"/>
    <w:rsid w:val="00BE4328"/>
    <w:rsid w:val="00BE5E55"/>
    <w:rsid w:val="00BE60EB"/>
    <w:rsid w:val="00BE63AC"/>
    <w:rsid w:val="00BE6C3D"/>
    <w:rsid w:val="00BE7D86"/>
    <w:rsid w:val="00BF18E9"/>
    <w:rsid w:val="00BF200C"/>
    <w:rsid w:val="00BF2A15"/>
    <w:rsid w:val="00BF6028"/>
    <w:rsid w:val="00BF6871"/>
    <w:rsid w:val="00BF7DB2"/>
    <w:rsid w:val="00C00D79"/>
    <w:rsid w:val="00C0202B"/>
    <w:rsid w:val="00C0251C"/>
    <w:rsid w:val="00C031BC"/>
    <w:rsid w:val="00C034E9"/>
    <w:rsid w:val="00C04034"/>
    <w:rsid w:val="00C04E84"/>
    <w:rsid w:val="00C05E04"/>
    <w:rsid w:val="00C06254"/>
    <w:rsid w:val="00C067DC"/>
    <w:rsid w:val="00C0717B"/>
    <w:rsid w:val="00C079E7"/>
    <w:rsid w:val="00C07DBF"/>
    <w:rsid w:val="00C10E4B"/>
    <w:rsid w:val="00C11807"/>
    <w:rsid w:val="00C139A2"/>
    <w:rsid w:val="00C13B31"/>
    <w:rsid w:val="00C155D8"/>
    <w:rsid w:val="00C161CC"/>
    <w:rsid w:val="00C16271"/>
    <w:rsid w:val="00C16A97"/>
    <w:rsid w:val="00C16B41"/>
    <w:rsid w:val="00C17551"/>
    <w:rsid w:val="00C20965"/>
    <w:rsid w:val="00C20A03"/>
    <w:rsid w:val="00C20A17"/>
    <w:rsid w:val="00C21282"/>
    <w:rsid w:val="00C21C8D"/>
    <w:rsid w:val="00C21D0F"/>
    <w:rsid w:val="00C22881"/>
    <w:rsid w:val="00C237D7"/>
    <w:rsid w:val="00C23F9F"/>
    <w:rsid w:val="00C249C1"/>
    <w:rsid w:val="00C308BD"/>
    <w:rsid w:val="00C30A4B"/>
    <w:rsid w:val="00C30A6E"/>
    <w:rsid w:val="00C30A90"/>
    <w:rsid w:val="00C31482"/>
    <w:rsid w:val="00C3292F"/>
    <w:rsid w:val="00C344B2"/>
    <w:rsid w:val="00C34CBF"/>
    <w:rsid w:val="00C35534"/>
    <w:rsid w:val="00C408AD"/>
    <w:rsid w:val="00C40CEE"/>
    <w:rsid w:val="00C424FA"/>
    <w:rsid w:val="00C44B12"/>
    <w:rsid w:val="00C44E43"/>
    <w:rsid w:val="00C520B8"/>
    <w:rsid w:val="00C539ED"/>
    <w:rsid w:val="00C547D3"/>
    <w:rsid w:val="00C55D40"/>
    <w:rsid w:val="00C565E5"/>
    <w:rsid w:val="00C60164"/>
    <w:rsid w:val="00C60452"/>
    <w:rsid w:val="00C606BD"/>
    <w:rsid w:val="00C61D26"/>
    <w:rsid w:val="00C63ECE"/>
    <w:rsid w:val="00C6428C"/>
    <w:rsid w:val="00C64DE9"/>
    <w:rsid w:val="00C64E5C"/>
    <w:rsid w:val="00C67B57"/>
    <w:rsid w:val="00C67D41"/>
    <w:rsid w:val="00C70125"/>
    <w:rsid w:val="00C70C95"/>
    <w:rsid w:val="00C71C87"/>
    <w:rsid w:val="00C73512"/>
    <w:rsid w:val="00C749C7"/>
    <w:rsid w:val="00C74AA1"/>
    <w:rsid w:val="00C77ACF"/>
    <w:rsid w:val="00C816A5"/>
    <w:rsid w:val="00C82B9E"/>
    <w:rsid w:val="00C830DF"/>
    <w:rsid w:val="00C851BB"/>
    <w:rsid w:val="00C8537D"/>
    <w:rsid w:val="00C85DF4"/>
    <w:rsid w:val="00C862D0"/>
    <w:rsid w:val="00C87AAF"/>
    <w:rsid w:val="00C905A7"/>
    <w:rsid w:val="00C90622"/>
    <w:rsid w:val="00C90ECE"/>
    <w:rsid w:val="00C91C4D"/>
    <w:rsid w:val="00C94A91"/>
    <w:rsid w:val="00C957FA"/>
    <w:rsid w:val="00C95E7E"/>
    <w:rsid w:val="00C969A2"/>
    <w:rsid w:val="00C97746"/>
    <w:rsid w:val="00CA2E99"/>
    <w:rsid w:val="00CA31A2"/>
    <w:rsid w:val="00CA32CC"/>
    <w:rsid w:val="00CA6EC0"/>
    <w:rsid w:val="00CB11C0"/>
    <w:rsid w:val="00CB14C0"/>
    <w:rsid w:val="00CB286F"/>
    <w:rsid w:val="00CB2C66"/>
    <w:rsid w:val="00CB3924"/>
    <w:rsid w:val="00CB3A25"/>
    <w:rsid w:val="00CB43B9"/>
    <w:rsid w:val="00CB4B50"/>
    <w:rsid w:val="00CB53F5"/>
    <w:rsid w:val="00CC02C7"/>
    <w:rsid w:val="00CC1518"/>
    <w:rsid w:val="00CC1914"/>
    <w:rsid w:val="00CC234B"/>
    <w:rsid w:val="00CC28E0"/>
    <w:rsid w:val="00CC2F45"/>
    <w:rsid w:val="00CC3E0E"/>
    <w:rsid w:val="00CC4491"/>
    <w:rsid w:val="00CC53BB"/>
    <w:rsid w:val="00CC5931"/>
    <w:rsid w:val="00CC5E28"/>
    <w:rsid w:val="00CC6B9D"/>
    <w:rsid w:val="00CC71E9"/>
    <w:rsid w:val="00CC7D23"/>
    <w:rsid w:val="00CD18CB"/>
    <w:rsid w:val="00CD1B17"/>
    <w:rsid w:val="00CD2213"/>
    <w:rsid w:val="00CD3900"/>
    <w:rsid w:val="00CE29D7"/>
    <w:rsid w:val="00CF0E83"/>
    <w:rsid w:val="00CF1319"/>
    <w:rsid w:val="00CF1775"/>
    <w:rsid w:val="00CF178A"/>
    <w:rsid w:val="00CF1A08"/>
    <w:rsid w:val="00CF30BE"/>
    <w:rsid w:val="00CF30F9"/>
    <w:rsid w:val="00CF3DF3"/>
    <w:rsid w:val="00CF3E95"/>
    <w:rsid w:val="00CF4013"/>
    <w:rsid w:val="00CF448E"/>
    <w:rsid w:val="00CF66FE"/>
    <w:rsid w:val="00D00136"/>
    <w:rsid w:val="00D0014F"/>
    <w:rsid w:val="00D007D0"/>
    <w:rsid w:val="00D01746"/>
    <w:rsid w:val="00D01C5A"/>
    <w:rsid w:val="00D01C7C"/>
    <w:rsid w:val="00D0391F"/>
    <w:rsid w:val="00D06A7E"/>
    <w:rsid w:val="00D07391"/>
    <w:rsid w:val="00D100C1"/>
    <w:rsid w:val="00D113ED"/>
    <w:rsid w:val="00D15095"/>
    <w:rsid w:val="00D15E44"/>
    <w:rsid w:val="00D17D85"/>
    <w:rsid w:val="00D226FD"/>
    <w:rsid w:val="00D2453A"/>
    <w:rsid w:val="00D24577"/>
    <w:rsid w:val="00D24CD9"/>
    <w:rsid w:val="00D251CE"/>
    <w:rsid w:val="00D25804"/>
    <w:rsid w:val="00D2598A"/>
    <w:rsid w:val="00D271F1"/>
    <w:rsid w:val="00D279CC"/>
    <w:rsid w:val="00D27DE4"/>
    <w:rsid w:val="00D307AF"/>
    <w:rsid w:val="00D320B6"/>
    <w:rsid w:val="00D320FA"/>
    <w:rsid w:val="00D33E20"/>
    <w:rsid w:val="00D3536F"/>
    <w:rsid w:val="00D41173"/>
    <w:rsid w:val="00D428AA"/>
    <w:rsid w:val="00D441E2"/>
    <w:rsid w:val="00D44AD9"/>
    <w:rsid w:val="00D44F60"/>
    <w:rsid w:val="00D455C0"/>
    <w:rsid w:val="00D46532"/>
    <w:rsid w:val="00D47664"/>
    <w:rsid w:val="00D47E5A"/>
    <w:rsid w:val="00D5296B"/>
    <w:rsid w:val="00D54828"/>
    <w:rsid w:val="00D54E39"/>
    <w:rsid w:val="00D55ACC"/>
    <w:rsid w:val="00D55B27"/>
    <w:rsid w:val="00D607F3"/>
    <w:rsid w:val="00D637BE"/>
    <w:rsid w:val="00D64E6C"/>
    <w:rsid w:val="00D672F9"/>
    <w:rsid w:val="00D730A6"/>
    <w:rsid w:val="00D73CD0"/>
    <w:rsid w:val="00D7510C"/>
    <w:rsid w:val="00D766C5"/>
    <w:rsid w:val="00D76F8B"/>
    <w:rsid w:val="00D77D89"/>
    <w:rsid w:val="00D83AA7"/>
    <w:rsid w:val="00D853FD"/>
    <w:rsid w:val="00D86A48"/>
    <w:rsid w:val="00D918DD"/>
    <w:rsid w:val="00D919BB"/>
    <w:rsid w:val="00D91D74"/>
    <w:rsid w:val="00D93290"/>
    <w:rsid w:val="00D9442B"/>
    <w:rsid w:val="00D94852"/>
    <w:rsid w:val="00DA0AB2"/>
    <w:rsid w:val="00DA0ED8"/>
    <w:rsid w:val="00DA1B79"/>
    <w:rsid w:val="00DA2102"/>
    <w:rsid w:val="00DA2C59"/>
    <w:rsid w:val="00DA3748"/>
    <w:rsid w:val="00DA479C"/>
    <w:rsid w:val="00DA499A"/>
    <w:rsid w:val="00DA4A52"/>
    <w:rsid w:val="00DA6ED2"/>
    <w:rsid w:val="00DA7049"/>
    <w:rsid w:val="00DA70A1"/>
    <w:rsid w:val="00DA7737"/>
    <w:rsid w:val="00DA7BE9"/>
    <w:rsid w:val="00DB033C"/>
    <w:rsid w:val="00DB04E0"/>
    <w:rsid w:val="00DB0CC6"/>
    <w:rsid w:val="00DB1170"/>
    <w:rsid w:val="00DB1DB0"/>
    <w:rsid w:val="00DB2224"/>
    <w:rsid w:val="00DB26E1"/>
    <w:rsid w:val="00DB2A6E"/>
    <w:rsid w:val="00DB3A3B"/>
    <w:rsid w:val="00DB667C"/>
    <w:rsid w:val="00DB695C"/>
    <w:rsid w:val="00DB7A9F"/>
    <w:rsid w:val="00DC106D"/>
    <w:rsid w:val="00DC1079"/>
    <w:rsid w:val="00DC3348"/>
    <w:rsid w:val="00DC58C4"/>
    <w:rsid w:val="00DC5FC9"/>
    <w:rsid w:val="00DC692E"/>
    <w:rsid w:val="00DD0C91"/>
    <w:rsid w:val="00DD19EB"/>
    <w:rsid w:val="00DD3270"/>
    <w:rsid w:val="00DD354A"/>
    <w:rsid w:val="00DD4A06"/>
    <w:rsid w:val="00DD6B37"/>
    <w:rsid w:val="00DD7117"/>
    <w:rsid w:val="00DD7B79"/>
    <w:rsid w:val="00DE0C17"/>
    <w:rsid w:val="00DE1B9F"/>
    <w:rsid w:val="00DE1C8C"/>
    <w:rsid w:val="00DE2480"/>
    <w:rsid w:val="00DE2491"/>
    <w:rsid w:val="00DE2858"/>
    <w:rsid w:val="00DE546E"/>
    <w:rsid w:val="00DE565C"/>
    <w:rsid w:val="00DE5E95"/>
    <w:rsid w:val="00DE6791"/>
    <w:rsid w:val="00DE7105"/>
    <w:rsid w:val="00DF07A2"/>
    <w:rsid w:val="00DF4A76"/>
    <w:rsid w:val="00DF533E"/>
    <w:rsid w:val="00DF70AF"/>
    <w:rsid w:val="00DF7E4D"/>
    <w:rsid w:val="00E002C1"/>
    <w:rsid w:val="00E010CA"/>
    <w:rsid w:val="00E01411"/>
    <w:rsid w:val="00E01C84"/>
    <w:rsid w:val="00E03081"/>
    <w:rsid w:val="00E03D91"/>
    <w:rsid w:val="00E04FCE"/>
    <w:rsid w:val="00E06358"/>
    <w:rsid w:val="00E07431"/>
    <w:rsid w:val="00E11414"/>
    <w:rsid w:val="00E12706"/>
    <w:rsid w:val="00E12C23"/>
    <w:rsid w:val="00E1313D"/>
    <w:rsid w:val="00E1509C"/>
    <w:rsid w:val="00E23F25"/>
    <w:rsid w:val="00E24490"/>
    <w:rsid w:val="00E24F39"/>
    <w:rsid w:val="00E25204"/>
    <w:rsid w:val="00E27042"/>
    <w:rsid w:val="00E27CDF"/>
    <w:rsid w:val="00E3070B"/>
    <w:rsid w:val="00E327CA"/>
    <w:rsid w:val="00E362A7"/>
    <w:rsid w:val="00E37799"/>
    <w:rsid w:val="00E411B0"/>
    <w:rsid w:val="00E417BE"/>
    <w:rsid w:val="00E42B3D"/>
    <w:rsid w:val="00E42D4C"/>
    <w:rsid w:val="00E4682E"/>
    <w:rsid w:val="00E47E86"/>
    <w:rsid w:val="00E518CD"/>
    <w:rsid w:val="00E51EFA"/>
    <w:rsid w:val="00E522B0"/>
    <w:rsid w:val="00E54AD3"/>
    <w:rsid w:val="00E55694"/>
    <w:rsid w:val="00E56338"/>
    <w:rsid w:val="00E5733E"/>
    <w:rsid w:val="00E57D21"/>
    <w:rsid w:val="00E60102"/>
    <w:rsid w:val="00E6077D"/>
    <w:rsid w:val="00E60ADC"/>
    <w:rsid w:val="00E61CC7"/>
    <w:rsid w:val="00E6462B"/>
    <w:rsid w:val="00E6516C"/>
    <w:rsid w:val="00E66B70"/>
    <w:rsid w:val="00E6776B"/>
    <w:rsid w:val="00E67CFF"/>
    <w:rsid w:val="00E71EAC"/>
    <w:rsid w:val="00E72425"/>
    <w:rsid w:val="00E724C9"/>
    <w:rsid w:val="00E747CD"/>
    <w:rsid w:val="00E76CE4"/>
    <w:rsid w:val="00E773D3"/>
    <w:rsid w:val="00E81A8B"/>
    <w:rsid w:val="00E829C7"/>
    <w:rsid w:val="00E84682"/>
    <w:rsid w:val="00E84933"/>
    <w:rsid w:val="00E85DE7"/>
    <w:rsid w:val="00E8734F"/>
    <w:rsid w:val="00E90986"/>
    <w:rsid w:val="00E92D17"/>
    <w:rsid w:val="00E92E40"/>
    <w:rsid w:val="00E93014"/>
    <w:rsid w:val="00E93934"/>
    <w:rsid w:val="00E9546E"/>
    <w:rsid w:val="00E959DE"/>
    <w:rsid w:val="00EA28EF"/>
    <w:rsid w:val="00EA29F2"/>
    <w:rsid w:val="00EA3805"/>
    <w:rsid w:val="00EA6C97"/>
    <w:rsid w:val="00EA77EF"/>
    <w:rsid w:val="00EA7DD8"/>
    <w:rsid w:val="00EB00C2"/>
    <w:rsid w:val="00EB0424"/>
    <w:rsid w:val="00EB35CC"/>
    <w:rsid w:val="00EC0A8B"/>
    <w:rsid w:val="00EC1467"/>
    <w:rsid w:val="00EC566B"/>
    <w:rsid w:val="00EC7C85"/>
    <w:rsid w:val="00EC7F7A"/>
    <w:rsid w:val="00ED1D37"/>
    <w:rsid w:val="00ED241B"/>
    <w:rsid w:val="00ED29CB"/>
    <w:rsid w:val="00ED2FC3"/>
    <w:rsid w:val="00ED48AD"/>
    <w:rsid w:val="00ED4BAF"/>
    <w:rsid w:val="00ED63C4"/>
    <w:rsid w:val="00ED67D0"/>
    <w:rsid w:val="00EE14E7"/>
    <w:rsid w:val="00EE30BD"/>
    <w:rsid w:val="00EE37F4"/>
    <w:rsid w:val="00EE426B"/>
    <w:rsid w:val="00EE4FF5"/>
    <w:rsid w:val="00EE56D0"/>
    <w:rsid w:val="00EE58F5"/>
    <w:rsid w:val="00EE594C"/>
    <w:rsid w:val="00EF0594"/>
    <w:rsid w:val="00EF1161"/>
    <w:rsid w:val="00EF1249"/>
    <w:rsid w:val="00EF17DF"/>
    <w:rsid w:val="00EF1F1A"/>
    <w:rsid w:val="00EF2F66"/>
    <w:rsid w:val="00EF539D"/>
    <w:rsid w:val="00F001E5"/>
    <w:rsid w:val="00F011C6"/>
    <w:rsid w:val="00F01513"/>
    <w:rsid w:val="00F01E54"/>
    <w:rsid w:val="00F027E9"/>
    <w:rsid w:val="00F05AB0"/>
    <w:rsid w:val="00F0684B"/>
    <w:rsid w:val="00F06AD7"/>
    <w:rsid w:val="00F07233"/>
    <w:rsid w:val="00F07B1E"/>
    <w:rsid w:val="00F101FE"/>
    <w:rsid w:val="00F10283"/>
    <w:rsid w:val="00F10ACC"/>
    <w:rsid w:val="00F11523"/>
    <w:rsid w:val="00F11E2D"/>
    <w:rsid w:val="00F14583"/>
    <w:rsid w:val="00F17D63"/>
    <w:rsid w:val="00F202D6"/>
    <w:rsid w:val="00F21455"/>
    <w:rsid w:val="00F220F8"/>
    <w:rsid w:val="00F229C6"/>
    <w:rsid w:val="00F23A96"/>
    <w:rsid w:val="00F248D3"/>
    <w:rsid w:val="00F25910"/>
    <w:rsid w:val="00F27131"/>
    <w:rsid w:val="00F27EAA"/>
    <w:rsid w:val="00F304B6"/>
    <w:rsid w:val="00F30A24"/>
    <w:rsid w:val="00F30C7D"/>
    <w:rsid w:val="00F30EE7"/>
    <w:rsid w:val="00F33259"/>
    <w:rsid w:val="00F34F20"/>
    <w:rsid w:val="00F37CF3"/>
    <w:rsid w:val="00F37DEC"/>
    <w:rsid w:val="00F40C3E"/>
    <w:rsid w:val="00F413AF"/>
    <w:rsid w:val="00F41617"/>
    <w:rsid w:val="00F41CFA"/>
    <w:rsid w:val="00F429F7"/>
    <w:rsid w:val="00F4447B"/>
    <w:rsid w:val="00F447EA"/>
    <w:rsid w:val="00F465A0"/>
    <w:rsid w:val="00F47446"/>
    <w:rsid w:val="00F50255"/>
    <w:rsid w:val="00F51654"/>
    <w:rsid w:val="00F521D7"/>
    <w:rsid w:val="00F52827"/>
    <w:rsid w:val="00F52AEB"/>
    <w:rsid w:val="00F540DD"/>
    <w:rsid w:val="00F543D6"/>
    <w:rsid w:val="00F554E1"/>
    <w:rsid w:val="00F57AB3"/>
    <w:rsid w:val="00F611D7"/>
    <w:rsid w:val="00F614EE"/>
    <w:rsid w:val="00F62945"/>
    <w:rsid w:val="00F63174"/>
    <w:rsid w:val="00F6354D"/>
    <w:rsid w:val="00F6485C"/>
    <w:rsid w:val="00F6529C"/>
    <w:rsid w:val="00F6631B"/>
    <w:rsid w:val="00F67681"/>
    <w:rsid w:val="00F7131B"/>
    <w:rsid w:val="00F71C5F"/>
    <w:rsid w:val="00F72FEF"/>
    <w:rsid w:val="00F74309"/>
    <w:rsid w:val="00F745FB"/>
    <w:rsid w:val="00F749D5"/>
    <w:rsid w:val="00F7751F"/>
    <w:rsid w:val="00F807EF"/>
    <w:rsid w:val="00F80884"/>
    <w:rsid w:val="00F820BA"/>
    <w:rsid w:val="00F82A5F"/>
    <w:rsid w:val="00F851FC"/>
    <w:rsid w:val="00F902A3"/>
    <w:rsid w:val="00F902B8"/>
    <w:rsid w:val="00F91114"/>
    <w:rsid w:val="00F9290B"/>
    <w:rsid w:val="00F9597D"/>
    <w:rsid w:val="00F971B7"/>
    <w:rsid w:val="00FA0170"/>
    <w:rsid w:val="00FA08E2"/>
    <w:rsid w:val="00FA0902"/>
    <w:rsid w:val="00FA37E2"/>
    <w:rsid w:val="00FA383A"/>
    <w:rsid w:val="00FA3D2D"/>
    <w:rsid w:val="00FA459A"/>
    <w:rsid w:val="00FA60E8"/>
    <w:rsid w:val="00FA7C32"/>
    <w:rsid w:val="00FB18E4"/>
    <w:rsid w:val="00FB1CCC"/>
    <w:rsid w:val="00FB1D77"/>
    <w:rsid w:val="00FB27A2"/>
    <w:rsid w:val="00FB42D4"/>
    <w:rsid w:val="00FB4B73"/>
    <w:rsid w:val="00FC044E"/>
    <w:rsid w:val="00FC467E"/>
    <w:rsid w:val="00FC4AC2"/>
    <w:rsid w:val="00FC5715"/>
    <w:rsid w:val="00FC692C"/>
    <w:rsid w:val="00FD0B4E"/>
    <w:rsid w:val="00FD174F"/>
    <w:rsid w:val="00FD1F28"/>
    <w:rsid w:val="00FD4D29"/>
    <w:rsid w:val="00FD6F49"/>
    <w:rsid w:val="00FD7910"/>
    <w:rsid w:val="00FE10CF"/>
    <w:rsid w:val="00FE3267"/>
    <w:rsid w:val="00FE3C16"/>
    <w:rsid w:val="00FE47D6"/>
    <w:rsid w:val="00FE5756"/>
    <w:rsid w:val="00FE5CC6"/>
    <w:rsid w:val="00FF151F"/>
    <w:rsid w:val="00FF6DF0"/>
    <w:rsid w:val="00FF7D00"/>
    <w:rsid w:val="05670C51"/>
    <w:rsid w:val="09C069A7"/>
    <w:rsid w:val="0C852471"/>
    <w:rsid w:val="12A87402"/>
    <w:rsid w:val="166FC41E"/>
    <w:rsid w:val="2CE5281D"/>
    <w:rsid w:val="2F398983"/>
    <w:rsid w:val="2F9AEFC5"/>
    <w:rsid w:val="301C3167"/>
    <w:rsid w:val="301D8795"/>
    <w:rsid w:val="305FBBFD"/>
    <w:rsid w:val="32FF33FA"/>
    <w:rsid w:val="357C84C5"/>
    <w:rsid w:val="363E5208"/>
    <w:rsid w:val="39BA5241"/>
    <w:rsid w:val="3DF102FB"/>
    <w:rsid w:val="41AE66D8"/>
    <w:rsid w:val="42A9EF18"/>
    <w:rsid w:val="443CCB3C"/>
    <w:rsid w:val="4881C68D"/>
    <w:rsid w:val="4B466C27"/>
    <w:rsid w:val="4E4FADA6"/>
    <w:rsid w:val="4EF52B5E"/>
    <w:rsid w:val="589E06DD"/>
    <w:rsid w:val="58D84327"/>
    <w:rsid w:val="60AFA487"/>
    <w:rsid w:val="62A73654"/>
    <w:rsid w:val="692DB194"/>
    <w:rsid w:val="6C184E19"/>
    <w:rsid w:val="6C64BADE"/>
    <w:rsid w:val="70CBEE74"/>
    <w:rsid w:val="77786D2D"/>
    <w:rsid w:val="7B3F8A7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34"/>
    <o:shapelayout v:ext="edit">
      <o:idmap v:ext="edit" data="1"/>
    </o:shapelayout>
  </w:shapeDefaults>
  <w:decimalSymbol w:val="."/>
  <w:listSeparator w:val=","/>
  <w14:docId w14:val="4853C122"/>
  <w15:docId w15:val="{576DE4D6-2EA3-4680-B08D-2A13AE8AAF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1"/>
        <w:szCs w:val="21"/>
        <w:lang w:val="en-US" w:eastAsia="en-US" w:bidi="ar-SA"/>
      </w:rPr>
    </w:rPrDefault>
    <w:pPrDefault>
      <w:pPr>
        <w:spacing w:after="16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01E54"/>
  </w:style>
  <w:style w:type="paragraph" w:styleId="Ttulo1">
    <w:name w:val="heading 1"/>
    <w:basedOn w:val="Normal"/>
    <w:next w:val="Normal"/>
    <w:link w:val="Ttulo1Car"/>
    <w:uiPriority w:val="9"/>
    <w:qFormat/>
    <w:rsid w:val="00E362A7"/>
    <w:pPr>
      <w:keepNext/>
      <w:keepLines/>
      <w:pBdr>
        <w:bottom w:val="single" w:sz="4" w:space="2" w:color="9B57D3" w:themeColor="accent2"/>
      </w:pBdr>
      <w:spacing w:before="360" w:after="120" w:line="240" w:lineRule="auto"/>
      <w:outlineLvl w:val="0"/>
    </w:pPr>
    <w:rPr>
      <w:rFonts w:asciiTheme="majorHAnsi" w:eastAsiaTheme="majorEastAsia" w:hAnsiTheme="majorHAnsi" w:cstheme="majorBidi"/>
      <w:color w:val="262626" w:themeColor="text1" w:themeTint="D9"/>
      <w:sz w:val="40"/>
      <w:szCs w:val="40"/>
    </w:rPr>
  </w:style>
  <w:style w:type="paragraph" w:styleId="Ttulo2">
    <w:name w:val="heading 2"/>
    <w:basedOn w:val="Normal"/>
    <w:next w:val="Normal"/>
    <w:link w:val="Ttulo2Car"/>
    <w:uiPriority w:val="9"/>
    <w:unhideWhenUsed/>
    <w:qFormat/>
    <w:rsid w:val="00E362A7"/>
    <w:pPr>
      <w:keepNext/>
      <w:keepLines/>
      <w:spacing w:before="120" w:after="0" w:line="240" w:lineRule="auto"/>
      <w:outlineLvl w:val="1"/>
    </w:pPr>
    <w:rPr>
      <w:rFonts w:asciiTheme="majorHAnsi" w:eastAsiaTheme="majorEastAsia" w:hAnsiTheme="majorHAnsi" w:cstheme="majorBidi"/>
      <w:color w:val="9B57D3" w:themeColor="accent2"/>
      <w:sz w:val="36"/>
      <w:szCs w:val="36"/>
    </w:rPr>
  </w:style>
  <w:style w:type="paragraph" w:styleId="Ttulo3">
    <w:name w:val="heading 3"/>
    <w:basedOn w:val="Normal"/>
    <w:next w:val="Normal"/>
    <w:link w:val="Ttulo3Car"/>
    <w:uiPriority w:val="9"/>
    <w:unhideWhenUsed/>
    <w:qFormat/>
    <w:rsid w:val="00E362A7"/>
    <w:pPr>
      <w:keepNext/>
      <w:keepLines/>
      <w:spacing w:before="80" w:after="0" w:line="240" w:lineRule="auto"/>
      <w:outlineLvl w:val="2"/>
    </w:pPr>
    <w:rPr>
      <w:rFonts w:asciiTheme="majorHAnsi" w:eastAsiaTheme="majorEastAsia" w:hAnsiTheme="majorHAnsi" w:cstheme="majorBidi"/>
      <w:color w:val="752EB0" w:themeColor="accent2" w:themeShade="BF"/>
      <w:sz w:val="32"/>
      <w:szCs w:val="32"/>
    </w:rPr>
  </w:style>
  <w:style w:type="paragraph" w:styleId="Ttulo4">
    <w:name w:val="heading 4"/>
    <w:basedOn w:val="Normal"/>
    <w:next w:val="Normal"/>
    <w:link w:val="Ttulo4Car"/>
    <w:uiPriority w:val="9"/>
    <w:unhideWhenUsed/>
    <w:qFormat/>
    <w:rsid w:val="00E362A7"/>
    <w:pPr>
      <w:keepNext/>
      <w:keepLines/>
      <w:spacing w:before="80" w:after="0" w:line="240" w:lineRule="auto"/>
      <w:outlineLvl w:val="3"/>
    </w:pPr>
    <w:rPr>
      <w:rFonts w:asciiTheme="majorHAnsi" w:eastAsiaTheme="majorEastAsia" w:hAnsiTheme="majorHAnsi" w:cstheme="majorBidi"/>
      <w:i/>
      <w:iCs/>
      <w:color w:val="4E1F76" w:themeColor="accent2" w:themeShade="80"/>
      <w:sz w:val="28"/>
      <w:szCs w:val="28"/>
    </w:rPr>
  </w:style>
  <w:style w:type="paragraph" w:styleId="Ttulo5">
    <w:name w:val="heading 5"/>
    <w:basedOn w:val="Normal"/>
    <w:next w:val="Normal"/>
    <w:link w:val="Ttulo5Car"/>
    <w:uiPriority w:val="9"/>
    <w:unhideWhenUsed/>
    <w:qFormat/>
    <w:rsid w:val="00E362A7"/>
    <w:pPr>
      <w:keepNext/>
      <w:keepLines/>
      <w:spacing w:before="80" w:after="0" w:line="240" w:lineRule="auto"/>
      <w:outlineLvl w:val="4"/>
    </w:pPr>
    <w:rPr>
      <w:rFonts w:asciiTheme="majorHAnsi" w:eastAsiaTheme="majorEastAsia" w:hAnsiTheme="majorHAnsi" w:cstheme="majorBidi"/>
      <w:color w:val="752EB0" w:themeColor="accent2" w:themeShade="BF"/>
      <w:sz w:val="24"/>
      <w:szCs w:val="24"/>
    </w:rPr>
  </w:style>
  <w:style w:type="paragraph" w:styleId="Ttulo6">
    <w:name w:val="heading 6"/>
    <w:basedOn w:val="Normal"/>
    <w:next w:val="Normal"/>
    <w:link w:val="Ttulo6Car"/>
    <w:uiPriority w:val="9"/>
    <w:semiHidden/>
    <w:unhideWhenUsed/>
    <w:qFormat/>
    <w:rsid w:val="00E362A7"/>
    <w:pPr>
      <w:keepNext/>
      <w:keepLines/>
      <w:spacing w:before="80" w:after="0" w:line="240" w:lineRule="auto"/>
      <w:outlineLvl w:val="5"/>
    </w:pPr>
    <w:rPr>
      <w:rFonts w:asciiTheme="majorHAnsi" w:eastAsiaTheme="majorEastAsia" w:hAnsiTheme="majorHAnsi" w:cstheme="majorBidi"/>
      <w:i/>
      <w:iCs/>
      <w:color w:val="4E1F76" w:themeColor="accent2" w:themeShade="80"/>
      <w:sz w:val="24"/>
      <w:szCs w:val="24"/>
    </w:rPr>
  </w:style>
  <w:style w:type="paragraph" w:styleId="Ttulo7">
    <w:name w:val="heading 7"/>
    <w:basedOn w:val="Normal"/>
    <w:next w:val="Normal"/>
    <w:link w:val="Ttulo7Car"/>
    <w:uiPriority w:val="9"/>
    <w:semiHidden/>
    <w:unhideWhenUsed/>
    <w:qFormat/>
    <w:rsid w:val="00E362A7"/>
    <w:pPr>
      <w:keepNext/>
      <w:keepLines/>
      <w:spacing w:before="80" w:after="0" w:line="240" w:lineRule="auto"/>
      <w:outlineLvl w:val="6"/>
    </w:pPr>
    <w:rPr>
      <w:rFonts w:asciiTheme="majorHAnsi" w:eastAsiaTheme="majorEastAsia" w:hAnsiTheme="majorHAnsi" w:cstheme="majorBidi"/>
      <w:b/>
      <w:bCs/>
      <w:color w:val="4E1F76" w:themeColor="accent2" w:themeShade="80"/>
      <w:sz w:val="22"/>
      <w:szCs w:val="22"/>
    </w:rPr>
  </w:style>
  <w:style w:type="paragraph" w:styleId="Ttulo8">
    <w:name w:val="heading 8"/>
    <w:basedOn w:val="Normal"/>
    <w:next w:val="Normal"/>
    <w:link w:val="Ttulo8Car"/>
    <w:uiPriority w:val="9"/>
    <w:semiHidden/>
    <w:unhideWhenUsed/>
    <w:qFormat/>
    <w:rsid w:val="00E362A7"/>
    <w:pPr>
      <w:keepNext/>
      <w:keepLines/>
      <w:spacing w:before="80" w:after="0" w:line="240" w:lineRule="auto"/>
      <w:outlineLvl w:val="7"/>
    </w:pPr>
    <w:rPr>
      <w:rFonts w:asciiTheme="majorHAnsi" w:eastAsiaTheme="majorEastAsia" w:hAnsiTheme="majorHAnsi" w:cstheme="majorBidi"/>
      <w:color w:val="4E1F76" w:themeColor="accent2" w:themeShade="80"/>
      <w:sz w:val="22"/>
      <w:szCs w:val="22"/>
    </w:rPr>
  </w:style>
  <w:style w:type="paragraph" w:styleId="Ttulo9">
    <w:name w:val="heading 9"/>
    <w:basedOn w:val="Normal"/>
    <w:next w:val="Normal"/>
    <w:link w:val="Ttulo9Car"/>
    <w:uiPriority w:val="9"/>
    <w:semiHidden/>
    <w:unhideWhenUsed/>
    <w:qFormat/>
    <w:rsid w:val="00E362A7"/>
    <w:pPr>
      <w:keepNext/>
      <w:keepLines/>
      <w:spacing w:before="80" w:after="0" w:line="240" w:lineRule="auto"/>
      <w:outlineLvl w:val="8"/>
    </w:pPr>
    <w:rPr>
      <w:rFonts w:asciiTheme="majorHAnsi" w:eastAsiaTheme="majorEastAsia" w:hAnsiTheme="majorHAnsi" w:cstheme="majorBidi"/>
      <w:i/>
      <w:iCs/>
      <w:color w:val="4E1F76" w:themeColor="accent2" w:themeShade="80"/>
      <w:sz w:val="22"/>
      <w:szCs w:val="2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E362A7"/>
    <w:rPr>
      <w:rFonts w:asciiTheme="majorHAnsi" w:eastAsiaTheme="majorEastAsia" w:hAnsiTheme="majorHAnsi" w:cstheme="majorBidi"/>
      <w:color w:val="262626" w:themeColor="text1" w:themeTint="D9"/>
      <w:sz w:val="40"/>
      <w:szCs w:val="40"/>
    </w:rPr>
  </w:style>
  <w:style w:type="character" w:customStyle="1" w:styleId="Ttulo2Car">
    <w:name w:val="Título 2 Car"/>
    <w:basedOn w:val="Fuentedeprrafopredeter"/>
    <w:link w:val="Ttulo2"/>
    <w:uiPriority w:val="9"/>
    <w:rsid w:val="00E362A7"/>
    <w:rPr>
      <w:rFonts w:asciiTheme="majorHAnsi" w:eastAsiaTheme="majorEastAsia" w:hAnsiTheme="majorHAnsi" w:cstheme="majorBidi"/>
      <w:color w:val="9B57D3" w:themeColor="accent2"/>
      <w:sz w:val="36"/>
      <w:szCs w:val="36"/>
    </w:rPr>
  </w:style>
  <w:style w:type="character" w:customStyle="1" w:styleId="Ttulo3Car">
    <w:name w:val="Título 3 Car"/>
    <w:basedOn w:val="Fuentedeprrafopredeter"/>
    <w:link w:val="Ttulo3"/>
    <w:uiPriority w:val="9"/>
    <w:rsid w:val="00E362A7"/>
    <w:rPr>
      <w:rFonts w:asciiTheme="majorHAnsi" w:eastAsiaTheme="majorEastAsia" w:hAnsiTheme="majorHAnsi" w:cstheme="majorBidi"/>
      <w:color w:val="752EB0" w:themeColor="accent2" w:themeShade="BF"/>
      <w:sz w:val="32"/>
      <w:szCs w:val="32"/>
    </w:rPr>
  </w:style>
  <w:style w:type="character" w:customStyle="1" w:styleId="Ttulo4Car">
    <w:name w:val="Título 4 Car"/>
    <w:basedOn w:val="Fuentedeprrafopredeter"/>
    <w:link w:val="Ttulo4"/>
    <w:uiPriority w:val="9"/>
    <w:rsid w:val="00E362A7"/>
    <w:rPr>
      <w:rFonts w:asciiTheme="majorHAnsi" w:eastAsiaTheme="majorEastAsia" w:hAnsiTheme="majorHAnsi" w:cstheme="majorBidi"/>
      <w:i/>
      <w:iCs/>
      <w:color w:val="4E1F76" w:themeColor="accent2" w:themeShade="80"/>
      <w:sz w:val="28"/>
      <w:szCs w:val="28"/>
    </w:rPr>
  </w:style>
  <w:style w:type="character" w:customStyle="1" w:styleId="Ttulo5Car">
    <w:name w:val="Título 5 Car"/>
    <w:basedOn w:val="Fuentedeprrafopredeter"/>
    <w:link w:val="Ttulo5"/>
    <w:uiPriority w:val="9"/>
    <w:rsid w:val="00E362A7"/>
    <w:rPr>
      <w:rFonts w:asciiTheme="majorHAnsi" w:eastAsiaTheme="majorEastAsia" w:hAnsiTheme="majorHAnsi" w:cstheme="majorBidi"/>
      <w:color w:val="752EB0" w:themeColor="accent2" w:themeShade="BF"/>
      <w:sz w:val="24"/>
      <w:szCs w:val="24"/>
    </w:rPr>
  </w:style>
  <w:style w:type="character" w:customStyle="1" w:styleId="Ttulo6Car">
    <w:name w:val="Título 6 Car"/>
    <w:basedOn w:val="Fuentedeprrafopredeter"/>
    <w:link w:val="Ttulo6"/>
    <w:uiPriority w:val="9"/>
    <w:semiHidden/>
    <w:rsid w:val="00E362A7"/>
    <w:rPr>
      <w:rFonts w:asciiTheme="majorHAnsi" w:eastAsiaTheme="majorEastAsia" w:hAnsiTheme="majorHAnsi" w:cstheme="majorBidi"/>
      <w:i/>
      <w:iCs/>
      <w:color w:val="4E1F76" w:themeColor="accent2" w:themeShade="80"/>
      <w:sz w:val="24"/>
      <w:szCs w:val="24"/>
    </w:rPr>
  </w:style>
  <w:style w:type="character" w:customStyle="1" w:styleId="Ttulo7Car">
    <w:name w:val="Título 7 Car"/>
    <w:basedOn w:val="Fuentedeprrafopredeter"/>
    <w:link w:val="Ttulo7"/>
    <w:uiPriority w:val="9"/>
    <w:semiHidden/>
    <w:rsid w:val="00E362A7"/>
    <w:rPr>
      <w:rFonts w:asciiTheme="majorHAnsi" w:eastAsiaTheme="majorEastAsia" w:hAnsiTheme="majorHAnsi" w:cstheme="majorBidi"/>
      <w:b/>
      <w:bCs/>
      <w:color w:val="4E1F76" w:themeColor="accent2" w:themeShade="80"/>
      <w:sz w:val="22"/>
      <w:szCs w:val="22"/>
    </w:rPr>
  </w:style>
  <w:style w:type="character" w:customStyle="1" w:styleId="Ttulo8Car">
    <w:name w:val="Título 8 Car"/>
    <w:basedOn w:val="Fuentedeprrafopredeter"/>
    <w:link w:val="Ttulo8"/>
    <w:uiPriority w:val="9"/>
    <w:semiHidden/>
    <w:rsid w:val="00E362A7"/>
    <w:rPr>
      <w:rFonts w:asciiTheme="majorHAnsi" w:eastAsiaTheme="majorEastAsia" w:hAnsiTheme="majorHAnsi" w:cstheme="majorBidi"/>
      <w:color w:val="4E1F76" w:themeColor="accent2" w:themeShade="80"/>
      <w:sz w:val="22"/>
      <w:szCs w:val="22"/>
    </w:rPr>
  </w:style>
  <w:style w:type="character" w:customStyle="1" w:styleId="Ttulo9Car">
    <w:name w:val="Título 9 Car"/>
    <w:basedOn w:val="Fuentedeprrafopredeter"/>
    <w:link w:val="Ttulo9"/>
    <w:uiPriority w:val="9"/>
    <w:semiHidden/>
    <w:rsid w:val="00E362A7"/>
    <w:rPr>
      <w:rFonts w:asciiTheme="majorHAnsi" w:eastAsiaTheme="majorEastAsia" w:hAnsiTheme="majorHAnsi" w:cstheme="majorBidi"/>
      <w:i/>
      <w:iCs/>
      <w:color w:val="4E1F76" w:themeColor="accent2" w:themeShade="80"/>
      <w:sz w:val="22"/>
      <w:szCs w:val="22"/>
    </w:rPr>
  </w:style>
  <w:style w:type="paragraph" w:styleId="Descripcin">
    <w:name w:val="caption"/>
    <w:basedOn w:val="Normal"/>
    <w:next w:val="Normal"/>
    <w:uiPriority w:val="35"/>
    <w:unhideWhenUsed/>
    <w:qFormat/>
    <w:rsid w:val="00E362A7"/>
    <w:pPr>
      <w:spacing w:line="240" w:lineRule="auto"/>
    </w:pPr>
    <w:rPr>
      <w:b/>
      <w:bCs/>
      <w:color w:val="404040" w:themeColor="text1" w:themeTint="BF"/>
      <w:sz w:val="16"/>
      <w:szCs w:val="16"/>
    </w:rPr>
  </w:style>
  <w:style w:type="paragraph" w:styleId="Ttulo">
    <w:name w:val="Title"/>
    <w:basedOn w:val="Normal"/>
    <w:next w:val="Normal"/>
    <w:link w:val="TtuloCar"/>
    <w:uiPriority w:val="10"/>
    <w:qFormat/>
    <w:rsid w:val="00E362A7"/>
    <w:pPr>
      <w:spacing w:after="0" w:line="240" w:lineRule="auto"/>
      <w:contextualSpacing/>
    </w:pPr>
    <w:rPr>
      <w:rFonts w:asciiTheme="majorHAnsi" w:eastAsiaTheme="majorEastAsia" w:hAnsiTheme="majorHAnsi" w:cstheme="majorBidi"/>
      <w:color w:val="262626" w:themeColor="text1" w:themeTint="D9"/>
      <w:sz w:val="96"/>
      <w:szCs w:val="96"/>
    </w:rPr>
  </w:style>
  <w:style w:type="character" w:customStyle="1" w:styleId="TtuloCar">
    <w:name w:val="Título Car"/>
    <w:basedOn w:val="Fuentedeprrafopredeter"/>
    <w:link w:val="Ttulo"/>
    <w:uiPriority w:val="10"/>
    <w:rsid w:val="00E362A7"/>
    <w:rPr>
      <w:rFonts w:asciiTheme="majorHAnsi" w:eastAsiaTheme="majorEastAsia" w:hAnsiTheme="majorHAnsi" w:cstheme="majorBidi"/>
      <w:color w:val="262626" w:themeColor="text1" w:themeTint="D9"/>
      <w:sz w:val="96"/>
      <w:szCs w:val="96"/>
    </w:rPr>
  </w:style>
  <w:style w:type="paragraph" w:styleId="Subttulo">
    <w:name w:val="Subtitle"/>
    <w:basedOn w:val="Normal"/>
    <w:next w:val="Normal"/>
    <w:link w:val="SubttuloCar"/>
    <w:uiPriority w:val="11"/>
    <w:qFormat/>
    <w:rsid w:val="00E362A7"/>
    <w:pPr>
      <w:numPr>
        <w:ilvl w:val="1"/>
      </w:numPr>
      <w:spacing w:after="240"/>
    </w:pPr>
    <w:rPr>
      <w:caps/>
      <w:color w:val="404040" w:themeColor="text1" w:themeTint="BF"/>
      <w:spacing w:val="20"/>
      <w:sz w:val="28"/>
      <w:szCs w:val="28"/>
    </w:rPr>
  </w:style>
  <w:style w:type="character" w:customStyle="1" w:styleId="SubttuloCar">
    <w:name w:val="Subtítulo Car"/>
    <w:basedOn w:val="Fuentedeprrafopredeter"/>
    <w:link w:val="Subttulo"/>
    <w:uiPriority w:val="11"/>
    <w:rsid w:val="00E362A7"/>
    <w:rPr>
      <w:caps/>
      <w:color w:val="404040" w:themeColor="text1" w:themeTint="BF"/>
      <w:spacing w:val="20"/>
      <w:sz w:val="28"/>
      <w:szCs w:val="28"/>
    </w:rPr>
  </w:style>
  <w:style w:type="character" w:styleId="Textoennegrita">
    <w:name w:val="Strong"/>
    <w:basedOn w:val="Fuentedeprrafopredeter"/>
    <w:uiPriority w:val="22"/>
    <w:qFormat/>
    <w:rsid w:val="00E362A7"/>
    <w:rPr>
      <w:b/>
      <w:bCs/>
    </w:rPr>
  </w:style>
  <w:style w:type="character" w:styleId="nfasis">
    <w:name w:val="Emphasis"/>
    <w:basedOn w:val="Fuentedeprrafopredeter"/>
    <w:uiPriority w:val="20"/>
    <w:qFormat/>
    <w:rsid w:val="00E362A7"/>
    <w:rPr>
      <w:i/>
      <w:iCs/>
      <w:color w:val="000000" w:themeColor="text1"/>
    </w:rPr>
  </w:style>
  <w:style w:type="paragraph" w:styleId="Sinespaciado">
    <w:name w:val="No Spacing"/>
    <w:uiPriority w:val="1"/>
    <w:qFormat/>
    <w:rsid w:val="00E362A7"/>
    <w:pPr>
      <w:spacing w:after="0" w:line="240" w:lineRule="auto"/>
    </w:pPr>
  </w:style>
  <w:style w:type="paragraph" w:styleId="Prrafodelista">
    <w:name w:val="List Paragraph"/>
    <w:basedOn w:val="Normal"/>
    <w:uiPriority w:val="34"/>
    <w:qFormat/>
    <w:rsid w:val="00E362A7"/>
    <w:pPr>
      <w:ind w:left="720"/>
      <w:contextualSpacing/>
    </w:pPr>
  </w:style>
  <w:style w:type="paragraph" w:styleId="Cita">
    <w:name w:val="Quote"/>
    <w:basedOn w:val="Normal"/>
    <w:next w:val="Normal"/>
    <w:link w:val="CitaCar"/>
    <w:uiPriority w:val="29"/>
    <w:qFormat/>
    <w:rsid w:val="00E362A7"/>
    <w:pPr>
      <w:spacing w:before="160"/>
      <w:ind w:left="720" w:right="720"/>
      <w:jc w:val="center"/>
    </w:pPr>
    <w:rPr>
      <w:rFonts w:asciiTheme="majorHAnsi" w:eastAsiaTheme="majorEastAsia" w:hAnsiTheme="majorHAnsi" w:cstheme="majorBidi"/>
      <w:color w:val="000000" w:themeColor="text1"/>
      <w:sz w:val="24"/>
      <w:szCs w:val="24"/>
    </w:rPr>
  </w:style>
  <w:style w:type="character" w:customStyle="1" w:styleId="CitaCar">
    <w:name w:val="Cita Car"/>
    <w:basedOn w:val="Fuentedeprrafopredeter"/>
    <w:link w:val="Cita"/>
    <w:uiPriority w:val="29"/>
    <w:rsid w:val="00E362A7"/>
    <w:rPr>
      <w:rFonts w:asciiTheme="majorHAnsi" w:eastAsiaTheme="majorEastAsia" w:hAnsiTheme="majorHAnsi" w:cstheme="majorBidi"/>
      <w:color w:val="000000" w:themeColor="text1"/>
      <w:sz w:val="24"/>
      <w:szCs w:val="24"/>
    </w:rPr>
  </w:style>
  <w:style w:type="paragraph" w:styleId="Citadestacada">
    <w:name w:val="Intense Quote"/>
    <w:basedOn w:val="Normal"/>
    <w:next w:val="Normal"/>
    <w:link w:val="CitadestacadaCar"/>
    <w:uiPriority w:val="30"/>
    <w:qFormat/>
    <w:rsid w:val="00E362A7"/>
    <w:pPr>
      <w:pBdr>
        <w:top w:val="single" w:sz="24" w:space="4" w:color="9B57D3" w:themeColor="accent2"/>
      </w:pBdr>
      <w:spacing w:before="240" w:after="240" w:line="240" w:lineRule="auto"/>
      <w:ind w:left="936" w:right="936"/>
      <w:jc w:val="center"/>
    </w:pPr>
    <w:rPr>
      <w:rFonts w:asciiTheme="majorHAnsi" w:eastAsiaTheme="majorEastAsia" w:hAnsiTheme="majorHAnsi" w:cstheme="majorBidi"/>
      <w:sz w:val="24"/>
      <w:szCs w:val="24"/>
    </w:rPr>
  </w:style>
  <w:style w:type="character" w:customStyle="1" w:styleId="CitadestacadaCar">
    <w:name w:val="Cita destacada Car"/>
    <w:basedOn w:val="Fuentedeprrafopredeter"/>
    <w:link w:val="Citadestacada"/>
    <w:uiPriority w:val="30"/>
    <w:rsid w:val="00E362A7"/>
    <w:rPr>
      <w:rFonts w:asciiTheme="majorHAnsi" w:eastAsiaTheme="majorEastAsia" w:hAnsiTheme="majorHAnsi" w:cstheme="majorBidi"/>
      <w:sz w:val="24"/>
      <w:szCs w:val="24"/>
    </w:rPr>
  </w:style>
  <w:style w:type="character" w:styleId="nfasissutil">
    <w:name w:val="Subtle Emphasis"/>
    <w:basedOn w:val="Fuentedeprrafopredeter"/>
    <w:uiPriority w:val="19"/>
    <w:qFormat/>
    <w:rsid w:val="00E362A7"/>
    <w:rPr>
      <w:i/>
      <w:iCs/>
      <w:color w:val="595959" w:themeColor="text1" w:themeTint="A6"/>
    </w:rPr>
  </w:style>
  <w:style w:type="character" w:styleId="nfasisintenso">
    <w:name w:val="Intense Emphasis"/>
    <w:basedOn w:val="Fuentedeprrafopredeter"/>
    <w:uiPriority w:val="21"/>
    <w:qFormat/>
    <w:rsid w:val="00E362A7"/>
    <w:rPr>
      <w:b/>
      <w:bCs/>
      <w:i/>
      <w:iCs/>
      <w:caps w:val="0"/>
      <w:smallCaps w:val="0"/>
      <w:strike w:val="0"/>
      <w:dstrike w:val="0"/>
      <w:color w:val="9B57D3" w:themeColor="accent2"/>
    </w:rPr>
  </w:style>
  <w:style w:type="character" w:styleId="Referenciasutil">
    <w:name w:val="Subtle Reference"/>
    <w:basedOn w:val="Fuentedeprrafopredeter"/>
    <w:uiPriority w:val="31"/>
    <w:qFormat/>
    <w:rsid w:val="00E362A7"/>
    <w:rPr>
      <w:caps w:val="0"/>
      <w:smallCaps/>
      <w:color w:val="404040" w:themeColor="text1" w:themeTint="BF"/>
      <w:spacing w:val="0"/>
      <w:u w:val="single" w:color="7F7F7F" w:themeColor="text1" w:themeTint="80"/>
    </w:rPr>
  </w:style>
  <w:style w:type="character" w:styleId="Referenciaintensa">
    <w:name w:val="Intense Reference"/>
    <w:basedOn w:val="Fuentedeprrafopredeter"/>
    <w:uiPriority w:val="32"/>
    <w:qFormat/>
    <w:rsid w:val="00E362A7"/>
    <w:rPr>
      <w:b/>
      <w:bCs/>
      <w:caps w:val="0"/>
      <w:smallCaps/>
      <w:color w:val="auto"/>
      <w:spacing w:val="0"/>
      <w:u w:val="single"/>
    </w:rPr>
  </w:style>
  <w:style w:type="character" w:styleId="Ttulodellibro">
    <w:name w:val="Book Title"/>
    <w:basedOn w:val="Fuentedeprrafopredeter"/>
    <w:uiPriority w:val="33"/>
    <w:qFormat/>
    <w:rsid w:val="00E362A7"/>
    <w:rPr>
      <w:b/>
      <w:bCs/>
      <w:caps w:val="0"/>
      <w:smallCaps/>
      <w:spacing w:val="0"/>
    </w:rPr>
  </w:style>
  <w:style w:type="paragraph" w:styleId="TtuloTDC">
    <w:name w:val="TOC Heading"/>
    <w:basedOn w:val="Ttulo1"/>
    <w:next w:val="Normal"/>
    <w:uiPriority w:val="39"/>
    <w:unhideWhenUsed/>
    <w:qFormat/>
    <w:rsid w:val="00E362A7"/>
    <w:pPr>
      <w:outlineLvl w:val="9"/>
    </w:pPr>
  </w:style>
  <w:style w:type="table" w:styleId="Tablaconcuadrcula">
    <w:name w:val="Table Grid"/>
    <w:basedOn w:val="Tablanormal"/>
    <w:uiPriority w:val="39"/>
    <w:rsid w:val="0088478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5oscura-nfasis1">
    <w:name w:val="Grid Table 5 Dark Accent 1"/>
    <w:basedOn w:val="Tablanormal"/>
    <w:uiPriority w:val="50"/>
    <w:rsid w:val="00B8665B"/>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1CBF0"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2278F"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2278F"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2278F"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2278F" w:themeFill="accent1"/>
      </w:tcPr>
    </w:tblStylePr>
    <w:tblStylePr w:type="band1Vert">
      <w:tblPr/>
      <w:tcPr>
        <w:shd w:val="clear" w:color="auto" w:fill="E398E1" w:themeFill="accent1" w:themeFillTint="66"/>
      </w:tcPr>
    </w:tblStylePr>
    <w:tblStylePr w:type="band1Horz">
      <w:tblPr/>
      <w:tcPr>
        <w:shd w:val="clear" w:color="auto" w:fill="E398E1" w:themeFill="accent1" w:themeFillTint="66"/>
      </w:tcPr>
    </w:tblStylePr>
  </w:style>
  <w:style w:type="paragraph" w:styleId="Textonotapie">
    <w:name w:val="footnote text"/>
    <w:basedOn w:val="Normal"/>
    <w:link w:val="TextonotapieCar"/>
    <w:uiPriority w:val="99"/>
    <w:semiHidden/>
    <w:unhideWhenUsed/>
    <w:rsid w:val="004C0424"/>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4C0424"/>
    <w:rPr>
      <w:sz w:val="20"/>
      <w:szCs w:val="20"/>
    </w:rPr>
  </w:style>
  <w:style w:type="character" w:styleId="Refdenotaalpie">
    <w:name w:val="footnote reference"/>
    <w:basedOn w:val="Fuentedeprrafopredeter"/>
    <w:uiPriority w:val="99"/>
    <w:semiHidden/>
    <w:unhideWhenUsed/>
    <w:rsid w:val="004C0424"/>
    <w:rPr>
      <w:vertAlign w:val="superscript"/>
    </w:rPr>
  </w:style>
  <w:style w:type="paragraph" w:styleId="Encabezado">
    <w:name w:val="header"/>
    <w:basedOn w:val="Normal"/>
    <w:link w:val="EncabezadoCar"/>
    <w:uiPriority w:val="99"/>
    <w:unhideWhenUsed/>
    <w:rsid w:val="002033DC"/>
    <w:pPr>
      <w:tabs>
        <w:tab w:val="center" w:pos="4680"/>
        <w:tab w:val="right" w:pos="9360"/>
      </w:tabs>
      <w:spacing w:after="0" w:line="240" w:lineRule="auto"/>
    </w:pPr>
  </w:style>
  <w:style w:type="character" w:customStyle="1" w:styleId="EncabezadoCar">
    <w:name w:val="Encabezado Car"/>
    <w:basedOn w:val="Fuentedeprrafopredeter"/>
    <w:link w:val="Encabezado"/>
    <w:uiPriority w:val="99"/>
    <w:rsid w:val="002033DC"/>
  </w:style>
  <w:style w:type="paragraph" w:styleId="Piedepgina">
    <w:name w:val="footer"/>
    <w:basedOn w:val="Normal"/>
    <w:link w:val="PiedepginaCar"/>
    <w:uiPriority w:val="99"/>
    <w:unhideWhenUsed/>
    <w:rsid w:val="002033DC"/>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rsid w:val="002033DC"/>
  </w:style>
  <w:style w:type="paragraph" w:styleId="NormalWeb">
    <w:name w:val="Normal (Web)"/>
    <w:basedOn w:val="Normal"/>
    <w:uiPriority w:val="99"/>
    <w:unhideWhenUsed/>
    <w:rsid w:val="00DA3748"/>
    <w:pPr>
      <w:spacing w:before="100" w:beforeAutospacing="1" w:after="100" w:afterAutospacing="1" w:line="240" w:lineRule="auto"/>
    </w:pPr>
    <w:rPr>
      <w:rFonts w:ascii="Times New Roman" w:eastAsia="Times New Roman" w:hAnsi="Times New Roman" w:cs="Times New Roman"/>
      <w:sz w:val="24"/>
      <w:szCs w:val="24"/>
    </w:rPr>
  </w:style>
  <w:style w:type="table" w:styleId="Tablaconcuadrcula5oscura-nfasis5">
    <w:name w:val="Grid Table 5 Dark Accent 5"/>
    <w:basedOn w:val="Tablanormal"/>
    <w:uiPriority w:val="50"/>
    <w:rsid w:val="0063069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CFB"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5A5ED"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5A5ED"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5A5ED"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5A5ED" w:themeFill="accent5"/>
      </w:tcPr>
    </w:tblStylePr>
    <w:tblStylePr w:type="band1Vert">
      <w:tblPr/>
      <w:tcPr>
        <w:shd w:val="clear" w:color="auto" w:fill="B4DAF7" w:themeFill="accent5" w:themeFillTint="66"/>
      </w:tcPr>
    </w:tblStylePr>
    <w:tblStylePr w:type="band1Horz">
      <w:tblPr/>
      <w:tcPr>
        <w:shd w:val="clear" w:color="auto" w:fill="B4DAF7" w:themeFill="accent5" w:themeFillTint="66"/>
      </w:tcPr>
    </w:tblStylePr>
  </w:style>
  <w:style w:type="table" w:styleId="Tablaconcuadrcula5oscura-nfasis4">
    <w:name w:val="Grid Table 5 Dark Accent 4"/>
    <w:basedOn w:val="Tablanormal"/>
    <w:uiPriority w:val="50"/>
    <w:rsid w:val="0063069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0DEF0"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665EB8"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665EB8"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665EB8"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665EB8" w:themeFill="accent4"/>
      </w:tcPr>
    </w:tblStylePr>
    <w:tblStylePr w:type="band1Vert">
      <w:tblPr/>
      <w:tcPr>
        <w:shd w:val="clear" w:color="auto" w:fill="C1BEE2" w:themeFill="accent4" w:themeFillTint="66"/>
      </w:tcPr>
    </w:tblStylePr>
    <w:tblStylePr w:type="band1Horz">
      <w:tblPr/>
      <w:tcPr>
        <w:shd w:val="clear" w:color="auto" w:fill="C1BEE2" w:themeFill="accent4" w:themeFillTint="66"/>
      </w:tcPr>
    </w:tblStylePr>
  </w:style>
  <w:style w:type="paragraph" w:styleId="TDC1">
    <w:name w:val="toc 1"/>
    <w:basedOn w:val="Normal"/>
    <w:next w:val="Normal"/>
    <w:autoRedefine/>
    <w:uiPriority w:val="39"/>
    <w:unhideWhenUsed/>
    <w:rsid w:val="00C816A5"/>
    <w:pPr>
      <w:spacing w:after="100"/>
    </w:pPr>
  </w:style>
  <w:style w:type="paragraph" w:styleId="TDC2">
    <w:name w:val="toc 2"/>
    <w:basedOn w:val="Normal"/>
    <w:next w:val="Normal"/>
    <w:autoRedefine/>
    <w:uiPriority w:val="39"/>
    <w:unhideWhenUsed/>
    <w:rsid w:val="00C816A5"/>
    <w:pPr>
      <w:spacing w:after="100"/>
      <w:ind w:left="210"/>
    </w:pPr>
  </w:style>
  <w:style w:type="paragraph" w:styleId="TDC3">
    <w:name w:val="toc 3"/>
    <w:basedOn w:val="Normal"/>
    <w:next w:val="Normal"/>
    <w:autoRedefine/>
    <w:uiPriority w:val="39"/>
    <w:unhideWhenUsed/>
    <w:rsid w:val="00C816A5"/>
    <w:pPr>
      <w:spacing w:after="100"/>
      <w:ind w:left="420"/>
    </w:pPr>
  </w:style>
  <w:style w:type="character" w:styleId="Hipervnculo">
    <w:name w:val="Hyperlink"/>
    <w:basedOn w:val="Fuentedeprrafopredeter"/>
    <w:uiPriority w:val="99"/>
    <w:unhideWhenUsed/>
    <w:rsid w:val="00C816A5"/>
    <w:rPr>
      <w:color w:val="0066FF" w:themeColor="hyperlink"/>
      <w:u w:val="single"/>
    </w:rPr>
  </w:style>
  <w:style w:type="character" w:styleId="Mencinsinresolver">
    <w:name w:val="Unresolved Mention"/>
    <w:basedOn w:val="Fuentedeprrafopredeter"/>
    <w:uiPriority w:val="99"/>
    <w:semiHidden/>
    <w:unhideWhenUsed/>
    <w:rsid w:val="00266123"/>
    <w:rPr>
      <w:color w:val="605E5C"/>
      <w:shd w:val="clear" w:color="auto" w:fill="E1DFDD"/>
    </w:rPr>
  </w:style>
  <w:style w:type="paragraph" w:customStyle="1" w:styleId="msonormal0">
    <w:name w:val="msonormal"/>
    <w:basedOn w:val="Normal"/>
    <w:rsid w:val="001E0DEC"/>
    <w:pPr>
      <w:spacing w:before="100" w:beforeAutospacing="1" w:after="100" w:afterAutospacing="1" w:line="240" w:lineRule="auto"/>
    </w:pPr>
    <w:rPr>
      <w:rFonts w:ascii="Times New Roman" w:eastAsia="Times New Roman" w:hAnsi="Times New Roman" w:cs="Times New Roman"/>
      <w:sz w:val="24"/>
      <w:szCs w:val="24"/>
      <w:lang w:val="es-ES" w:eastAsia="es-ES"/>
    </w:rPr>
  </w:style>
  <w:style w:type="table" w:styleId="Tablaconcuadrcula4-nfasis2">
    <w:name w:val="Grid Table 4 Accent 2"/>
    <w:basedOn w:val="Tablanormal"/>
    <w:uiPriority w:val="49"/>
    <w:rsid w:val="008656F7"/>
    <w:pPr>
      <w:spacing w:after="0" w:line="240" w:lineRule="auto"/>
    </w:pPr>
    <w:tblPr>
      <w:tblStyleRowBandSize w:val="1"/>
      <w:tblStyleColBandSize w:val="1"/>
      <w:tblBorders>
        <w:top w:val="single" w:sz="4" w:space="0" w:color="C29AE4" w:themeColor="accent2" w:themeTint="99"/>
        <w:left w:val="single" w:sz="4" w:space="0" w:color="C29AE4" w:themeColor="accent2" w:themeTint="99"/>
        <w:bottom w:val="single" w:sz="4" w:space="0" w:color="C29AE4" w:themeColor="accent2" w:themeTint="99"/>
        <w:right w:val="single" w:sz="4" w:space="0" w:color="C29AE4" w:themeColor="accent2" w:themeTint="99"/>
        <w:insideH w:val="single" w:sz="4" w:space="0" w:color="C29AE4" w:themeColor="accent2" w:themeTint="99"/>
        <w:insideV w:val="single" w:sz="4" w:space="0" w:color="C29AE4" w:themeColor="accent2" w:themeTint="99"/>
      </w:tblBorders>
    </w:tblPr>
    <w:tblStylePr w:type="firstRow">
      <w:rPr>
        <w:b/>
        <w:bCs/>
        <w:color w:val="FFFFFF" w:themeColor="background1"/>
      </w:rPr>
      <w:tblPr/>
      <w:tcPr>
        <w:tcBorders>
          <w:top w:val="single" w:sz="4" w:space="0" w:color="9B57D3" w:themeColor="accent2"/>
          <w:left w:val="single" w:sz="4" w:space="0" w:color="9B57D3" w:themeColor="accent2"/>
          <w:bottom w:val="single" w:sz="4" w:space="0" w:color="9B57D3" w:themeColor="accent2"/>
          <w:right w:val="single" w:sz="4" w:space="0" w:color="9B57D3" w:themeColor="accent2"/>
          <w:insideH w:val="nil"/>
          <w:insideV w:val="nil"/>
        </w:tcBorders>
        <w:shd w:val="clear" w:color="auto" w:fill="9B57D3" w:themeFill="accent2"/>
      </w:tcPr>
    </w:tblStylePr>
    <w:tblStylePr w:type="lastRow">
      <w:rPr>
        <w:b/>
        <w:bCs/>
      </w:rPr>
      <w:tblPr/>
      <w:tcPr>
        <w:tcBorders>
          <w:top w:val="double" w:sz="4" w:space="0" w:color="9B57D3" w:themeColor="accent2"/>
        </w:tcBorders>
      </w:tcPr>
    </w:tblStylePr>
    <w:tblStylePr w:type="firstCol">
      <w:rPr>
        <w:b/>
        <w:bCs/>
      </w:rPr>
    </w:tblStylePr>
    <w:tblStylePr w:type="lastCol">
      <w:rPr>
        <w:b/>
        <w:bCs/>
      </w:rPr>
    </w:tblStylePr>
    <w:tblStylePr w:type="band1Vert">
      <w:tblPr/>
      <w:tcPr>
        <w:shd w:val="clear" w:color="auto" w:fill="EADDF6" w:themeFill="accent2" w:themeFillTint="33"/>
      </w:tcPr>
    </w:tblStylePr>
    <w:tblStylePr w:type="band1Horz">
      <w:tblPr/>
      <w:tcPr>
        <w:shd w:val="clear" w:color="auto" w:fill="EADDF6" w:themeFill="accent2" w:themeFillTint="33"/>
      </w:tcPr>
    </w:tblStylePr>
  </w:style>
  <w:style w:type="paragraph" w:styleId="Tabladeilustraciones">
    <w:name w:val="table of figures"/>
    <w:basedOn w:val="Normal"/>
    <w:next w:val="Normal"/>
    <w:uiPriority w:val="99"/>
    <w:unhideWhenUsed/>
    <w:rsid w:val="005F57FC"/>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2938673">
      <w:bodyDiv w:val="1"/>
      <w:marLeft w:val="0"/>
      <w:marRight w:val="0"/>
      <w:marTop w:val="0"/>
      <w:marBottom w:val="0"/>
      <w:divBdr>
        <w:top w:val="none" w:sz="0" w:space="0" w:color="auto"/>
        <w:left w:val="none" w:sz="0" w:space="0" w:color="auto"/>
        <w:bottom w:val="none" w:sz="0" w:space="0" w:color="auto"/>
        <w:right w:val="none" w:sz="0" w:space="0" w:color="auto"/>
      </w:divBdr>
    </w:div>
    <w:div w:id="267154719">
      <w:bodyDiv w:val="1"/>
      <w:marLeft w:val="0"/>
      <w:marRight w:val="0"/>
      <w:marTop w:val="0"/>
      <w:marBottom w:val="0"/>
      <w:divBdr>
        <w:top w:val="none" w:sz="0" w:space="0" w:color="auto"/>
        <w:left w:val="none" w:sz="0" w:space="0" w:color="auto"/>
        <w:bottom w:val="none" w:sz="0" w:space="0" w:color="auto"/>
        <w:right w:val="none" w:sz="0" w:space="0" w:color="auto"/>
      </w:divBdr>
      <w:divsChild>
        <w:div w:id="1049300056">
          <w:marLeft w:val="0"/>
          <w:marRight w:val="0"/>
          <w:marTop w:val="0"/>
          <w:marBottom w:val="0"/>
          <w:divBdr>
            <w:top w:val="none" w:sz="0" w:space="0" w:color="auto"/>
            <w:left w:val="none" w:sz="0" w:space="0" w:color="auto"/>
            <w:bottom w:val="none" w:sz="0" w:space="0" w:color="auto"/>
            <w:right w:val="none" w:sz="0" w:space="0" w:color="auto"/>
          </w:divBdr>
          <w:divsChild>
            <w:div w:id="55473440">
              <w:marLeft w:val="0"/>
              <w:marRight w:val="0"/>
              <w:marTop w:val="0"/>
              <w:marBottom w:val="0"/>
              <w:divBdr>
                <w:top w:val="none" w:sz="0" w:space="0" w:color="auto"/>
                <w:left w:val="none" w:sz="0" w:space="0" w:color="auto"/>
                <w:bottom w:val="none" w:sz="0" w:space="0" w:color="auto"/>
                <w:right w:val="none" w:sz="0" w:space="0" w:color="auto"/>
              </w:divBdr>
            </w:div>
            <w:div w:id="75253786">
              <w:marLeft w:val="0"/>
              <w:marRight w:val="0"/>
              <w:marTop w:val="0"/>
              <w:marBottom w:val="0"/>
              <w:divBdr>
                <w:top w:val="none" w:sz="0" w:space="0" w:color="auto"/>
                <w:left w:val="none" w:sz="0" w:space="0" w:color="auto"/>
                <w:bottom w:val="none" w:sz="0" w:space="0" w:color="auto"/>
                <w:right w:val="none" w:sz="0" w:space="0" w:color="auto"/>
              </w:divBdr>
            </w:div>
            <w:div w:id="77217523">
              <w:marLeft w:val="0"/>
              <w:marRight w:val="0"/>
              <w:marTop w:val="0"/>
              <w:marBottom w:val="0"/>
              <w:divBdr>
                <w:top w:val="none" w:sz="0" w:space="0" w:color="auto"/>
                <w:left w:val="none" w:sz="0" w:space="0" w:color="auto"/>
                <w:bottom w:val="none" w:sz="0" w:space="0" w:color="auto"/>
                <w:right w:val="none" w:sz="0" w:space="0" w:color="auto"/>
              </w:divBdr>
            </w:div>
            <w:div w:id="119148368">
              <w:marLeft w:val="0"/>
              <w:marRight w:val="0"/>
              <w:marTop w:val="0"/>
              <w:marBottom w:val="0"/>
              <w:divBdr>
                <w:top w:val="none" w:sz="0" w:space="0" w:color="auto"/>
                <w:left w:val="none" w:sz="0" w:space="0" w:color="auto"/>
                <w:bottom w:val="none" w:sz="0" w:space="0" w:color="auto"/>
                <w:right w:val="none" w:sz="0" w:space="0" w:color="auto"/>
              </w:divBdr>
            </w:div>
            <w:div w:id="130833080">
              <w:marLeft w:val="0"/>
              <w:marRight w:val="0"/>
              <w:marTop w:val="0"/>
              <w:marBottom w:val="0"/>
              <w:divBdr>
                <w:top w:val="none" w:sz="0" w:space="0" w:color="auto"/>
                <w:left w:val="none" w:sz="0" w:space="0" w:color="auto"/>
                <w:bottom w:val="none" w:sz="0" w:space="0" w:color="auto"/>
                <w:right w:val="none" w:sz="0" w:space="0" w:color="auto"/>
              </w:divBdr>
            </w:div>
            <w:div w:id="150484812">
              <w:marLeft w:val="0"/>
              <w:marRight w:val="0"/>
              <w:marTop w:val="0"/>
              <w:marBottom w:val="0"/>
              <w:divBdr>
                <w:top w:val="none" w:sz="0" w:space="0" w:color="auto"/>
                <w:left w:val="none" w:sz="0" w:space="0" w:color="auto"/>
                <w:bottom w:val="none" w:sz="0" w:space="0" w:color="auto"/>
                <w:right w:val="none" w:sz="0" w:space="0" w:color="auto"/>
              </w:divBdr>
            </w:div>
            <w:div w:id="152912977">
              <w:marLeft w:val="0"/>
              <w:marRight w:val="0"/>
              <w:marTop w:val="0"/>
              <w:marBottom w:val="0"/>
              <w:divBdr>
                <w:top w:val="none" w:sz="0" w:space="0" w:color="auto"/>
                <w:left w:val="none" w:sz="0" w:space="0" w:color="auto"/>
                <w:bottom w:val="none" w:sz="0" w:space="0" w:color="auto"/>
                <w:right w:val="none" w:sz="0" w:space="0" w:color="auto"/>
              </w:divBdr>
            </w:div>
            <w:div w:id="158271298">
              <w:marLeft w:val="0"/>
              <w:marRight w:val="0"/>
              <w:marTop w:val="0"/>
              <w:marBottom w:val="0"/>
              <w:divBdr>
                <w:top w:val="none" w:sz="0" w:space="0" w:color="auto"/>
                <w:left w:val="none" w:sz="0" w:space="0" w:color="auto"/>
                <w:bottom w:val="none" w:sz="0" w:space="0" w:color="auto"/>
                <w:right w:val="none" w:sz="0" w:space="0" w:color="auto"/>
              </w:divBdr>
            </w:div>
            <w:div w:id="159197354">
              <w:marLeft w:val="0"/>
              <w:marRight w:val="0"/>
              <w:marTop w:val="0"/>
              <w:marBottom w:val="0"/>
              <w:divBdr>
                <w:top w:val="none" w:sz="0" w:space="0" w:color="auto"/>
                <w:left w:val="none" w:sz="0" w:space="0" w:color="auto"/>
                <w:bottom w:val="none" w:sz="0" w:space="0" w:color="auto"/>
                <w:right w:val="none" w:sz="0" w:space="0" w:color="auto"/>
              </w:divBdr>
            </w:div>
            <w:div w:id="179248335">
              <w:marLeft w:val="0"/>
              <w:marRight w:val="0"/>
              <w:marTop w:val="0"/>
              <w:marBottom w:val="0"/>
              <w:divBdr>
                <w:top w:val="none" w:sz="0" w:space="0" w:color="auto"/>
                <w:left w:val="none" w:sz="0" w:space="0" w:color="auto"/>
                <w:bottom w:val="none" w:sz="0" w:space="0" w:color="auto"/>
                <w:right w:val="none" w:sz="0" w:space="0" w:color="auto"/>
              </w:divBdr>
            </w:div>
            <w:div w:id="201863953">
              <w:marLeft w:val="0"/>
              <w:marRight w:val="0"/>
              <w:marTop w:val="0"/>
              <w:marBottom w:val="0"/>
              <w:divBdr>
                <w:top w:val="none" w:sz="0" w:space="0" w:color="auto"/>
                <w:left w:val="none" w:sz="0" w:space="0" w:color="auto"/>
                <w:bottom w:val="none" w:sz="0" w:space="0" w:color="auto"/>
                <w:right w:val="none" w:sz="0" w:space="0" w:color="auto"/>
              </w:divBdr>
            </w:div>
            <w:div w:id="201871677">
              <w:marLeft w:val="0"/>
              <w:marRight w:val="0"/>
              <w:marTop w:val="0"/>
              <w:marBottom w:val="0"/>
              <w:divBdr>
                <w:top w:val="none" w:sz="0" w:space="0" w:color="auto"/>
                <w:left w:val="none" w:sz="0" w:space="0" w:color="auto"/>
                <w:bottom w:val="none" w:sz="0" w:space="0" w:color="auto"/>
                <w:right w:val="none" w:sz="0" w:space="0" w:color="auto"/>
              </w:divBdr>
            </w:div>
            <w:div w:id="217592535">
              <w:marLeft w:val="0"/>
              <w:marRight w:val="0"/>
              <w:marTop w:val="0"/>
              <w:marBottom w:val="0"/>
              <w:divBdr>
                <w:top w:val="none" w:sz="0" w:space="0" w:color="auto"/>
                <w:left w:val="none" w:sz="0" w:space="0" w:color="auto"/>
                <w:bottom w:val="none" w:sz="0" w:space="0" w:color="auto"/>
                <w:right w:val="none" w:sz="0" w:space="0" w:color="auto"/>
              </w:divBdr>
            </w:div>
            <w:div w:id="291790542">
              <w:marLeft w:val="0"/>
              <w:marRight w:val="0"/>
              <w:marTop w:val="0"/>
              <w:marBottom w:val="0"/>
              <w:divBdr>
                <w:top w:val="none" w:sz="0" w:space="0" w:color="auto"/>
                <w:left w:val="none" w:sz="0" w:space="0" w:color="auto"/>
                <w:bottom w:val="none" w:sz="0" w:space="0" w:color="auto"/>
                <w:right w:val="none" w:sz="0" w:space="0" w:color="auto"/>
              </w:divBdr>
            </w:div>
            <w:div w:id="297344884">
              <w:marLeft w:val="0"/>
              <w:marRight w:val="0"/>
              <w:marTop w:val="0"/>
              <w:marBottom w:val="0"/>
              <w:divBdr>
                <w:top w:val="none" w:sz="0" w:space="0" w:color="auto"/>
                <w:left w:val="none" w:sz="0" w:space="0" w:color="auto"/>
                <w:bottom w:val="none" w:sz="0" w:space="0" w:color="auto"/>
                <w:right w:val="none" w:sz="0" w:space="0" w:color="auto"/>
              </w:divBdr>
            </w:div>
            <w:div w:id="305864946">
              <w:marLeft w:val="0"/>
              <w:marRight w:val="0"/>
              <w:marTop w:val="0"/>
              <w:marBottom w:val="0"/>
              <w:divBdr>
                <w:top w:val="none" w:sz="0" w:space="0" w:color="auto"/>
                <w:left w:val="none" w:sz="0" w:space="0" w:color="auto"/>
                <w:bottom w:val="none" w:sz="0" w:space="0" w:color="auto"/>
                <w:right w:val="none" w:sz="0" w:space="0" w:color="auto"/>
              </w:divBdr>
            </w:div>
            <w:div w:id="313989807">
              <w:marLeft w:val="0"/>
              <w:marRight w:val="0"/>
              <w:marTop w:val="0"/>
              <w:marBottom w:val="0"/>
              <w:divBdr>
                <w:top w:val="none" w:sz="0" w:space="0" w:color="auto"/>
                <w:left w:val="none" w:sz="0" w:space="0" w:color="auto"/>
                <w:bottom w:val="none" w:sz="0" w:space="0" w:color="auto"/>
                <w:right w:val="none" w:sz="0" w:space="0" w:color="auto"/>
              </w:divBdr>
            </w:div>
            <w:div w:id="333805114">
              <w:marLeft w:val="0"/>
              <w:marRight w:val="0"/>
              <w:marTop w:val="0"/>
              <w:marBottom w:val="0"/>
              <w:divBdr>
                <w:top w:val="none" w:sz="0" w:space="0" w:color="auto"/>
                <w:left w:val="none" w:sz="0" w:space="0" w:color="auto"/>
                <w:bottom w:val="none" w:sz="0" w:space="0" w:color="auto"/>
                <w:right w:val="none" w:sz="0" w:space="0" w:color="auto"/>
              </w:divBdr>
            </w:div>
            <w:div w:id="346256722">
              <w:marLeft w:val="0"/>
              <w:marRight w:val="0"/>
              <w:marTop w:val="0"/>
              <w:marBottom w:val="0"/>
              <w:divBdr>
                <w:top w:val="none" w:sz="0" w:space="0" w:color="auto"/>
                <w:left w:val="none" w:sz="0" w:space="0" w:color="auto"/>
                <w:bottom w:val="none" w:sz="0" w:space="0" w:color="auto"/>
                <w:right w:val="none" w:sz="0" w:space="0" w:color="auto"/>
              </w:divBdr>
            </w:div>
            <w:div w:id="366956534">
              <w:marLeft w:val="0"/>
              <w:marRight w:val="0"/>
              <w:marTop w:val="0"/>
              <w:marBottom w:val="0"/>
              <w:divBdr>
                <w:top w:val="none" w:sz="0" w:space="0" w:color="auto"/>
                <w:left w:val="none" w:sz="0" w:space="0" w:color="auto"/>
                <w:bottom w:val="none" w:sz="0" w:space="0" w:color="auto"/>
                <w:right w:val="none" w:sz="0" w:space="0" w:color="auto"/>
              </w:divBdr>
            </w:div>
            <w:div w:id="368916557">
              <w:marLeft w:val="0"/>
              <w:marRight w:val="0"/>
              <w:marTop w:val="0"/>
              <w:marBottom w:val="0"/>
              <w:divBdr>
                <w:top w:val="none" w:sz="0" w:space="0" w:color="auto"/>
                <w:left w:val="none" w:sz="0" w:space="0" w:color="auto"/>
                <w:bottom w:val="none" w:sz="0" w:space="0" w:color="auto"/>
                <w:right w:val="none" w:sz="0" w:space="0" w:color="auto"/>
              </w:divBdr>
            </w:div>
            <w:div w:id="374349686">
              <w:marLeft w:val="0"/>
              <w:marRight w:val="0"/>
              <w:marTop w:val="0"/>
              <w:marBottom w:val="0"/>
              <w:divBdr>
                <w:top w:val="none" w:sz="0" w:space="0" w:color="auto"/>
                <w:left w:val="none" w:sz="0" w:space="0" w:color="auto"/>
                <w:bottom w:val="none" w:sz="0" w:space="0" w:color="auto"/>
                <w:right w:val="none" w:sz="0" w:space="0" w:color="auto"/>
              </w:divBdr>
            </w:div>
            <w:div w:id="396977118">
              <w:marLeft w:val="0"/>
              <w:marRight w:val="0"/>
              <w:marTop w:val="0"/>
              <w:marBottom w:val="0"/>
              <w:divBdr>
                <w:top w:val="none" w:sz="0" w:space="0" w:color="auto"/>
                <w:left w:val="none" w:sz="0" w:space="0" w:color="auto"/>
                <w:bottom w:val="none" w:sz="0" w:space="0" w:color="auto"/>
                <w:right w:val="none" w:sz="0" w:space="0" w:color="auto"/>
              </w:divBdr>
            </w:div>
            <w:div w:id="422578514">
              <w:marLeft w:val="0"/>
              <w:marRight w:val="0"/>
              <w:marTop w:val="0"/>
              <w:marBottom w:val="0"/>
              <w:divBdr>
                <w:top w:val="none" w:sz="0" w:space="0" w:color="auto"/>
                <w:left w:val="none" w:sz="0" w:space="0" w:color="auto"/>
                <w:bottom w:val="none" w:sz="0" w:space="0" w:color="auto"/>
                <w:right w:val="none" w:sz="0" w:space="0" w:color="auto"/>
              </w:divBdr>
            </w:div>
            <w:div w:id="428818471">
              <w:marLeft w:val="0"/>
              <w:marRight w:val="0"/>
              <w:marTop w:val="0"/>
              <w:marBottom w:val="0"/>
              <w:divBdr>
                <w:top w:val="none" w:sz="0" w:space="0" w:color="auto"/>
                <w:left w:val="none" w:sz="0" w:space="0" w:color="auto"/>
                <w:bottom w:val="none" w:sz="0" w:space="0" w:color="auto"/>
                <w:right w:val="none" w:sz="0" w:space="0" w:color="auto"/>
              </w:divBdr>
            </w:div>
            <w:div w:id="436949983">
              <w:marLeft w:val="0"/>
              <w:marRight w:val="0"/>
              <w:marTop w:val="0"/>
              <w:marBottom w:val="0"/>
              <w:divBdr>
                <w:top w:val="none" w:sz="0" w:space="0" w:color="auto"/>
                <w:left w:val="none" w:sz="0" w:space="0" w:color="auto"/>
                <w:bottom w:val="none" w:sz="0" w:space="0" w:color="auto"/>
                <w:right w:val="none" w:sz="0" w:space="0" w:color="auto"/>
              </w:divBdr>
            </w:div>
            <w:div w:id="442573881">
              <w:marLeft w:val="0"/>
              <w:marRight w:val="0"/>
              <w:marTop w:val="0"/>
              <w:marBottom w:val="0"/>
              <w:divBdr>
                <w:top w:val="none" w:sz="0" w:space="0" w:color="auto"/>
                <w:left w:val="none" w:sz="0" w:space="0" w:color="auto"/>
                <w:bottom w:val="none" w:sz="0" w:space="0" w:color="auto"/>
                <w:right w:val="none" w:sz="0" w:space="0" w:color="auto"/>
              </w:divBdr>
            </w:div>
            <w:div w:id="443158514">
              <w:marLeft w:val="0"/>
              <w:marRight w:val="0"/>
              <w:marTop w:val="0"/>
              <w:marBottom w:val="0"/>
              <w:divBdr>
                <w:top w:val="none" w:sz="0" w:space="0" w:color="auto"/>
                <w:left w:val="none" w:sz="0" w:space="0" w:color="auto"/>
                <w:bottom w:val="none" w:sz="0" w:space="0" w:color="auto"/>
                <w:right w:val="none" w:sz="0" w:space="0" w:color="auto"/>
              </w:divBdr>
            </w:div>
            <w:div w:id="448203816">
              <w:marLeft w:val="0"/>
              <w:marRight w:val="0"/>
              <w:marTop w:val="0"/>
              <w:marBottom w:val="0"/>
              <w:divBdr>
                <w:top w:val="none" w:sz="0" w:space="0" w:color="auto"/>
                <w:left w:val="none" w:sz="0" w:space="0" w:color="auto"/>
                <w:bottom w:val="none" w:sz="0" w:space="0" w:color="auto"/>
                <w:right w:val="none" w:sz="0" w:space="0" w:color="auto"/>
              </w:divBdr>
            </w:div>
            <w:div w:id="477110789">
              <w:marLeft w:val="0"/>
              <w:marRight w:val="0"/>
              <w:marTop w:val="0"/>
              <w:marBottom w:val="0"/>
              <w:divBdr>
                <w:top w:val="none" w:sz="0" w:space="0" w:color="auto"/>
                <w:left w:val="none" w:sz="0" w:space="0" w:color="auto"/>
                <w:bottom w:val="none" w:sz="0" w:space="0" w:color="auto"/>
                <w:right w:val="none" w:sz="0" w:space="0" w:color="auto"/>
              </w:divBdr>
            </w:div>
            <w:div w:id="529033016">
              <w:marLeft w:val="0"/>
              <w:marRight w:val="0"/>
              <w:marTop w:val="0"/>
              <w:marBottom w:val="0"/>
              <w:divBdr>
                <w:top w:val="none" w:sz="0" w:space="0" w:color="auto"/>
                <w:left w:val="none" w:sz="0" w:space="0" w:color="auto"/>
                <w:bottom w:val="none" w:sz="0" w:space="0" w:color="auto"/>
                <w:right w:val="none" w:sz="0" w:space="0" w:color="auto"/>
              </w:divBdr>
            </w:div>
            <w:div w:id="533467340">
              <w:marLeft w:val="0"/>
              <w:marRight w:val="0"/>
              <w:marTop w:val="0"/>
              <w:marBottom w:val="0"/>
              <w:divBdr>
                <w:top w:val="none" w:sz="0" w:space="0" w:color="auto"/>
                <w:left w:val="none" w:sz="0" w:space="0" w:color="auto"/>
                <w:bottom w:val="none" w:sz="0" w:space="0" w:color="auto"/>
                <w:right w:val="none" w:sz="0" w:space="0" w:color="auto"/>
              </w:divBdr>
            </w:div>
            <w:div w:id="554658193">
              <w:marLeft w:val="0"/>
              <w:marRight w:val="0"/>
              <w:marTop w:val="0"/>
              <w:marBottom w:val="0"/>
              <w:divBdr>
                <w:top w:val="none" w:sz="0" w:space="0" w:color="auto"/>
                <w:left w:val="none" w:sz="0" w:space="0" w:color="auto"/>
                <w:bottom w:val="none" w:sz="0" w:space="0" w:color="auto"/>
                <w:right w:val="none" w:sz="0" w:space="0" w:color="auto"/>
              </w:divBdr>
            </w:div>
            <w:div w:id="564535679">
              <w:marLeft w:val="0"/>
              <w:marRight w:val="0"/>
              <w:marTop w:val="0"/>
              <w:marBottom w:val="0"/>
              <w:divBdr>
                <w:top w:val="none" w:sz="0" w:space="0" w:color="auto"/>
                <w:left w:val="none" w:sz="0" w:space="0" w:color="auto"/>
                <w:bottom w:val="none" w:sz="0" w:space="0" w:color="auto"/>
                <w:right w:val="none" w:sz="0" w:space="0" w:color="auto"/>
              </w:divBdr>
            </w:div>
            <w:div w:id="587543294">
              <w:marLeft w:val="0"/>
              <w:marRight w:val="0"/>
              <w:marTop w:val="0"/>
              <w:marBottom w:val="0"/>
              <w:divBdr>
                <w:top w:val="none" w:sz="0" w:space="0" w:color="auto"/>
                <w:left w:val="none" w:sz="0" w:space="0" w:color="auto"/>
                <w:bottom w:val="none" w:sz="0" w:space="0" w:color="auto"/>
                <w:right w:val="none" w:sz="0" w:space="0" w:color="auto"/>
              </w:divBdr>
            </w:div>
            <w:div w:id="588083368">
              <w:marLeft w:val="0"/>
              <w:marRight w:val="0"/>
              <w:marTop w:val="0"/>
              <w:marBottom w:val="0"/>
              <w:divBdr>
                <w:top w:val="none" w:sz="0" w:space="0" w:color="auto"/>
                <w:left w:val="none" w:sz="0" w:space="0" w:color="auto"/>
                <w:bottom w:val="none" w:sz="0" w:space="0" w:color="auto"/>
                <w:right w:val="none" w:sz="0" w:space="0" w:color="auto"/>
              </w:divBdr>
            </w:div>
            <w:div w:id="601767472">
              <w:marLeft w:val="0"/>
              <w:marRight w:val="0"/>
              <w:marTop w:val="0"/>
              <w:marBottom w:val="0"/>
              <w:divBdr>
                <w:top w:val="none" w:sz="0" w:space="0" w:color="auto"/>
                <w:left w:val="none" w:sz="0" w:space="0" w:color="auto"/>
                <w:bottom w:val="none" w:sz="0" w:space="0" w:color="auto"/>
                <w:right w:val="none" w:sz="0" w:space="0" w:color="auto"/>
              </w:divBdr>
            </w:div>
            <w:div w:id="613220541">
              <w:marLeft w:val="0"/>
              <w:marRight w:val="0"/>
              <w:marTop w:val="0"/>
              <w:marBottom w:val="0"/>
              <w:divBdr>
                <w:top w:val="none" w:sz="0" w:space="0" w:color="auto"/>
                <w:left w:val="none" w:sz="0" w:space="0" w:color="auto"/>
                <w:bottom w:val="none" w:sz="0" w:space="0" w:color="auto"/>
                <w:right w:val="none" w:sz="0" w:space="0" w:color="auto"/>
              </w:divBdr>
            </w:div>
            <w:div w:id="630406857">
              <w:marLeft w:val="0"/>
              <w:marRight w:val="0"/>
              <w:marTop w:val="0"/>
              <w:marBottom w:val="0"/>
              <w:divBdr>
                <w:top w:val="none" w:sz="0" w:space="0" w:color="auto"/>
                <w:left w:val="none" w:sz="0" w:space="0" w:color="auto"/>
                <w:bottom w:val="none" w:sz="0" w:space="0" w:color="auto"/>
                <w:right w:val="none" w:sz="0" w:space="0" w:color="auto"/>
              </w:divBdr>
            </w:div>
            <w:div w:id="664163955">
              <w:marLeft w:val="0"/>
              <w:marRight w:val="0"/>
              <w:marTop w:val="0"/>
              <w:marBottom w:val="0"/>
              <w:divBdr>
                <w:top w:val="none" w:sz="0" w:space="0" w:color="auto"/>
                <w:left w:val="none" w:sz="0" w:space="0" w:color="auto"/>
                <w:bottom w:val="none" w:sz="0" w:space="0" w:color="auto"/>
                <w:right w:val="none" w:sz="0" w:space="0" w:color="auto"/>
              </w:divBdr>
            </w:div>
            <w:div w:id="670596546">
              <w:marLeft w:val="0"/>
              <w:marRight w:val="0"/>
              <w:marTop w:val="0"/>
              <w:marBottom w:val="0"/>
              <w:divBdr>
                <w:top w:val="none" w:sz="0" w:space="0" w:color="auto"/>
                <w:left w:val="none" w:sz="0" w:space="0" w:color="auto"/>
                <w:bottom w:val="none" w:sz="0" w:space="0" w:color="auto"/>
                <w:right w:val="none" w:sz="0" w:space="0" w:color="auto"/>
              </w:divBdr>
            </w:div>
            <w:div w:id="699747607">
              <w:marLeft w:val="0"/>
              <w:marRight w:val="0"/>
              <w:marTop w:val="0"/>
              <w:marBottom w:val="0"/>
              <w:divBdr>
                <w:top w:val="none" w:sz="0" w:space="0" w:color="auto"/>
                <w:left w:val="none" w:sz="0" w:space="0" w:color="auto"/>
                <w:bottom w:val="none" w:sz="0" w:space="0" w:color="auto"/>
                <w:right w:val="none" w:sz="0" w:space="0" w:color="auto"/>
              </w:divBdr>
            </w:div>
            <w:div w:id="704402375">
              <w:marLeft w:val="0"/>
              <w:marRight w:val="0"/>
              <w:marTop w:val="0"/>
              <w:marBottom w:val="0"/>
              <w:divBdr>
                <w:top w:val="none" w:sz="0" w:space="0" w:color="auto"/>
                <w:left w:val="none" w:sz="0" w:space="0" w:color="auto"/>
                <w:bottom w:val="none" w:sz="0" w:space="0" w:color="auto"/>
                <w:right w:val="none" w:sz="0" w:space="0" w:color="auto"/>
              </w:divBdr>
            </w:div>
            <w:div w:id="706219118">
              <w:marLeft w:val="0"/>
              <w:marRight w:val="0"/>
              <w:marTop w:val="0"/>
              <w:marBottom w:val="0"/>
              <w:divBdr>
                <w:top w:val="none" w:sz="0" w:space="0" w:color="auto"/>
                <w:left w:val="none" w:sz="0" w:space="0" w:color="auto"/>
                <w:bottom w:val="none" w:sz="0" w:space="0" w:color="auto"/>
                <w:right w:val="none" w:sz="0" w:space="0" w:color="auto"/>
              </w:divBdr>
            </w:div>
            <w:div w:id="707876813">
              <w:marLeft w:val="0"/>
              <w:marRight w:val="0"/>
              <w:marTop w:val="0"/>
              <w:marBottom w:val="0"/>
              <w:divBdr>
                <w:top w:val="none" w:sz="0" w:space="0" w:color="auto"/>
                <w:left w:val="none" w:sz="0" w:space="0" w:color="auto"/>
                <w:bottom w:val="none" w:sz="0" w:space="0" w:color="auto"/>
                <w:right w:val="none" w:sz="0" w:space="0" w:color="auto"/>
              </w:divBdr>
            </w:div>
            <w:div w:id="737094771">
              <w:marLeft w:val="0"/>
              <w:marRight w:val="0"/>
              <w:marTop w:val="0"/>
              <w:marBottom w:val="0"/>
              <w:divBdr>
                <w:top w:val="none" w:sz="0" w:space="0" w:color="auto"/>
                <w:left w:val="none" w:sz="0" w:space="0" w:color="auto"/>
                <w:bottom w:val="none" w:sz="0" w:space="0" w:color="auto"/>
                <w:right w:val="none" w:sz="0" w:space="0" w:color="auto"/>
              </w:divBdr>
            </w:div>
            <w:div w:id="746732826">
              <w:marLeft w:val="0"/>
              <w:marRight w:val="0"/>
              <w:marTop w:val="0"/>
              <w:marBottom w:val="0"/>
              <w:divBdr>
                <w:top w:val="none" w:sz="0" w:space="0" w:color="auto"/>
                <w:left w:val="none" w:sz="0" w:space="0" w:color="auto"/>
                <w:bottom w:val="none" w:sz="0" w:space="0" w:color="auto"/>
                <w:right w:val="none" w:sz="0" w:space="0" w:color="auto"/>
              </w:divBdr>
            </w:div>
            <w:div w:id="771127537">
              <w:marLeft w:val="0"/>
              <w:marRight w:val="0"/>
              <w:marTop w:val="0"/>
              <w:marBottom w:val="0"/>
              <w:divBdr>
                <w:top w:val="none" w:sz="0" w:space="0" w:color="auto"/>
                <w:left w:val="none" w:sz="0" w:space="0" w:color="auto"/>
                <w:bottom w:val="none" w:sz="0" w:space="0" w:color="auto"/>
                <w:right w:val="none" w:sz="0" w:space="0" w:color="auto"/>
              </w:divBdr>
            </w:div>
            <w:div w:id="774909181">
              <w:marLeft w:val="0"/>
              <w:marRight w:val="0"/>
              <w:marTop w:val="0"/>
              <w:marBottom w:val="0"/>
              <w:divBdr>
                <w:top w:val="none" w:sz="0" w:space="0" w:color="auto"/>
                <w:left w:val="none" w:sz="0" w:space="0" w:color="auto"/>
                <w:bottom w:val="none" w:sz="0" w:space="0" w:color="auto"/>
                <w:right w:val="none" w:sz="0" w:space="0" w:color="auto"/>
              </w:divBdr>
            </w:div>
            <w:div w:id="778332182">
              <w:marLeft w:val="0"/>
              <w:marRight w:val="0"/>
              <w:marTop w:val="0"/>
              <w:marBottom w:val="0"/>
              <w:divBdr>
                <w:top w:val="none" w:sz="0" w:space="0" w:color="auto"/>
                <w:left w:val="none" w:sz="0" w:space="0" w:color="auto"/>
                <w:bottom w:val="none" w:sz="0" w:space="0" w:color="auto"/>
                <w:right w:val="none" w:sz="0" w:space="0" w:color="auto"/>
              </w:divBdr>
            </w:div>
            <w:div w:id="781725012">
              <w:marLeft w:val="0"/>
              <w:marRight w:val="0"/>
              <w:marTop w:val="0"/>
              <w:marBottom w:val="0"/>
              <w:divBdr>
                <w:top w:val="none" w:sz="0" w:space="0" w:color="auto"/>
                <w:left w:val="none" w:sz="0" w:space="0" w:color="auto"/>
                <w:bottom w:val="none" w:sz="0" w:space="0" w:color="auto"/>
                <w:right w:val="none" w:sz="0" w:space="0" w:color="auto"/>
              </w:divBdr>
            </w:div>
            <w:div w:id="782573833">
              <w:marLeft w:val="0"/>
              <w:marRight w:val="0"/>
              <w:marTop w:val="0"/>
              <w:marBottom w:val="0"/>
              <w:divBdr>
                <w:top w:val="none" w:sz="0" w:space="0" w:color="auto"/>
                <w:left w:val="none" w:sz="0" w:space="0" w:color="auto"/>
                <w:bottom w:val="none" w:sz="0" w:space="0" w:color="auto"/>
                <w:right w:val="none" w:sz="0" w:space="0" w:color="auto"/>
              </w:divBdr>
            </w:div>
            <w:div w:id="826674649">
              <w:marLeft w:val="0"/>
              <w:marRight w:val="0"/>
              <w:marTop w:val="0"/>
              <w:marBottom w:val="0"/>
              <w:divBdr>
                <w:top w:val="none" w:sz="0" w:space="0" w:color="auto"/>
                <w:left w:val="none" w:sz="0" w:space="0" w:color="auto"/>
                <w:bottom w:val="none" w:sz="0" w:space="0" w:color="auto"/>
                <w:right w:val="none" w:sz="0" w:space="0" w:color="auto"/>
              </w:divBdr>
            </w:div>
            <w:div w:id="857080927">
              <w:marLeft w:val="0"/>
              <w:marRight w:val="0"/>
              <w:marTop w:val="0"/>
              <w:marBottom w:val="0"/>
              <w:divBdr>
                <w:top w:val="none" w:sz="0" w:space="0" w:color="auto"/>
                <w:left w:val="none" w:sz="0" w:space="0" w:color="auto"/>
                <w:bottom w:val="none" w:sz="0" w:space="0" w:color="auto"/>
                <w:right w:val="none" w:sz="0" w:space="0" w:color="auto"/>
              </w:divBdr>
            </w:div>
            <w:div w:id="877746061">
              <w:marLeft w:val="0"/>
              <w:marRight w:val="0"/>
              <w:marTop w:val="0"/>
              <w:marBottom w:val="0"/>
              <w:divBdr>
                <w:top w:val="none" w:sz="0" w:space="0" w:color="auto"/>
                <w:left w:val="none" w:sz="0" w:space="0" w:color="auto"/>
                <w:bottom w:val="none" w:sz="0" w:space="0" w:color="auto"/>
                <w:right w:val="none" w:sz="0" w:space="0" w:color="auto"/>
              </w:divBdr>
            </w:div>
            <w:div w:id="890925367">
              <w:marLeft w:val="0"/>
              <w:marRight w:val="0"/>
              <w:marTop w:val="0"/>
              <w:marBottom w:val="0"/>
              <w:divBdr>
                <w:top w:val="none" w:sz="0" w:space="0" w:color="auto"/>
                <w:left w:val="none" w:sz="0" w:space="0" w:color="auto"/>
                <w:bottom w:val="none" w:sz="0" w:space="0" w:color="auto"/>
                <w:right w:val="none" w:sz="0" w:space="0" w:color="auto"/>
              </w:divBdr>
            </w:div>
            <w:div w:id="940836798">
              <w:marLeft w:val="0"/>
              <w:marRight w:val="0"/>
              <w:marTop w:val="0"/>
              <w:marBottom w:val="0"/>
              <w:divBdr>
                <w:top w:val="none" w:sz="0" w:space="0" w:color="auto"/>
                <w:left w:val="none" w:sz="0" w:space="0" w:color="auto"/>
                <w:bottom w:val="none" w:sz="0" w:space="0" w:color="auto"/>
                <w:right w:val="none" w:sz="0" w:space="0" w:color="auto"/>
              </w:divBdr>
            </w:div>
            <w:div w:id="952126023">
              <w:marLeft w:val="0"/>
              <w:marRight w:val="0"/>
              <w:marTop w:val="0"/>
              <w:marBottom w:val="0"/>
              <w:divBdr>
                <w:top w:val="none" w:sz="0" w:space="0" w:color="auto"/>
                <w:left w:val="none" w:sz="0" w:space="0" w:color="auto"/>
                <w:bottom w:val="none" w:sz="0" w:space="0" w:color="auto"/>
                <w:right w:val="none" w:sz="0" w:space="0" w:color="auto"/>
              </w:divBdr>
            </w:div>
            <w:div w:id="958754628">
              <w:marLeft w:val="0"/>
              <w:marRight w:val="0"/>
              <w:marTop w:val="0"/>
              <w:marBottom w:val="0"/>
              <w:divBdr>
                <w:top w:val="none" w:sz="0" w:space="0" w:color="auto"/>
                <w:left w:val="none" w:sz="0" w:space="0" w:color="auto"/>
                <w:bottom w:val="none" w:sz="0" w:space="0" w:color="auto"/>
                <w:right w:val="none" w:sz="0" w:space="0" w:color="auto"/>
              </w:divBdr>
            </w:div>
            <w:div w:id="958873947">
              <w:marLeft w:val="0"/>
              <w:marRight w:val="0"/>
              <w:marTop w:val="0"/>
              <w:marBottom w:val="0"/>
              <w:divBdr>
                <w:top w:val="none" w:sz="0" w:space="0" w:color="auto"/>
                <w:left w:val="none" w:sz="0" w:space="0" w:color="auto"/>
                <w:bottom w:val="none" w:sz="0" w:space="0" w:color="auto"/>
                <w:right w:val="none" w:sz="0" w:space="0" w:color="auto"/>
              </w:divBdr>
            </w:div>
            <w:div w:id="963076387">
              <w:marLeft w:val="0"/>
              <w:marRight w:val="0"/>
              <w:marTop w:val="0"/>
              <w:marBottom w:val="0"/>
              <w:divBdr>
                <w:top w:val="none" w:sz="0" w:space="0" w:color="auto"/>
                <w:left w:val="none" w:sz="0" w:space="0" w:color="auto"/>
                <w:bottom w:val="none" w:sz="0" w:space="0" w:color="auto"/>
                <w:right w:val="none" w:sz="0" w:space="0" w:color="auto"/>
              </w:divBdr>
            </w:div>
            <w:div w:id="986125071">
              <w:marLeft w:val="0"/>
              <w:marRight w:val="0"/>
              <w:marTop w:val="0"/>
              <w:marBottom w:val="0"/>
              <w:divBdr>
                <w:top w:val="none" w:sz="0" w:space="0" w:color="auto"/>
                <w:left w:val="none" w:sz="0" w:space="0" w:color="auto"/>
                <w:bottom w:val="none" w:sz="0" w:space="0" w:color="auto"/>
                <w:right w:val="none" w:sz="0" w:space="0" w:color="auto"/>
              </w:divBdr>
            </w:div>
            <w:div w:id="1049454920">
              <w:marLeft w:val="0"/>
              <w:marRight w:val="0"/>
              <w:marTop w:val="0"/>
              <w:marBottom w:val="0"/>
              <w:divBdr>
                <w:top w:val="none" w:sz="0" w:space="0" w:color="auto"/>
                <w:left w:val="none" w:sz="0" w:space="0" w:color="auto"/>
                <w:bottom w:val="none" w:sz="0" w:space="0" w:color="auto"/>
                <w:right w:val="none" w:sz="0" w:space="0" w:color="auto"/>
              </w:divBdr>
            </w:div>
            <w:div w:id="1073620214">
              <w:marLeft w:val="0"/>
              <w:marRight w:val="0"/>
              <w:marTop w:val="0"/>
              <w:marBottom w:val="0"/>
              <w:divBdr>
                <w:top w:val="none" w:sz="0" w:space="0" w:color="auto"/>
                <w:left w:val="none" w:sz="0" w:space="0" w:color="auto"/>
                <w:bottom w:val="none" w:sz="0" w:space="0" w:color="auto"/>
                <w:right w:val="none" w:sz="0" w:space="0" w:color="auto"/>
              </w:divBdr>
            </w:div>
            <w:div w:id="1073894563">
              <w:marLeft w:val="0"/>
              <w:marRight w:val="0"/>
              <w:marTop w:val="0"/>
              <w:marBottom w:val="0"/>
              <w:divBdr>
                <w:top w:val="none" w:sz="0" w:space="0" w:color="auto"/>
                <w:left w:val="none" w:sz="0" w:space="0" w:color="auto"/>
                <w:bottom w:val="none" w:sz="0" w:space="0" w:color="auto"/>
                <w:right w:val="none" w:sz="0" w:space="0" w:color="auto"/>
              </w:divBdr>
            </w:div>
            <w:div w:id="1096369911">
              <w:marLeft w:val="0"/>
              <w:marRight w:val="0"/>
              <w:marTop w:val="0"/>
              <w:marBottom w:val="0"/>
              <w:divBdr>
                <w:top w:val="none" w:sz="0" w:space="0" w:color="auto"/>
                <w:left w:val="none" w:sz="0" w:space="0" w:color="auto"/>
                <w:bottom w:val="none" w:sz="0" w:space="0" w:color="auto"/>
                <w:right w:val="none" w:sz="0" w:space="0" w:color="auto"/>
              </w:divBdr>
            </w:div>
            <w:div w:id="1128008236">
              <w:marLeft w:val="0"/>
              <w:marRight w:val="0"/>
              <w:marTop w:val="0"/>
              <w:marBottom w:val="0"/>
              <w:divBdr>
                <w:top w:val="none" w:sz="0" w:space="0" w:color="auto"/>
                <w:left w:val="none" w:sz="0" w:space="0" w:color="auto"/>
                <w:bottom w:val="none" w:sz="0" w:space="0" w:color="auto"/>
                <w:right w:val="none" w:sz="0" w:space="0" w:color="auto"/>
              </w:divBdr>
            </w:div>
            <w:div w:id="1135299005">
              <w:marLeft w:val="0"/>
              <w:marRight w:val="0"/>
              <w:marTop w:val="0"/>
              <w:marBottom w:val="0"/>
              <w:divBdr>
                <w:top w:val="none" w:sz="0" w:space="0" w:color="auto"/>
                <w:left w:val="none" w:sz="0" w:space="0" w:color="auto"/>
                <w:bottom w:val="none" w:sz="0" w:space="0" w:color="auto"/>
                <w:right w:val="none" w:sz="0" w:space="0" w:color="auto"/>
              </w:divBdr>
            </w:div>
            <w:div w:id="1139492177">
              <w:marLeft w:val="0"/>
              <w:marRight w:val="0"/>
              <w:marTop w:val="0"/>
              <w:marBottom w:val="0"/>
              <w:divBdr>
                <w:top w:val="none" w:sz="0" w:space="0" w:color="auto"/>
                <w:left w:val="none" w:sz="0" w:space="0" w:color="auto"/>
                <w:bottom w:val="none" w:sz="0" w:space="0" w:color="auto"/>
                <w:right w:val="none" w:sz="0" w:space="0" w:color="auto"/>
              </w:divBdr>
            </w:div>
            <w:div w:id="1156069114">
              <w:marLeft w:val="0"/>
              <w:marRight w:val="0"/>
              <w:marTop w:val="0"/>
              <w:marBottom w:val="0"/>
              <w:divBdr>
                <w:top w:val="none" w:sz="0" w:space="0" w:color="auto"/>
                <w:left w:val="none" w:sz="0" w:space="0" w:color="auto"/>
                <w:bottom w:val="none" w:sz="0" w:space="0" w:color="auto"/>
                <w:right w:val="none" w:sz="0" w:space="0" w:color="auto"/>
              </w:divBdr>
            </w:div>
            <w:div w:id="1161505743">
              <w:marLeft w:val="0"/>
              <w:marRight w:val="0"/>
              <w:marTop w:val="0"/>
              <w:marBottom w:val="0"/>
              <w:divBdr>
                <w:top w:val="none" w:sz="0" w:space="0" w:color="auto"/>
                <w:left w:val="none" w:sz="0" w:space="0" w:color="auto"/>
                <w:bottom w:val="none" w:sz="0" w:space="0" w:color="auto"/>
                <w:right w:val="none" w:sz="0" w:space="0" w:color="auto"/>
              </w:divBdr>
            </w:div>
            <w:div w:id="1171262841">
              <w:marLeft w:val="0"/>
              <w:marRight w:val="0"/>
              <w:marTop w:val="0"/>
              <w:marBottom w:val="0"/>
              <w:divBdr>
                <w:top w:val="none" w:sz="0" w:space="0" w:color="auto"/>
                <w:left w:val="none" w:sz="0" w:space="0" w:color="auto"/>
                <w:bottom w:val="none" w:sz="0" w:space="0" w:color="auto"/>
                <w:right w:val="none" w:sz="0" w:space="0" w:color="auto"/>
              </w:divBdr>
            </w:div>
            <w:div w:id="1192693351">
              <w:marLeft w:val="0"/>
              <w:marRight w:val="0"/>
              <w:marTop w:val="0"/>
              <w:marBottom w:val="0"/>
              <w:divBdr>
                <w:top w:val="none" w:sz="0" w:space="0" w:color="auto"/>
                <w:left w:val="none" w:sz="0" w:space="0" w:color="auto"/>
                <w:bottom w:val="none" w:sz="0" w:space="0" w:color="auto"/>
                <w:right w:val="none" w:sz="0" w:space="0" w:color="auto"/>
              </w:divBdr>
            </w:div>
            <w:div w:id="1212155084">
              <w:marLeft w:val="0"/>
              <w:marRight w:val="0"/>
              <w:marTop w:val="0"/>
              <w:marBottom w:val="0"/>
              <w:divBdr>
                <w:top w:val="none" w:sz="0" w:space="0" w:color="auto"/>
                <w:left w:val="none" w:sz="0" w:space="0" w:color="auto"/>
                <w:bottom w:val="none" w:sz="0" w:space="0" w:color="auto"/>
                <w:right w:val="none" w:sz="0" w:space="0" w:color="auto"/>
              </w:divBdr>
            </w:div>
            <w:div w:id="1220554440">
              <w:marLeft w:val="0"/>
              <w:marRight w:val="0"/>
              <w:marTop w:val="0"/>
              <w:marBottom w:val="0"/>
              <w:divBdr>
                <w:top w:val="none" w:sz="0" w:space="0" w:color="auto"/>
                <w:left w:val="none" w:sz="0" w:space="0" w:color="auto"/>
                <w:bottom w:val="none" w:sz="0" w:space="0" w:color="auto"/>
                <w:right w:val="none" w:sz="0" w:space="0" w:color="auto"/>
              </w:divBdr>
            </w:div>
            <w:div w:id="1242104618">
              <w:marLeft w:val="0"/>
              <w:marRight w:val="0"/>
              <w:marTop w:val="0"/>
              <w:marBottom w:val="0"/>
              <w:divBdr>
                <w:top w:val="none" w:sz="0" w:space="0" w:color="auto"/>
                <w:left w:val="none" w:sz="0" w:space="0" w:color="auto"/>
                <w:bottom w:val="none" w:sz="0" w:space="0" w:color="auto"/>
                <w:right w:val="none" w:sz="0" w:space="0" w:color="auto"/>
              </w:divBdr>
            </w:div>
            <w:div w:id="1250385487">
              <w:marLeft w:val="0"/>
              <w:marRight w:val="0"/>
              <w:marTop w:val="0"/>
              <w:marBottom w:val="0"/>
              <w:divBdr>
                <w:top w:val="none" w:sz="0" w:space="0" w:color="auto"/>
                <w:left w:val="none" w:sz="0" w:space="0" w:color="auto"/>
                <w:bottom w:val="none" w:sz="0" w:space="0" w:color="auto"/>
                <w:right w:val="none" w:sz="0" w:space="0" w:color="auto"/>
              </w:divBdr>
            </w:div>
            <w:div w:id="1252934344">
              <w:marLeft w:val="0"/>
              <w:marRight w:val="0"/>
              <w:marTop w:val="0"/>
              <w:marBottom w:val="0"/>
              <w:divBdr>
                <w:top w:val="none" w:sz="0" w:space="0" w:color="auto"/>
                <w:left w:val="none" w:sz="0" w:space="0" w:color="auto"/>
                <w:bottom w:val="none" w:sz="0" w:space="0" w:color="auto"/>
                <w:right w:val="none" w:sz="0" w:space="0" w:color="auto"/>
              </w:divBdr>
            </w:div>
            <w:div w:id="1300569889">
              <w:marLeft w:val="0"/>
              <w:marRight w:val="0"/>
              <w:marTop w:val="0"/>
              <w:marBottom w:val="0"/>
              <w:divBdr>
                <w:top w:val="none" w:sz="0" w:space="0" w:color="auto"/>
                <w:left w:val="none" w:sz="0" w:space="0" w:color="auto"/>
                <w:bottom w:val="none" w:sz="0" w:space="0" w:color="auto"/>
                <w:right w:val="none" w:sz="0" w:space="0" w:color="auto"/>
              </w:divBdr>
            </w:div>
            <w:div w:id="1321041518">
              <w:marLeft w:val="0"/>
              <w:marRight w:val="0"/>
              <w:marTop w:val="0"/>
              <w:marBottom w:val="0"/>
              <w:divBdr>
                <w:top w:val="none" w:sz="0" w:space="0" w:color="auto"/>
                <w:left w:val="none" w:sz="0" w:space="0" w:color="auto"/>
                <w:bottom w:val="none" w:sz="0" w:space="0" w:color="auto"/>
                <w:right w:val="none" w:sz="0" w:space="0" w:color="auto"/>
              </w:divBdr>
            </w:div>
            <w:div w:id="1342050620">
              <w:marLeft w:val="0"/>
              <w:marRight w:val="0"/>
              <w:marTop w:val="0"/>
              <w:marBottom w:val="0"/>
              <w:divBdr>
                <w:top w:val="none" w:sz="0" w:space="0" w:color="auto"/>
                <w:left w:val="none" w:sz="0" w:space="0" w:color="auto"/>
                <w:bottom w:val="none" w:sz="0" w:space="0" w:color="auto"/>
                <w:right w:val="none" w:sz="0" w:space="0" w:color="auto"/>
              </w:divBdr>
            </w:div>
            <w:div w:id="1374577300">
              <w:marLeft w:val="0"/>
              <w:marRight w:val="0"/>
              <w:marTop w:val="0"/>
              <w:marBottom w:val="0"/>
              <w:divBdr>
                <w:top w:val="none" w:sz="0" w:space="0" w:color="auto"/>
                <w:left w:val="none" w:sz="0" w:space="0" w:color="auto"/>
                <w:bottom w:val="none" w:sz="0" w:space="0" w:color="auto"/>
                <w:right w:val="none" w:sz="0" w:space="0" w:color="auto"/>
              </w:divBdr>
            </w:div>
            <w:div w:id="1384673387">
              <w:marLeft w:val="0"/>
              <w:marRight w:val="0"/>
              <w:marTop w:val="0"/>
              <w:marBottom w:val="0"/>
              <w:divBdr>
                <w:top w:val="none" w:sz="0" w:space="0" w:color="auto"/>
                <w:left w:val="none" w:sz="0" w:space="0" w:color="auto"/>
                <w:bottom w:val="none" w:sz="0" w:space="0" w:color="auto"/>
                <w:right w:val="none" w:sz="0" w:space="0" w:color="auto"/>
              </w:divBdr>
            </w:div>
            <w:div w:id="1414820375">
              <w:marLeft w:val="0"/>
              <w:marRight w:val="0"/>
              <w:marTop w:val="0"/>
              <w:marBottom w:val="0"/>
              <w:divBdr>
                <w:top w:val="none" w:sz="0" w:space="0" w:color="auto"/>
                <w:left w:val="none" w:sz="0" w:space="0" w:color="auto"/>
                <w:bottom w:val="none" w:sz="0" w:space="0" w:color="auto"/>
                <w:right w:val="none" w:sz="0" w:space="0" w:color="auto"/>
              </w:divBdr>
            </w:div>
            <w:div w:id="1431971885">
              <w:marLeft w:val="0"/>
              <w:marRight w:val="0"/>
              <w:marTop w:val="0"/>
              <w:marBottom w:val="0"/>
              <w:divBdr>
                <w:top w:val="none" w:sz="0" w:space="0" w:color="auto"/>
                <w:left w:val="none" w:sz="0" w:space="0" w:color="auto"/>
                <w:bottom w:val="none" w:sz="0" w:space="0" w:color="auto"/>
                <w:right w:val="none" w:sz="0" w:space="0" w:color="auto"/>
              </w:divBdr>
            </w:div>
            <w:div w:id="1457991294">
              <w:marLeft w:val="0"/>
              <w:marRight w:val="0"/>
              <w:marTop w:val="0"/>
              <w:marBottom w:val="0"/>
              <w:divBdr>
                <w:top w:val="none" w:sz="0" w:space="0" w:color="auto"/>
                <w:left w:val="none" w:sz="0" w:space="0" w:color="auto"/>
                <w:bottom w:val="none" w:sz="0" w:space="0" w:color="auto"/>
                <w:right w:val="none" w:sz="0" w:space="0" w:color="auto"/>
              </w:divBdr>
            </w:div>
            <w:div w:id="1469518743">
              <w:marLeft w:val="0"/>
              <w:marRight w:val="0"/>
              <w:marTop w:val="0"/>
              <w:marBottom w:val="0"/>
              <w:divBdr>
                <w:top w:val="none" w:sz="0" w:space="0" w:color="auto"/>
                <w:left w:val="none" w:sz="0" w:space="0" w:color="auto"/>
                <w:bottom w:val="none" w:sz="0" w:space="0" w:color="auto"/>
                <w:right w:val="none" w:sz="0" w:space="0" w:color="auto"/>
              </w:divBdr>
            </w:div>
            <w:div w:id="1478256173">
              <w:marLeft w:val="0"/>
              <w:marRight w:val="0"/>
              <w:marTop w:val="0"/>
              <w:marBottom w:val="0"/>
              <w:divBdr>
                <w:top w:val="none" w:sz="0" w:space="0" w:color="auto"/>
                <w:left w:val="none" w:sz="0" w:space="0" w:color="auto"/>
                <w:bottom w:val="none" w:sz="0" w:space="0" w:color="auto"/>
                <w:right w:val="none" w:sz="0" w:space="0" w:color="auto"/>
              </w:divBdr>
            </w:div>
            <w:div w:id="1479952887">
              <w:marLeft w:val="0"/>
              <w:marRight w:val="0"/>
              <w:marTop w:val="0"/>
              <w:marBottom w:val="0"/>
              <w:divBdr>
                <w:top w:val="none" w:sz="0" w:space="0" w:color="auto"/>
                <w:left w:val="none" w:sz="0" w:space="0" w:color="auto"/>
                <w:bottom w:val="none" w:sz="0" w:space="0" w:color="auto"/>
                <w:right w:val="none" w:sz="0" w:space="0" w:color="auto"/>
              </w:divBdr>
            </w:div>
            <w:div w:id="1493371676">
              <w:marLeft w:val="0"/>
              <w:marRight w:val="0"/>
              <w:marTop w:val="0"/>
              <w:marBottom w:val="0"/>
              <w:divBdr>
                <w:top w:val="none" w:sz="0" w:space="0" w:color="auto"/>
                <w:left w:val="none" w:sz="0" w:space="0" w:color="auto"/>
                <w:bottom w:val="none" w:sz="0" w:space="0" w:color="auto"/>
                <w:right w:val="none" w:sz="0" w:space="0" w:color="auto"/>
              </w:divBdr>
            </w:div>
            <w:div w:id="1532186746">
              <w:marLeft w:val="0"/>
              <w:marRight w:val="0"/>
              <w:marTop w:val="0"/>
              <w:marBottom w:val="0"/>
              <w:divBdr>
                <w:top w:val="none" w:sz="0" w:space="0" w:color="auto"/>
                <w:left w:val="none" w:sz="0" w:space="0" w:color="auto"/>
                <w:bottom w:val="none" w:sz="0" w:space="0" w:color="auto"/>
                <w:right w:val="none" w:sz="0" w:space="0" w:color="auto"/>
              </w:divBdr>
            </w:div>
            <w:div w:id="1550067229">
              <w:marLeft w:val="0"/>
              <w:marRight w:val="0"/>
              <w:marTop w:val="0"/>
              <w:marBottom w:val="0"/>
              <w:divBdr>
                <w:top w:val="none" w:sz="0" w:space="0" w:color="auto"/>
                <w:left w:val="none" w:sz="0" w:space="0" w:color="auto"/>
                <w:bottom w:val="none" w:sz="0" w:space="0" w:color="auto"/>
                <w:right w:val="none" w:sz="0" w:space="0" w:color="auto"/>
              </w:divBdr>
            </w:div>
            <w:div w:id="1559826745">
              <w:marLeft w:val="0"/>
              <w:marRight w:val="0"/>
              <w:marTop w:val="0"/>
              <w:marBottom w:val="0"/>
              <w:divBdr>
                <w:top w:val="none" w:sz="0" w:space="0" w:color="auto"/>
                <w:left w:val="none" w:sz="0" w:space="0" w:color="auto"/>
                <w:bottom w:val="none" w:sz="0" w:space="0" w:color="auto"/>
                <w:right w:val="none" w:sz="0" w:space="0" w:color="auto"/>
              </w:divBdr>
            </w:div>
            <w:div w:id="1577325381">
              <w:marLeft w:val="0"/>
              <w:marRight w:val="0"/>
              <w:marTop w:val="0"/>
              <w:marBottom w:val="0"/>
              <w:divBdr>
                <w:top w:val="none" w:sz="0" w:space="0" w:color="auto"/>
                <w:left w:val="none" w:sz="0" w:space="0" w:color="auto"/>
                <w:bottom w:val="none" w:sz="0" w:space="0" w:color="auto"/>
                <w:right w:val="none" w:sz="0" w:space="0" w:color="auto"/>
              </w:divBdr>
            </w:div>
            <w:div w:id="1588929002">
              <w:marLeft w:val="0"/>
              <w:marRight w:val="0"/>
              <w:marTop w:val="0"/>
              <w:marBottom w:val="0"/>
              <w:divBdr>
                <w:top w:val="none" w:sz="0" w:space="0" w:color="auto"/>
                <w:left w:val="none" w:sz="0" w:space="0" w:color="auto"/>
                <w:bottom w:val="none" w:sz="0" w:space="0" w:color="auto"/>
                <w:right w:val="none" w:sz="0" w:space="0" w:color="auto"/>
              </w:divBdr>
            </w:div>
            <w:div w:id="1591889616">
              <w:marLeft w:val="0"/>
              <w:marRight w:val="0"/>
              <w:marTop w:val="0"/>
              <w:marBottom w:val="0"/>
              <w:divBdr>
                <w:top w:val="none" w:sz="0" w:space="0" w:color="auto"/>
                <w:left w:val="none" w:sz="0" w:space="0" w:color="auto"/>
                <w:bottom w:val="none" w:sz="0" w:space="0" w:color="auto"/>
                <w:right w:val="none" w:sz="0" w:space="0" w:color="auto"/>
              </w:divBdr>
            </w:div>
            <w:div w:id="1627152476">
              <w:marLeft w:val="0"/>
              <w:marRight w:val="0"/>
              <w:marTop w:val="0"/>
              <w:marBottom w:val="0"/>
              <w:divBdr>
                <w:top w:val="none" w:sz="0" w:space="0" w:color="auto"/>
                <w:left w:val="none" w:sz="0" w:space="0" w:color="auto"/>
                <w:bottom w:val="none" w:sz="0" w:space="0" w:color="auto"/>
                <w:right w:val="none" w:sz="0" w:space="0" w:color="auto"/>
              </w:divBdr>
            </w:div>
            <w:div w:id="1629507397">
              <w:marLeft w:val="0"/>
              <w:marRight w:val="0"/>
              <w:marTop w:val="0"/>
              <w:marBottom w:val="0"/>
              <w:divBdr>
                <w:top w:val="none" w:sz="0" w:space="0" w:color="auto"/>
                <w:left w:val="none" w:sz="0" w:space="0" w:color="auto"/>
                <w:bottom w:val="none" w:sz="0" w:space="0" w:color="auto"/>
                <w:right w:val="none" w:sz="0" w:space="0" w:color="auto"/>
              </w:divBdr>
            </w:div>
            <w:div w:id="1643733794">
              <w:marLeft w:val="0"/>
              <w:marRight w:val="0"/>
              <w:marTop w:val="0"/>
              <w:marBottom w:val="0"/>
              <w:divBdr>
                <w:top w:val="none" w:sz="0" w:space="0" w:color="auto"/>
                <w:left w:val="none" w:sz="0" w:space="0" w:color="auto"/>
                <w:bottom w:val="none" w:sz="0" w:space="0" w:color="auto"/>
                <w:right w:val="none" w:sz="0" w:space="0" w:color="auto"/>
              </w:divBdr>
            </w:div>
            <w:div w:id="1670788528">
              <w:marLeft w:val="0"/>
              <w:marRight w:val="0"/>
              <w:marTop w:val="0"/>
              <w:marBottom w:val="0"/>
              <w:divBdr>
                <w:top w:val="none" w:sz="0" w:space="0" w:color="auto"/>
                <w:left w:val="none" w:sz="0" w:space="0" w:color="auto"/>
                <w:bottom w:val="none" w:sz="0" w:space="0" w:color="auto"/>
                <w:right w:val="none" w:sz="0" w:space="0" w:color="auto"/>
              </w:divBdr>
            </w:div>
            <w:div w:id="1679962651">
              <w:marLeft w:val="0"/>
              <w:marRight w:val="0"/>
              <w:marTop w:val="0"/>
              <w:marBottom w:val="0"/>
              <w:divBdr>
                <w:top w:val="none" w:sz="0" w:space="0" w:color="auto"/>
                <w:left w:val="none" w:sz="0" w:space="0" w:color="auto"/>
                <w:bottom w:val="none" w:sz="0" w:space="0" w:color="auto"/>
                <w:right w:val="none" w:sz="0" w:space="0" w:color="auto"/>
              </w:divBdr>
            </w:div>
            <w:div w:id="1690254532">
              <w:marLeft w:val="0"/>
              <w:marRight w:val="0"/>
              <w:marTop w:val="0"/>
              <w:marBottom w:val="0"/>
              <w:divBdr>
                <w:top w:val="none" w:sz="0" w:space="0" w:color="auto"/>
                <w:left w:val="none" w:sz="0" w:space="0" w:color="auto"/>
                <w:bottom w:val="none" w:sz="0" w:space="0" w:color="auto"/>
                <w:right w:val="none" w:sz="0" w:space="0" w:color="auto"/>
              </w:divBdr>
            </w:div>
            <w:div w:id="1732969982">
              <w:marLeft w:val="0"/>
              <w:marRight w:val="0"/>
              <w:marTop w:val="0"/>
              <w:marBottom w:val="0"/>
              <w:divBdr>
                <w:top w:val="none" w:sz="0" w:space="0" w:color="auto"/>
                <w:left w:val="none" w:sz="0" w:space="0" w:color="auto"/>
                <w:bottom w:val="none" w:sz="0" w:space="0" w:color="auto"/>
                <w:right w:val="none" w:sz="0" w:space="0" w:color="auto"/>
              </w:divBdr>
            </w:div>
            <w:div w:id="1742173053">
              <w:marLeft w:val="0"/>
              <w:marRight w:val="0"/>
              <w:marTop w:val="0"/>
              <w:marBottom w:val="0"/>
              <w:divBdr>
                <w:top w:val="none" w:sz="0" w:space="0" w:color="auto"/>
                <w:left w:val="none" w:sz="0" w:space="0" w:color="auto"/>
                <w:bottom w:val="none" w:sz="0" w:space="0" w:color="auto"/>
                <w:right w:val="none" w:sz="0" w:space="0" w:color="auto"/>
              </w:divBdr>
            </w:div>
            <w:div w:id="1773352819">
              <w:marLeft w:val="0"/>
              <w:marRight w:val="0"/>
              <w:marTop w:val="0"/>
              <w:marBottom w:val="0"/>
              <w:divBdr>
                <w:top w:val="none" w:sz="0" w:space="0" w:color="auto"/>
                <w:left w:val="none" w:sz="0" w:space="0" w:color="auto"/>
                <w:bottom w:val="none" w:sz="0" w:space="0" w:color="auto"/>
                <w:right w:val="none" w:sz="0" w:space="0" w:color="auto"/>
              </w:divBdr>
            </w:div>
            <w:div w:id="1794516407">
              <w:marLeft w:val="0"/>
              <w:marRight w:val="0"/>
              <w:marTop w:val="0"/>
              <w:marBottom w:val="0"/>
              <w:divBdr>
                <w:top w:val="none" w:sz="0" w:space="0" w:color="auto"/>
                <w:left w:val="none" w:sz="0" w:space="0" w:color="auto"/>
                <w:bottom w:val="none" w:sz="0" w:space="0" w:color="auto"/>
                <w:right w:val="none" w:sz="0" w:space="0" w:color="auto"/>
              </w:divBdr>
            </w:div>
            <w:div w:id="1798256041">
              <w:marLeft w:val="0"/>
              <w:marRight w:val="0"/>
              <w:marTop w:val="0"/>
              <w:marBottom w:val="0"/>
              <w:divBdr>
                <w:top w:val="none" w:sz="0" w:space="0" w:color="auto"/>
                <w:left w:val="none" w:sz="0" w:space="0" w:color="auto"/>
                <w:bottom w:val="none" w:sz="0" w:space="0" w:color="auto"/>
                <w:right w:val="none" w:sz="0" w:space="0" w:color="auto"/>
              </w:divBdr>
            </w:div>
            <w:div w:id="1808743221">
              <w:marLeft w:val="0"/>
              <w:marRight w:val="0"/>
              <w:marTop w:val="0"/>
              <w:marBottom w:val="0"/>
              <w:divBdr>
                <w:top w:val="none" w:sz="0" w:space="0" w:color="auto"/>
                <w:left w:val="none" w:sz="0" w:space="0" w:color="auto"/>
                <w:bottom w:val="none" w:sz="0" w:space="0" w:color="auto"/>
                <w:right w:val="none" w:sz="0" w:space="0" w:color="auto"/>
              </w:divBdr>
            </w:div>
            <w:div w:id="1822766021">
              <w:marLeft w:val="0"/>
              <w:marRight w:val="0"/>
              <w:marTop w:val="0"/>
              <w:marBottom w:val="0"/>
              <w:divBdr>
                <w:top w:val="none" w:sz="0" w:space="0" w:color="auto"/>
                <w:left w:val="none" w:sz="0" w:space="0" w:color="auto"/>
                <w:bottom w:val="none" w:sz="0" w:space="0" w:color="auto"/>
                <w:right w:val="none" w:sz="0" w:space="0" w:color="auto"/>
              </w:divBdr>
            </w:div>
            <w:div w:id="1851674280">
              <w:marLeft w:val="0"/>
              <w:marRight w:val="0"/>
              <w:marTop w:val="0"/>
              <w:marBottom w:val="0"/>
              <w:divBdr>
                <w:top w:val="none" w:sz="0" w:space="0" w:color="auto"/>
                <w:left w:val="none" w:sz="0" w:space="0" w:color="auto"/>
                <w:bottom w:val="none" w:sz="0" w:space="0" w:color="auto"/>
                <w:right w:val="none" w:sz="0" w:space="0" w:color="auto"/>
              </w:divBdr>
            </w:div>
            <w:div w:id="1859998226">
              <w:marLeft w:val="0"/>
              <w:marRight w:val="0"/>
              <w:marTop w:val="0"/>
              <w:marBottom w:val="0"/>
              <w:divBdr>
                <w:top w:val="none" w:sz="0" w:space="0" w:color="auto"/>
                <w:left w:val="none" w:sz="0" w:space="0" w:color="auto"/>
                <w:bottom w:val="none" w:sz="0" w:space="0" w:color="auto"/>
                <w:right w:val="none" w:sz="0" w:space="0" w:color="auto"/>
              </w:divBdr>
            </w:div>
            <w:div w:id="1862357559">
              <w:marLeft w:val="0"/>
              <w:marRight w:val="0"/>
              <w:marTop w:val="0"/>
              <w:marBottom w:val="0"/>
              <w:divBdr>
                <w:top w:val="none" w:sz="0" w:space="0" w:color="auto"/>
                <w:left w:val="none" w:sz="0" w:space="0" w:color="auto"/>
                <w:bottom w:val="none" w:sz="0" w:space="0" w:color="auto"/>
                <w:right w:val="none" w:sz="0" w:space="0" w:color="auto"/>
              </w:divBdr>
            </w:div>
            <w:div w:id="1863351508">
              <w:marLeft w:val="0"/>
              <w:marRight w:val="0"/>
              <w:marTop w:val="0"/>
              <w:marBottom w:val="0"/>
              <w:divBdr>
                <w:top w:val="none" w:sz="0" w:space="0" w:color="auto"/>
                <w:left w:val="none" w:sz="0" w:space="0" w:color="auto"/>
                <w:bottom w:val="none" w:sz="0" w:space="0" w:color="auto"/>
                <w:right w:val="none" w:sz="0" w:space="0" w:color="auto"/>
              </w:divBdr>
            </w:div>
            <w:div w:id="1870757790">
              <w:marLeft w:val="0"/>
              <w:marRight w:val="0"/>
              <w:marTop w:val="0"/>
              <w:marBottom w:val="0"/>
              <w:divBdr>
                <w:top w:val="none" w:sz="0" w:space="0" w:color="auto"/>
                <w:left w:val="none" w:sz="0" w:space="0" w:color="auto"/>
                <w:bottom w:val="none" w:sz="0" w:space="0" w:color="auto"/>
                <w:right w:val="none" w:sz="0" w:space="0" w:color="auto"/>
              </w:divBdr>
            </w:div>
            <w:div w:id="1876383966">
              <w:marLeft w:val="0"/>
              <w:marRight w:val="0"/>
              <w:marTop w:val="0"/>
              <w:marBottom w:val="0"/>
              <w:divBdr>
                <w:top w:val="none" w:sz="0" w:space="0" w:color="auto"/>
                <w:left w:val="none" w:sz="0" w:space="0" w:color="auto"/>
                <w:bottom w:val="none" w:sz="0" w:space="0" w:color="auto"/>
                <w:right w:val="none" w:sz="0" w:space="0" w:color="auto"/>
              </w:divBdr>
            </w:div>
            <w:div w:id="2004773858">
              <w:marLeft w:val="0"/>
              <w:marRight w:val="0"/>
              <w:marTop w:val="0"/>
              <w:marBottom w:val="0"/>
              <w:divBdr>
                <w:top w:val="none" w:sz="0" w:space="0" w:color="auto"/>
                <w:left w:val="none" w:sz="0" w:space="0" w:color="auto"/>
                <w:bottom w:val="none" w:sz="0" w:space="0" w:color="auto"/>
                <w:right w:val="none" w:sz="0" w:space="0" w:color="auto"/>
              </w:divBdr>
            </w:div>
            <w:div w:id="2020812361">
              <w:marLeft w:val="0"/>
              <w:marRight w:val="0"/>
              <w:marTop w:val="0"/>
              <w:marBottom w:val="0"/>
              <w:divBdr>
                <w:top w:val="none" w:sz="0" w:space="0" w:color="auto"/>
                <w:left w:val="none" w:sz="0" w:space="0" w:color="auto"/>
                <w:bottom w:val="none" w:sz="0" w:space="0" w:color="auto"/>
                <w:right w:val="none" w:sz="0" w:space="0" w:color="auto"/>
              </w:divBdr>
            </w:div>
            <w:div w:id="2024241143">
              <w:marLeft w:val="0"/>
              <w:marRight w:val="0"/>
              <w:marTop w:val="0"/>
              <w:marBottom w:val="0"/>
              <w:divBdr>
                <w:top w:val="none" w:sz="0" w:space="0" w:color="auto"/>
                <w:left w:val="none" w:sz="0" w:space="0" w:color="auto"/>
                <w:bottom w:val="none" w:sz="0" w:space="0" w:color="auto"/>
                <w:right w:val="none" w:sz="0" w:space="0" w:color="auto"/>
              </w:divBdr>
            </w:div>
            <w:div w:id="2035225094">
              <w:marLeft w:val="0"/>
              <w:marRight w:val="0"/>
              <w:marTop w:val="0"/>
              <w:marBottom w:val="0"/>
              <w:divBdr>
                <w:top w:val="none" w:sz="0" w:space="0" w:color="auto"/>
                <w:left w:val="none" w:sz="0" w:space="0" w:color="auto"/>
                <w:bottom w:val="none" w:sz="0" w:space="0" w:color="auto"/>
                <w:right w:val="none" w:sz="0" w:space="0" w:color="auto"/>
              </w:divBdr>
            </w:div>
            <w:div w:id="2051683898">
              <w:marLeft w:val="0"/>
              <w:marRight w:val="0"/>
              <w:marTop w:val="0"/>
              <w:marBottom w:val="0"/>
              <w:divBdr>
                <w:top w:val="none" w:sz="0" w:space="0" w:color="auto"/>
                <w:left w:val="none" w:sz="0" w:space="0" w:color="auto"/>
                <w:bottom w:val="none" w:sz="0" w:space="0" w:color="auto"/>
                <w:right w:val="none" w:sz="0" w:space="0" w:color="auto"/>
              </w:divBdr>
            </w:div>
            <w:div w:id="2061054474">
              <w:marLeft w:val="0"/>
              <w:marRight w:val="0"/>
              <w:marTop w:val="0"/>
              <w:marBottom w:val="0"/>
              <w:divBdr>
                <w:top w:val="none" w:sz="0" w:space="0" w:color="auto"/>
                <w:left w:val="none" w:sz="0" w:space="0" w:color="auto"/>
                <w:bottom w:val="none" w:sz="0" w:space="0" w:color="auto"/>
                <w:right w:val="none" w:sz="0" w:space="0" w:color="auto"/>
              </w:divBdr>
            </w:div>
            <w:div w:id="2074229494">
              <w:marLeft w:val="0"/>
              <w:marRight w:val="0"/>
              <w:marTop w:val="0"/>
              <w:marBottom w:val="0"/>
              <w:divBdr>
                <w:top w:val="none" w:sz="0" w:space="0" w:color="auto"/>
                <w:left w:val="none" w:sz="0" w:space="0" w:color="auto"/>
                <w:bottom w:val="none" w:sz="0" w:space="0" w:color="auto"/>
                <w:right w:val="none" w:sz="0" w:space="0" w:color="auto"/>
              </w:divBdr>
            </w:div>
            <w:div w:id="2082866977">
              <w:marLeft w:val="0"/>
              <w:marRight w:val="0"/>
              <w:marTop w:val="0"/>
              <w:marBottom w:val="0"/>
              <w:divBdr>
                <w:top w:val="none" w:sz="0" w:space="0" w:color="auto"/>
                <w:left w:val="none" w:sz="0" w:space="0" w:color="auto"/>
                <w:bottom w:val="none" w:sz="0" w:space="0" w:color="auto"/>
                <w:right w:val="none" w:sz="0" w:space="0" w:color="auto"/>
              </w:divBdr>
            </w:div>
            <w:div w:id="2091190654">
              <w:marLeft w:val="0"/>
              <w:marRight w:val="0"/>
              <w:marTop w:val="0"/>
              <w:marBottom w:val="0"/>
              <w:divBdr>
                <w:top w:val="none" w:sz="0" w:space="0" w:color="auto"/>
                <w:left w:val="none" w:sz="0" w:space="0" w:color="auto"/>
                <w:bottom w:val="none" w:sz="0" w:space="0" w:color="auto"/>
                <w:right w:val="none" w:sz="0" w:space="0" w:color="auto"/>
              </w:divBdr>
            </w:div>
            <w:div w:id="2103646234">
              <w:marLeft w:val="0"/>
              <w:marRight w:val="0"/>
              <w:marTop w:val="0"/>
              <w:marBottom w:val="0"/>
              <w:divBdr>
                <w:top w:val="none" w:sz="0" w:space="0" w:color="auto"/>
                <w:left w:val="none" w:sz="0" w:space="0" w:color="auto"/>
                <w:bottom w:val="none" w:sz="0" w:space="0" w:color="auto"/>
                <w:right w:val="none" w:sz="0" w:space="0" w:color="auto"/>
              </w:divBdr>
            </w:div>
            <w:div w:id="2105489336">
              <w:marLeft w:val="0"/>
              <w:marRight w:val="0"/>
              <w:marTop w:val="0"/>
              <w:marBottom w:val="0"/>
              <w:divBdr>
                <w:top w:val="none" w:sz="0" w:space="0" w:color="auto"/>
                <w:left w:val="none" w:sz="0" w:space="0" w:color="auto"/>
                <w:bottom w:val="none" w:sz="0" w:space="0" w:color="auto"/>
                <w:right w:val="none" w:sz="0" w:space="0" w:color="auto"/>
              </w:divBdr>
            </w:div>
            <w:div w:id="2106346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2154127">
      <w:bodyDiv w:val="1"/>
      <w:marLeft w:val="0"/>
      <w:marRight w:val="0"/>
      <w:marTop w:val="0"/>
      <w:marBottom w:val="0"/>
      <w:divBdr>
        <w:top w:val="none" w:sz="0" w:space="0" w:color="auto"/>
        <w:left w:val="none" w:sz="0" w:space="0" w:color="auto"/>
        <w:bottom w:val="none" w:sz="0" w:space="0" w:color="auto"/>
        <w:right w:val="none" w:sz="0" w:space="0" w:color="auto"/>
      </w:divBdr>
      <w:divsChild>
        <w:div w:id="778835566">
          <w:marLeft w:val="0"/>
          <w:marRight w:val="0"/>
          <w:marTop w:val="0"/>
          <w:marBottom w:val="0"/>
          <w:divBdr>
            <w:top w:val="none" w:sz="0" w:space="0" w:color="auto"/>
            <w:left w:val="none" w:sz="0" w:space="0" w:color="auto"/>
            <w:bottom w:val="none" w:sz="0" w:space="0" w:color="auto"/>
            <w:right w:val="none" w:sz="0" w:space="0" w:color="auto"/>
          </w:divBdr>
          <w:divsChild>
            <w:div w:id="43799332">
              <w:marLeft w:val="0"/>
              <w:marRight w:val="0"/>
              <w:marTop w:val="0"/>
              <w:marBottom w:val="0"/>
              <w:divBdr>
                <w:top w:val="none" w:sz="0" w:space="0" w:color="auto"/>
                <w:left w:val="none" w:sz="0" w:space="0" w:color="auto"/>
                <w:bottom w:val="none" w:sz="0" w:space="0" w:color="auto"/>
                <w:right w:val="none" w:sz="0" w:space="0" w:color="auto"/>
              </w:divBdr>
            </w:div>
            <w:div w:id="51731598">
              <w:marLeft w:val="0"/>
              <w:marRight w:val="0"/>
              <w:marTop w:val="0"/>
              <w:marBottom w:val="0"/>
              <w:divBdr>
                <w:top w:val="none" w:sz="0" w:space="0" w:color="auto"/>
                <w:left w:val="none" w:sz="0" w:space="0" w:color="auto"/>
                <w:bottom w:val="none" w:sz="0" w:space="0" w:color="auto"/>
                <w:right w:val="none" w:sz="0" w:space="0" w:color="auto"/>
              </w:divBdr>
            </w:div>
            <w:div w:id="65423476">
              <w:marLeft w:val="0"/>
              <w:marRight w:val="0"/>
              <w:marTop w:val="0"/>
              <w:marBottom w:val="0"/>
              <w:divBdr>
                <w:top w:val="none" w:sz="0" w:space="0" w:color="auto"/>
                <w:left w:val="none" w:sz="0" w:space="0" w:color="auto"/>
                <w:bottom w:val="none" w:sz="0" w:space="0" w:color="auto"/>
                <w:right w:val="none" w:sz="0" w:space="0" w:color="auto"/>
              </w:divBdr>
            </w:div>
            <w:div w:id="72943168">
              <w:marLeft w:val="0"/>
              <w:marRight w:val="0"/>
              <w:marTop w:val="0"/>
              <w:marBottom w:val="0"/>
              <w:divBdr>
                <w:top w:val="none" w:sz="0" w:space="0" w:color="auto"/>
                <w:left w:val="none" w:sz="0" w:space="0" w:color="auto"/>
                <w:bottom w:val="none" w:sz="0" w:space="0" w:color="auto"/>
                <w:right w:val="none" w:sz="0" w:space="0" w:color="auto"/>
              </w:divBdr>
            </w:div>
            <w:div w:id="83504430">
              <w:marLeft w:val="0"/>
              <w:marRight w:val="0"/>
              <w:marTop w:val="0"/>
              <w:marBottom w:val="0"/>
              <w:divBdr>
                <w:top w:val="none" w:sz="0" w:space="0" w:color="auto"/>
                <w:left w:val="none" w:sz="0" w:space="0" w:color="auto"/>
                <w:bottom w:val="none" w:sz="0" w:space="0" w:color="auto"/>
                <w:right w:val="none" w:sz="0" w:space="0" w:color="auto"/>
              </w:divBdr>
            </w:div>
            <w:div w:id="98380984">
              <w:marLeft w:val="0"/>
              <w:marRight w:val="0"/>
              <w:marTop w:val="0"/>
              <w:marBottom w:val="0"/>
              <w:divBdr>
                <w:top w:val="none" w:sz="0" w:space="0" w:color="auto"/>
                <w:left w:val="none" w:sz="0" w:space="0" w:color="auto"/>
                <w:bottom w:val="none" w:sz="0" w:space="0" w:color="auto"/>
                <w:right w:val="none" w:sz="0" w:space="0" w:color="auto"/>
              </w:divBdr>
            </w:div>
            <w:div w:id="165947215">
              <w:marLeft w:val="0"/>
              <w:marRight w:val="0"/>
              <w:marTop w:val="0"/>
              <w:marBottom w:val="0"/>
              <w:divBdr>
                <w:top w:val="none" w:sz="0" w:space="0" w:color="auto"/>
                <w:left w:val="none" w:sz="0" w:space="0" w:color="auto"/>
                <w:bottom w:val="none" w:sz="0" w:space="0" w:color="auto"/>
                <w:right w:val="none" w:sz="0" w:space="0" w:color="auto"/>
              </w:divBdr>
            </w:div>
            <w:div w:id="195630335">
              <w:marLeft w:val="0"/>
              <w:marRight w:val="0"/>
              <w:marTop w:val="0"/>
              <w:marBottom w:val="0"/>
              <w:divBdr>
                <w:top w:val="none" w:sz="0" w:space="0" w:color="auto"/>
                <w:left w:val="none" w:sz="0" w:space="0" w:color="auto"/>
                <w:bottom w:val="none" w:sz="0" w:space="0" w:color="auto"/>
                <w:right w:val="none" w:sz="0" w:space="0" w:color="auto"/>
              </w:divBdr>
            </w:div>
            <w:div w:id="219903504">
              <w:marLeft w:val="0"/>
              <w:marRight w:val="0"/>
              <w:marTop w:val="0"/>
              <w:marBottom w:val="0"/>
              <w:divBdr>
                <w:top w:val="none" w:sz="0" w:space="0" w:color="auto"/>
                <w:left w:val="none" w:sz="0" w:space="0" w:color="auto"/>
                <w:bottom w:val="none" w:sz="0" w:space="0" w:color="auto"/>
                <w:right w:val="none" w:sz="0" w:space="0" w:color="auto"/>
              </w:divBdr>
            </w:div>
            <w:div w:id="229078656">
              <w:marLeft w:val="0"/>
              <w:marRight w:val="0"/>
              <w:marTop w:val="0"/>
              <w:marBottom w:val="0"/>
              <w:divBdr>
                <w:top w:val="none" w:sz="0" w:space="0" w:color="auto"/>
                <w:left w:val="none" w:sz="0" w:space="0" w:color="auto"/>
                <w:bottom w:val="none" w:sz="0" w:space="0" w:color="auto"/>
                <w:right w:val="none" w:sz="0" w:space="0" w:color="auto"/>
              </w:divBdr>
            </w:div>
            <w:div w:id="238710307">
              <w:marLeft w:val="0"/>
              <w:marRight w:val="0"/>
              <w:marTop w:val="0"/>
              <w:marBottom w:val="0"/>
              <w:divBdr>
                <w:top w:val="none" w:sz="0" w:space="0" w:color="auto"/>
                <w:left w:val="none" w:sz="0" w:space="0" w:color="auto"/>
                <w:bottom w:val="none" w:sz="0" w:space="0" w:color="auto"/>
                <w:right w:val="none" w:sz="0" w:space="0" w:color="auto"/>
              </w:divBdr>
            </w:div>
            <w:div w:id="268902827">
              <w:marLeft w:val="0"/>
              <w:marRight w:val="0"/>
              <w:marTop w:val="0"/>
              <w:marBottom w:val="0"/>
              <w:divBdr>
                <w:top w:val="none" w:sz="0" w:space="0" w:color="auto"/>
                <w:left w:val="none" w:sz="0" w:space="0" w:color="auto"/>
                <w:bottom w:val="none" w:sz="0" w:space="0" w:color="auto"/>
                <w:right w:val="none" w:sz="0" w:space="0" w:color="auto"/>
              </w:divBdr>
            </w:div>
            <w:div w:id="280842723">
              <w:marLeft w:val="0"/>
              <w:marRight w:val="0"/>
              <w:marTop w:val="0"/>
              <w:marBottom w:val="0"/>
              <w:divBdr>
                <w:top w:val="none" w:sz="0" w:space="0" w:color="auto"/>
                <w:left w:val="none" w:sz="0" w:space="0" w:color="auto"/>
                <w:bottom w:val="none" w:sz="0" w:space="0" w:color="auto"/>
                <w:right w:val="none" w:sz="0" w:space="0" w:color="auto"/>
              </w:divBdr>
            </w:div>
            <w:div w:id="290326048">
              <w:marLeft w:val="0"/>
              <w:marRight w:val="0"/>
              <w:marTop w:val="0"/>
              <w:marBottom w:val="0"/>
              <w:divBdr>
                <w:top w:val="none" w:sz="0" w:space="0" w:color="auto"/>
                <w:left w:val="none" w:sz="0" w:space="0" w:color="auto"/>
                <w:bottom w:val="none" w:sz="0" w:space="0" w:color="auto"/>
                <w:right w:val="none" w:sz="0" w:space="0" w:color="auto"/>
              </w:divBdr>
            </w:div>
            <w:div w:id="290481286">
              <w:marLeft w:val="0"/>
              <w:marRight w:val="0"/>
              <w:marTop w:val="0"/>
              <w:marBottom w:val="0"/>
              <w:divBdr>
                <w:top w:val="none" w:sz="0" w:space="0" w:color="auto"/>
                <w:left w:val="none" w:sz="0" w:space="0" w:color="auto"/>
                <w:bottom w:val="none" w:sz="0" w:space="0" w:color="auto"/>
                <w:right w:val="none" w:sz="0" w:space="0" w:color="auto"/>
              </w:divBdr>
            </w:div>
            <w:div w:id="292100351">
              <w:marLeft w:val="0"/>
              <w:marRight w:val="0"/>
              <w:marTop w:val="0"/>
              <w:marBottom w:val="0"/>
              <w:divBdr>
                <w:top w:val="none" w:sz="0" w:space="0" w:color="auto"/>
                <w:left w:val="none" w:sz="0" w:space="0" w:color="auto"/>
                <w:bottom w:val="none" w:sz="0" w:space="0" w:color="auto"/>
                <w:right w:val="none" w:sz="0" w:space="0" w:color="auto"/>
              </w:divBdr>
            </w:div>
            <w:div w:id="299269125">
              <w:marLeft w:val="0"/>
              <w:marRight w:val="0"/>
              <w:marTop w:val="0"/>
              <w:marBottom w:val="0"/>
              <w:divBdr>
                <w:top w:val="none" w:sz="0" w:space="0" w:color="auto"/>
                <w:left w:val="none" w:sz="0" w:space="0" w:color="auto"/>
                <w:bottom w:val="none" w:sz="0" w:space="0" w:color="auto"/>
                <w:right w:val="none" w:sz="0" w:space="0" w:color="auto"/>
              </w:divBdr>
            </w:div>
            <w:div w:id="329913414">
              <w:marLeft w:val="0"/>
              <w:marRight w:val="0"/>
              <w:marTop w:val="0"/>
              <w:marBottom w:val="0"/>
              <w:divBdr>
                <w:top w:val="none" w:sz="0" w:space="0" w:color="auto"/>
                <w:left w:val="none" w:sz="0" w:space="0" w:color="auto"/>
                <w:bottom w:val="none" w:sz="0" w:space="0" w:color="auto"/>
                <w:right w:val="none" w:sz="0" w:space="0" w:color="auto"/>
              </w:divBdr>
            </w:div>
            <w:div w:id="336689620">
              <w:marLeft w:val="0"/>
              <w:marRight w:val="0"/>
              <w:marTop w:val="0"/>
              <w:marBottom w:val="0"/>
              <w:divBdr>
                <w:top w:val="none" w:sz="0" w:space="0" w:color="auto"/>
                <w:left w:val="none" w:sz="0" w:space="0" w:color="auto"/>
                <w:bottom w:val="none" w:sz="0" w:space="0" w:color="auto"/>
                <w:right w:val="none" w:sz="0" w:space="0" w:color="auto"/>
              </w:divBdr>
            </w:div>
            <w:div w:id="346443860">
              <w:marLeft w:val="0"/>
              <w:marRight w:val="0"/>
              <w:marTop w:val="0"/>
              <w:marBottom w:val="0"/>
              <w:divBdr>
                <w:top w:val="none" w:sz="0" w:space="0" w:color="auto"/>
                <w:left w:val="none" w:sz="0" w:space="0" w:color="auto"/>
                <w:bottom w:val="none" w:sz="0" w:space="0" w:color="auto"/>
                <w:right w:val="none" w:sz="0" w:space="0" w:color="auto"/>
              </w:divBdr>
            </w:div>
            <w:div w:id="386808137">
              <w:marLeft w:val="0"/>
              <w:marRight w:val="0"/>
              <w:marTop w:val="0"/>
              <w:marBottom w:val="0"/>
              <w:divBdr>
                <w:top w:val="none" w:sz="0" w:space="0" w:color="auto"/>
                <w:left w:val="none" w:sz="0" w:space="0" w:color="auto"/>
                <w:bottom w:val="none" w:sz="0" w:space="0" w:color="auto"/>
                <w:right w:val="none" w:sz="0" w:space="0" w:color="auto"/>
              </w:divBdr>
            </w:div>
            <w:div w:id="404182134">
              <w:marLeft w:val="0"/>
              <w:marRight w:val="0"/>
              <w:marTop w:val="0"/>
              <w:marBottom w:val="0"/>
              <w:divBdr>
                <w:top w:val="none" w:sz="0" w:space="0" w:color="auto"/>
                <w:left w:val="none" w:sz="0" w:space="0" w:color="auto"/>
                <w:bottom w:val="none" w:sz="0" w:space="0" w:color="auto"/>
                <w:right w:val="none" w:sz="0" w:space="0" w:color="auto"/>
              </w:divBdr>
            </w:div>
            <w:div w:id="418063006">
              <w:marLeft w:val="0"/>
              <w:marRight w:val="0"/>
              <w:marTop w:val="0"/>
              <w:marBottom w:val="0"/>
              <w:divBdr>
                <w:top w:val="none" w:sz="0" w:space="0" w:color="auto"/>
                <w:left w:val="none" w:sz="0" w:space="0" w:color="auto"/>
                <w:bottom w:val="none" w:sz="0" w:space="0" w:color="auto"/>
                <w:right w:val="none" w:sz="0" w:space="0" w:color="auto"/>
              </w:divBdr>
            </w:div>
            <w:div w:id="447626335">
              <w:marLeft w:val="0"/>
              <w:marRight w:val="0"/>
              <w:marTop w:val="0"/>
              <w:marBottom w:val="0"/>
              <w:divBdr>
                <w:top w:val="none" w:sz="0" w:space="0" w:color="auto"/>
                <w:left w:val="none" w:sz="0" w:space="0" w:color="auto"/>
                <w:bottom w:val="none" w:sz="0" w:space="0" w:color="auto"/>
                <w:right w:val="none" w:sz="0" w:space="0" w:color="auto"/>
              </w:divBdr>
            </w:div>
            <w:div w:id="450780816">
              <w:marLeft w:val="0"/>
              <w:marRight w:val="0"/>
              <w:marTop w:val="0"/>
              <w:marBottom w:val="0"/>
              <w:divBdr>
                <w:top w:val="none" w:sz="0" w:space="0" w:color="auto"/>
                <w:left w:val="none" w:sz="0" w:space="0" w:color="auto"/>
                <w:bottom w:val="none" w:sz="0" w:space="0" w:color="auto"/>
                <w:right w:val="none" w:sz="0" w:space="0" w:color="auto"/>
              </w:divBdr>
            </w:div>
            <w:div w:id="463353248">
              <w:marLeft w:val="0"/>
              <w:marRight w:val="0"/>
              <w:marTop w:val="0"/>
              <w:marBottom w:val="0"/>
              <w:divBdr>
                <w:top w:val="none" w:sz="0" w:space="0" w:color="auto"/>
                <w:left w:val="none" w:sz="0" w:space="0" w:color="auto"/>
                <w:bottom w:val="none" w:sz="0" w:space="0" w:color="auto"/>
                <w:right w:val="none" w:sz="0" w:space="0" w:color="auto"/>
              </w:divBdr>
            </w:div>
            <w:div w:id="467479238">
              <w:marLeft w:val="0"/>
              <w:marRight w:val="0"/>
              <w:marTop w:val="0"/>
              <w:marBottom w:val="0"/>
              <w:divBdr>
                <w:top w:val="none" w:sz="0" w:space="0" w:color="auto"/>
                <w:left w:val="none" w:sz="0" w:space="0" w:color="auto"/>
                <w:bottom w:val="none" w:sz="0" w:space="0" w:color="auto"/>
                <w:right w:val="none" w:sz="0" w:space="0" w:color="auto"/>
              </w:divBdr>
            </w:div>
            <w:div w:id="476534055">
              <w:marLeft w:val="0"/>
              <w:marRight w:val="0"/>
              <w:marTop w:val="0"/>
              <w:marBottom w:val="0"/>
              <w:divBdr>
                <w:top w:val="none" w:sz="0" w:space="0" w:color="auto"/>
                <w:left w:val="none" w:sz="0" w:space="0" w:color="auto"/>
                <w:bottom w:val="none" w:sz="0" w:space="0" w:color="auto"/>
                <w:right w:val="none" w:sz="0" w:space="0" w:color="auto"/>
              </w:divBdr>
            </w:div>
            <w:div w:id="484316507">
              <w:marLeft w:val="0"/>
              <w:marRight w:val="0"/>
              <w:marTop w:val="0"/>
              <w:marBottom w:val="0"/>
              <w:divBdr>
                <w:top w:val="none" w:sz="0" w:space="0" w:color="auto"/>
                <w:left w:val="none" w:sz="0" w:space="0" w:color="auto"/>
                <w:bottom w:val="none" w:sz="0" w:space="0" w:color="auto"/>
                <w:right w:val="none" w:sz="0" w:space="0" w:color="auto"/>
              </w:divBdr>
            </w:div>
            <w:div w:id="501892190">
              <w:marLeft w:val="0"/>
              <w:marRight w:val="0"/>
              <w:marTop w:val="0"/>
              <w:marBottom w:val="0"/>
              <w:divBdr>
                <w:top w:val="none" w:sz="0" w:space="0" w:color="auto"/>
                <w:left w:val="none" w:sz="0" w:space="0" w:color="auto"/>
                <w:bottom w:val="none" w:sz="0" w:space="0" w:color="auto"/>
                <w:right w:val="none" w:sz="0" w:space="0" w:color="auto"/>
              </w:divBdr>
            </w:div>
            <w:div w:id="505484295">
              <w:marLeft w:val="0"/>
              <w:marRight w:val="0"/>
              <w:marTop w:val="0"/>
              <w:marBottom w:val="0"/>
              <w:divBdr>
                <w:top w:val="none" w:sz="0" w:space="0" w:color="auto"/>
                <w:left w:val="none" w:sz="0" w:space="0" w:color="auto"/>
                <w:bottom w:val="none" w:sz="0" w:space="0" w:color="auto"/>
                <w:right w:val="none" w:sz="0" w:space="0" w:color="auto"/>
              </w:divBdr>
            </w:div>
            <w:div w:id="509831360">
              <w:marLeft w:val="0"/>
              <w:marRight w:val="0"/>
              <w:marTop w:val="0"/>
              <w:marBottom w:val="0"/>
              <w:divBdr>
                <w:top w:val="none" w:sz="0" w:space="0" w:color="auto"/>
                <w:left w:val="none" w:sz="0" w:space="0" w:color="auto"/>
                <w:bottom w:val="none" w:sz="0" w:space="0" w:color="auto"/>
                <w:right w:val="none" w:sz="0" w:space="0" w:color="auto"/>
              </w:divBdr>
            </w:div>
            <w:div w:id="520978277">
              <w:marLeft w:val="0"/>
              <w:marRight w:val="0"/>
              <w:marTop w:val="0"/>
              <w:marBottom w:val="0"/>
              <w:divBdr>
                <w:top w:val="none" w:sz="0" w:space="0" w:color="auto"/>
                <w:left w:val="none" w:sz="0" w:space="0" w:color="auto"/>
                <w:bottom w:val="none" w:sz="0" w:space="0" w:color="auto"/>
                <w:right w:val="none" w:sz="0" w:space="0" w:color="auto"/>
              </w:divBdr>
            </w:div>
            <w:div w:id="581187520">
              <w:marLeft w:val="0"/>
              <w:marRight w:val="0"/>
              <w:marTop w:val="0"/>
              <w:marBottom w:val="0"/>
              <w:divBdr>
                <w:top w:val="none" w:sz="0" w:space="0" w:color="auto"/>
                <w:left w:val="none" w:sz="0" w:space="0" w:color="auto"/>
                <w:bottom w:val="none" w:sz="0" w:space="0" w:color="auto"/>
                <w:right w:val="none" w:sz="0" w:space="0" w:color="auto"/>
              </w:divBdr>
            </w:div>
            <w:div w:id="592199901">
              <w:marLeft w:val="0"/>
              <w:marRight w:val="0"/>
              <w:marTop w:val="0"/>
              <w:marBottom w:val="0"/>
              <w:divBdr>
                <w:top w:val="none" w:sz="0" w:space="0" w:color="auto"/>
                <w:left w:val="none" w:sz="0" w:space="0" w:color="auto"/>
                <w:bottom w:val="none" w:sz="0" w:space="0" w:color="auto"/>
                <w:right w:val="none" w:sz="0" w:space="0" w:color="auto"/>
              </w:divBdr>
            </w:div>
            <w:div w:id="683283380">
              <w:marLeft w:val="0"/>
              <w:marRight w:val="0"/>
              <w:marTop w:val="0"/>
              <w:marBottom w:val="0"/>
              <w:divBdr>
                <w:top w:val="none" w:sz="0" w:space="0" w:color="auto"/>
                <w:left w:val="none" w:sz="0" w:space="0" w:color="auto"/>
                <w:bottom w:val="none" w:sz="0" w:space="0" w:color="auto"/>
                <w:right w:val="none" w:sz="0" w:space="0" w:color="auto"/>
              </w:divBdr>
            </w:div>
            <w:div w:id="702630076">
              <w:marLeft w:val="0"/>
              <w:marRight w:val="0"/>
              <w:marTop w:val="0"/>
              <w:marBottom w:val="0"/>
              <w:divBdr>
                <w:top w:val="none" w:sz="0" w:space="0" w:color="auto"/>
                <w:left w:val="none" w:sz="0" w:space="0" w:color="auto"/>
                <w:bottom w:val="none" w:sz="0" w:space="0" w:color="auto"/>
                <w:right w:val="none" w:sz="0" w:space="0" w:color="auto"/>
              </w:divBdr>
            </w:div>
            <w:div w:id="711272204">
              <w:marLeft w:val="0"/>
              <w:marRight w:val="0"/>
              <w:marTop w:val="0"/>
              <w:marBottom w:val="0"/>
              <w:divBdr>
                <w:top w:val="none" w:sz="0" w:space="0" w:color="auto"/>
                <w:left w:val="none" w:sz="0" w:space="0" w:color="auto"/>
                <w:bottom w:val="none" w:sz="0" w:space="0" w:color="auto"/>
                <w:right w:val="none" w:sz="0" w:space="0" w:color="auto"/>
              </w:divBdr>
            </w:div>
            <w:div w:id="715858727">
              <w:marLeft w:val="0"/>
              <w:marRight w:val="0"/>
              <w:marTop w:val="0"/>
              <w:marBottom w:val="0"/>
              <w:divBdr>
                <w:top w:val="none" w:sz="0" w:space="0" w:color="auto"/>
                <w:left w:val="none" w:sz="0" w:space="0" w:color="auto"/>
                <w:bottom w:val="none" w:sz="0" w:space="0" w:color="auto"/>
                <w:right w:val="none" w:sz="0" w:space="0" w:color="auto"/>
              </w:divBdr>
            </w:div>
            <w:div w:id="725573055">
              <w:marLeft w:val="0"/>
              <w:marRight w:val="0"/>
              <w:marTop w:val="0"/>
              <w:marBottom w:val="0"/>
              <w:divBdr>
                <w:top w:val="none" w:sz="0" w:space="0" w:color="auto"/>
                <w:left w:val="none" w:sz="0" w:space="0" w:color="auto"/>
                <w:bottom w:val="none" w:sz="0" w:space="0" w:color="auto"/>
                <w:right w:val="none" w:sz="0" w:space="0" w:color="auto"/>
              </w:divBdr>
            </w:div>
            <w:div w:id="734671330">
              <w:marLeft w:val="0"/>
              <w:marRight w:val="0"/>
              <w:marTop w:val="0"/>
              <w:marBottom w:val="0"/>
              <w:divBdr>
                <w:top w:val="none" w:sz="0" w:space="0" w:color="auto"/>
                <w:left w:val="none" w:sz="0" w:space="0" w:color="auto"/>
                <w:bottom w:val="none" w:sz="0" w:space="0" w:color="auto"/>
                <w:right w:val="none" w:sz="0" w:space="0" w:color="auto"/>
              </w:divBdr>
            </w:div>
            <w:div w:id="735586206">
              <w:marLeft w:val="0"/>
              <w:marRight w:val="0"/>
              <w:marTop w:val="0"/>
              <w:marBottom w:val="0"/>
              <w:divBdr>
                <w:top w:val="none" w:sz="0" w:space="0" w:color="auto"/>
                <w:left w:val="none" w:sz="0" w:space="0" w:color="auto"/>
                <w:bottom w:val="none" w:sz="0" w:space="0" w:color="auto"/>
                <w:right w:val="none" w:sz="0" w:space="0" w:color="auto"/>
              </w:divBdr>
            </w:div>
            <w:div w:id="736056460">
              <w:marLeft w:val="0"/>
              <w:marRight w:val="0"/>
              <w:marTop w:val="0"/>
              <w:marBottom w:val="0"/>
              <w:divBdr>
                <w:top w:val="none" w:sz="0" w:space="0" w:color="auto"/>
                <w:left w:val="none" w:sz="0" w:space="0" w:color="auto"/>
                <w:bottom w:val="none" w:sz="0" w:space="0" w:color="auto"/>
                <w:right w:val="none" w:sz="0" w:space="0" w:color="auto"/>
              </w:divBdr>
            </w:div>
            <w:div w:id="748622043">
              <w:marLeft w:val="0"/>
              <w:marRight w:val="0"/>
              <w:marTop w:val="0"/>
              <w:marBottom w:val="0"/>
              <w:divBdr>
                <w:top w:val="none" w:sz="0" w:space="0" w:color="auto"/>
                <w:left w:val="none" w:sz="0" w:space="0" w:color="auto"/>
                <w:bottom w:val="none" w:sz="0" w:space="0" w:color="auto"/>
                <w:right w:val="none" w:sz="0" w:space="0" w:color="auto"/>
              </w:divBdr>
            </w:div>
            <w:div w:id="757140563">
              <w:marLeft w:val="0"/>
              <w:marRight w:val="0"/>
              <w:marTop w:val="0"/>
              <w:marBottom w:val="0"/>
              <w:divBdr>
                <w:top w:val="none" w:sz="0" w:space="0" w:color="auto"/>
                <w:left w:val="none" w:sz="0" w:space="0" w:color="auto"/>
                <w:bottom w:val="none" w:sz="0" w:space="0" w:color="auto"/>
                <w:right w:val="none" w:sz="0" w:space="0" w:color="auto"/>
              </w:divBdr>
            </w:div>
            <w:div w:id="760562869">
              <w:marLeft w:val="0"/>
              <w:marRight w:val="0"/>
              <w:marTop w:val="0"/>
              <w:marBottom w:val="0"/>
              <w:divBdr>
                <w:top w:val="none" w:sz="0" w:space="0" w:color="auto"/>
                <w:left w:val="none" w:sz="0" w:space="0" w:color="auto"/>
                <w:bottom w:val="none" w:sz="0" w:space="0" w:color="auto"/>
                <w:right w:val="none" w:sz="0" w:space="0" w:color="auto"/>
              </w:divBdr>
            </w:div>
            <w:div w:id="792016134">
              <w:marLeft w:val="0"/>
              <w:marRight w:val="0"/>
              <w:marTop w:val="0"/>
              <w:marBottom w:val="0"/>
              <w:divBdr>
                <w:top w:val="none" w:sz="0" w:space="0" w:color="auto"/>
                <w:left w:val="none" w:sz="0" w:space="0" w:color="auto"/>
                <w:bottom w:val="none" w:sz="0" w:space="0" w:color="auto"/>
                <w:right w:val="none" w:sz="0" w:space="0" w:color="auto"/>
              </w:divBdr>
            </w:div>
            <w:div w:id="816846072">
              <w:marLeft w:val="0"/>
              <w:marRight w:val="0"/>
              <w:marTop w:val="0"/>
              <w:marBottom w:val="0"/>
              <w:divBdr>
                <w:top w:val="none" w:sz="0" w:space="0" w:color="auto"/>
                <w:left w:val="none" w:sz="0" w:space="0" w:color="auto"/>
                <w:bottom w:val="none" w:sz="0" w:space="0" w:color="auto"/>
                <w:right w:val="none" w:sz="0" w:space="0" w:color="auto"/>
              </w:divBdr>
            </w:div>
            <w:div w:id="824787027">
              <w:marLeft w:val="0"/>
              <w:marRight w:val="0"/>
              <w:marTop w:val="0"/>
              <w:marBottom w:val="0"/>
              <w:divBdr>
                <w:top w:val="none" w:sz="0" w:space="0" w:color="auto"/>
                <w:left w:val="none" w:sz="0" w:space="0" w:color="auto"/>
                <w:bottom w:val="none" w:sz="0" w:space="0" w:color="auto"/>
                <w:right w:val="none" w:sz="0" w:space="0" w:color="auto"/>
              </w:divBdr>
            </w:div>
            <w:div w:id="840316507">
              <w:marLeft w:val="0"/>
              <w:marRight w:val="0"/>
              <w:marTop w:val="0"/>
              <w:marBottom w:val="0"/>
              <w:divBdr>
                <w:top w:val="none" w:sz="0" w:space="0" w:color="auto"/>
                <w:left w:val="none" w:sz="0" w:space="0" w:color="auto"/>
                <w:bottom w:val="none" w:sz="0" w:space="0" w:color="auto"/>
                <w:right w:val="none" w:sz="0" w:space="0" w:color="auto"/>
              </w:divBdr>
            </w:div>
            <w:div w:id="867253725">
              <w:marLeft w:val="0"/>
              <w:marRight w:val="0"/>
              <w:marTop w:val="0"/>
              <w:marBottom w:val="0"/>
              <w:divBdr>
                <w:top w:val="none" w:sz="0" w:space="0" w:color="auto"/>
                <w:left w:val="none" w:sz="0" w:space="0" w:color="auto"/>
                <w:bottom w:val="none" w:sz="0" w:space="0" w:color="auto"/>
                <w:right w:val="none" w:sz="0" w:space="0" w:color="auto"/>
              </w:divBdr>
            </w:div>
            <w:div w:id="888340998">
              <w:marLeft w:val="0"/>
              <w:marRight w:val="0"/>
              <w:marTop w:val="0"/>
              <w:marBottom w:val="0"/>
              <w:divBdr>
                <w:top w:val="none" w:sz="0" w:space="0" w:color="auto"/>
                <w:left w:val="none" w:sz="0" w:space="0" w:color="auto"/>
                <w:bottom w:val="none" w:sz="0" w:space="0" w:color="auto"/>
                <w:right w:val="none" w:sz="0" w:space="0" w:color="auto"/>
              </w:divBdr>
            </w:div>
            <w:div w:id="888420768">
              <w:marLeft w:val="0"/>
              <w:marRight w:val="0"/>
              <w:marTop w:val="0"/>
              <w:marBottom w:val="0"/>
              <w:divBdr>
                <w:top w:val="none" w:sz="0" w:space="0" w:color="auto"/>
                <w:left w:val="none" w:sz="0" w:space="0" w:color="auto"/>
                <w:bottom w:val="none" w:sz="0" w:space="0" w:color="auto"/>
                <w:right w:val="none" w:sz="0" w:space="0" w:color="auto"/>
              </w:divBdr>
            </w:div>
            <w:div w:id="905142595">
              <w:marLeft w:val="0"/>
              <w:marRight w:val="0"/>
              <w:marTop w:val="0"/>
              <w:marBottom w:val="0"/>
              <w:divBdr>
                <w:top w:val="none" w:sz="0" w:space="0" w:color="auto"/>
                <w:left w:val="none" w:sz="0" w:space="0" w:color="auto"/>
                <w:bottom w:val="none" w:sz="0" w:space="0" w:color="auto"/>
                <w:right w:val="none" w:sz="0" w:space="0" w:color="auto"/>
              </w:divBdr>
            </w:div>
            <w:div w:id="925964675">
              <w:marLeft w:val="0"/>
              <w:marRight w:val="0"/>
              <w:marTop w:val="0"/>
              <w:marBottom w:val="0"/>
              <w:divBdr>
                <w:top w:val="none" w:sz="0" w:space="0" w:color="auto"/>
                <w:left w:val="none" w:sz="0" w:space="0" w:color="auto"/>
                <w:bottom w:val="none" w:sz="0" w:space="0" w:color="auto"/>
                <w:right w:val="none" w:sz="0" w:space="0" w:color="auto"/>
              </w:divBdr>
            </w:div>
            <w:div w:id="947395951">
              <w:marLeft w:val="0"/>
              <w:marRight w:val="0"/>
              <w:marTop w:val="0"/>
              <w:marBottom w:val="0"/>
              <w:divBdr>
                <w:top w:val="none" w:sz="0" w:space="0" w:color="auto"/>
                <w:left w:val="none" w:sz="0" w:space="0" w:color="auto"/>
                <w:bottom w:val="none" w:sz="0" w:space="0" w:color="auto"/>
                <w:right w:val="none" w:sz="0" w:space="0" w:color="auto"/>
              </w:divBdr>
            </w:div>
            <w:div w:id="953363883">
              <w:marLeft w:val="0"/>
              <w:marRight w:val="0"/>
              <w:marTop w:val="0"/>
              <w:marBottom w:val="0"/>
              <w:divBdr>
                <w:top w:val="none" w:sz="0" w:space="0" w:color="auto"/>
                <w:left w:val="none" w:sz="0" w:space="0" w:color="auto"/>
                <w:bottom w:val="none" w:sz="0" w:space="0" w:color="auto"/>
                <w:right w:val="none" w:sz="0" w:space="0" w:color="auto"/>
              </w:divBdr>
            </w:div>
            <w:div w:id="957296224">
              <w:marLeft w:val="0"/>
              <w:marRight w:val="0"/>
              <w:marTop w:val="0"/>
              <w:marBottom w:val="0"/>
              <w:divBdr>
                <w:top w:val="none" w:sz="0" w:space="0" w:color="auto"/>
                <w:left w:val="none" w:sz="0" w:space="0" w:color="auto"/>
                <w:bottom w:val="none" w:sz="0" w:space="0" w:color="auto"/>
                <w:right w:val="none" w:sz="0" w:space="0" w:color="auto"/>
              </w:divBdr>
            </w:div>
            <w:div w:id="960571831">
              <w:marLeft w:val="0"/>
              <w:marRight w:val="0"/>
              <w:marTop w:val="0"/>
              <w:marBottom w:val="0"/>
              <w:divBdr>
                <w:top w:val="none" w:sz="0" w:space="0" w:color="auto"/>
                <w:left w:val="none" w:sz="0" w:space="0" w:color="auto"/>
                <w:bottom w:val="none" w:sz="0" w:space="0" w:color="auto"/>
                <w:right w:val="none" w:sz="0" w:space="0" w:color="auto"/>
              </w:divBdr>
            </w:div>
            <w:div w:id="1005546771">
              <w:marLeft w:val="0"/>
              <w:marRight w:val="0"/>
              <w:marTop w:val="0"/>
              <w:marBottom w:val="0"/>
              <w:divBdr>
                <w:top w:val="none" w:sz="0" w:space="0" w:color="auto"/>
                <w:left w:val="none" w:sz="0" w:space="0" w:color="auto"/>
                <w:bottom w:val="none" w:sz="0" w:space="0" w:color="auto"/>
                <w:right w:val="none" w:sz="0" w:space="0" w:color="auto"/>
              </w:divBdr>
            </w:div>
            <w:div w:id="1012413614">
              <w:marLeft w:val="0"/>
              <w:marRight w:val="0"/>
              <w:marTop w:val="0"/>
              <w:marBottom w:val="0"/>
              <w:divBdr>
                <w:top w:val="none" w:sz="0" w:space="0" w:color="auto"/>
                <w:left w:val="none" w:sz="0" w:space="0" w:color="auto"/>
                <w:bottom w:val="none" w:sz="0" w:space="0" w:color="auto"/>
                <w:right w:val="none" w:sz="0" w:space="0" w:color="auto"/>
              </w:divBdr>
            </w:div>
            <w:div w:id="1059598508">
              <w:marLeft w:val="0"/>
              <w:marRight w:val="0"/>
              <w:marTop w:val="0"/>
              <w:marBottom w:val="0"/>
              <w:divBdr>
                <w:top w:val="none" w:sz="0" w:space="0" w:color="auto"/>
                <w:left w:val="none" w:sz="0" w:space="0" w:color="auto"/>
                <w:bottom w:val="none" w:sz="0" w:space="0" w:color="auto"/>
                <w:right w:val="none" w:sz="0" w:space="0" w:color="auto"/>
              </w:divBdr>
            </w:div>
            <w:div w:id="1071847751">
              <w:marLeft w:val="0"/>
              <w:marRight w:val="0"/>
              <w:marTop w:val="0"/>
              <w:marBottom w:val="0"/>
              <w:divBdr>
                <w:top w:val="none" w:sz="0" w:space="0" w:color="auto"/>
                <w:left w:val="none" w:sz="0" w:space="0" w:color="auto"/>
                <w:bottom w:val="none" w:sz="0" w:space="0" w:color="auto"/>
                <w:right w:val="none" w:sz="0" w:space="0" w:color="auto"/>
              </w:divBdr>
            </w:div>
            <w:div w:id="1071925766">
              <w:marLeft w:val="0"/>
              <w:marRight w:val="0"/>
              <w:marTop w:val="0"/>
              <w:marBottom w:val="0"/>
              <w:divBdr>
                <w:top w:val="none" w:sz="0" w:space="0" w:color="auto"/>
                <w:left w:val="none" w:sz="0" w:space="0" w:color="auto"/>
                <w:bottom w:val="none" w:sz="0" w:space="0" w:color="auto"/>
                <w:right w:val="none" w:sz="0" w:space="0" w:color="auto"/>
              </w:divBdr>
            </w:div>
            <w:div w:id="1101606935">
              <w:marLeft w:val="0"/>
              <w:marRight w:val="0"/>
              <w:marTop w:val="0"/>
              <w:marBottom w:val="0"/>
              <w:divBdr>
                <w:top w:val="none" w:sz="0" w:space="0" w:color="auto"/>
                <w:left w:val="none" w:sz="0" w:space="0" w:color="auto"/>
                <w:bottom w:val="none" w:sz="0" w:space="0" w:color="auto"/>
                <w:right w:val="none" w:sz="0" w:space="0" w:color="auto"/>
              </w:divBdr>
            </w:div>
            <w:div w:id="1109395815">
              <w:marLeft w:val="0"/>
              <w:marRight w:val="0"/>
              <w:marTop w:val="0"/>
              <w:marBottom w:val="0"/>
              <w:divBdr>
                <w:top w:val="none" w:sz="0" w:space="0" w:color="auto"/>
                <w:left w:val="none" w:sz="0" w:space="0" w:color="auto"/>
                <w:bottom w:val="none" w:sz="0" w:space="0" w:color="auto"/>
                <w:right w:val="none" w:sz="0" w:space="0" w:color="auto"/>
              </w:divBdr>
            </w:div>
            <w:div w:id="1134525192">
              <w:marLeft w:val="0"/>
              <w:marRight w:val="0"/>
              <w:marTop w:val="0"/>
              <w:marBottom w:val="0"/>
              <w:divBdr>
                <w:top w:val="none" w:sz="0" w:space="0" w:color="auto"/>
                <w:left w:val="none" w:sz="0" w:space="0" w:color="auto"/>
                <w:bottom w:val="none" w:sz="0" w:space="0" w:color="auto"/>
                <w:right w:val="none" w:sz="0" w:space="0" w:color="auto"/>
              </w:divBdr>
            </w:div>
            <w:div w:id="1145391603">
              <w:marLeft w:val="0"/>
              <w:marRight w:val="0"/>
              <w:marTop w:val="0"/>
              <w:marBottom w:val="0"/>
              <w:divBdr>
                <w:top w:val="none" w:sz="0" w:space="0" w:color="auto"/>
                <w:left w:val="none" w:sz="0" w:space="0" w:color="auto"/>
                <w:bottom w:val="none" w:sz="0" w:space="0" w:color="auto"/>
                <w:right w:val="none" w:sz="0" w:space="0" w:color="auto"/>
              </w:divBdr>
            </w:div>
            <w:div w:id="1201749579">
              <w:marLeft w:val="0"/>
              <w:marRight w:val="0"/>
              <w:marTop w:val="0"/>
              <w:marBottom w:val="0"/>
              <w:divBdr>
                <w:top w:val="none" w:sz="0" w:space="0" w:color="auto"/>
                <w:left w:val="none" w:sz="0" w:space="0" w:color="auto"/>
                <w:bottom w:val="none" w:sz="0" w:space="0" w:color="auto"/>
                <w:right w:val="none" w:sz="0" w:space="0" w:color="auto"/>
              </w:divBdr>
            </w:div>
            <w:div w:id="1205603335">
              <w:marLeft w:val="0"/>
              <w:marRight w:val="0"/>
              <w:marTop w:val="0"/>
              <w:marBottom w:val="0"/>
              <w:divBdr>
                <w:top w:val="none" w:sz="0" w:space="0" w:color="auto"/>
                <w:left w:val="none" w:sz="0" w:space="0" w:color="auto"/>
                <w:bottom w:val="none" w:sz="0" w:space="0" w:color="auto"/>
                <w:right w:val="none" w:sz="0" w:space="0" w:color="auto"/>
              </w:divBdr>
            </w:div>
            <w:div w:id="1260454435">
              <w:marLeft w:val="0"/>
              <w:marRight w:val="0"/>
              <w:marTop w:val="0"/>
              <w:marBottom w:val="0"/>
              <w:divBdr>
                <w:top w:val="none" w:sz="0" w:space="0" w:color="auto"/>
                <w:left w:val="none" w:sz="0" w:space="0" w:color="auto"/>
                <w:bottom w:val="none" w:sz="0" w:space="0" w:color="auto"/>
                <w:right w:val="none" w:sz="0" w:space="0" w:color="auto"/>
              </w:divBdr>
            </w:div>
            <w:div w:id="1261141219">
              <w:marLeft w:val="0"/>
              <w:marRight w:val="0"/>
              <w:marTop w:val="0"/>
              <w:marBottom w:val="0"/>
              <w:divBdr>
                <w:top w:val="none" w:sz="0" w:space="0" w:color="auto"/>
                <w:left w:val="none" w:sz="0" w:space="0" w:color="auto"/>
                <w:bottom w:val="none" w:sz="0" w:space="0" w:color="auto"/>
                <w:right w:val="none" w:sz="0" w:space="0" w:color="auto"/>
              </w:divBdr>
            </w:div>
            <w:div w:id="1282422050">
              <w:marLeft w:val="0"/>
              <w:marRight w:val="0"/>
              <w:marTop w:val="0"/>
              <w:marBottom w:val="0"/>
              <w:divBdr>
                <w:top w:val="none" w:sz="0" w:space="0" w:color="auto"/>
                <w:left w:val="none" w:sz="0" w:space="0" w:color="auto"/>
                <w:bottom w:val="none" w:sz="0" w:space="0" w:color="auto"/>
                <w:right w:val="none" w:sz="0" w:space="0" w:color="auto"/>
              </w:divBdr>
            </w:div>
            <w:div w:id="1283615110">
              <w:marLeft w:val="0"/>
              <w:marRight w:val="0"/>
              <w:marTop w:val="0"/>
              <w:marBottom w:val="0"/>
              <w:divBdr>
                <w:top w:val="none" w:sz="0" w:space="0" w:color="auto"/>
                <w:left w:val="none" w:sz="0" w:space="0" w:color="auto"/>
                <w:bottom w:val="none" w:sz="0" w:space="0" w:color="auto"/>
                <w:right w:val="none" w:sz="0" w:space="0" w:color="auto"/>
              </w:divBdr>
            </w:div>
            <w:div w:id="1319919556">
              <w:marLeft w:val="0"/>
              <w:marRight w:val="0"/>
              <w:marTop w:val="0"/>
              <w:marBottom w:val="0"/>
              <w:divBdr>
                <w:top w:val="none" w:sz="0" w:space="0" w:color="auto"/>
                <w:left w:val="none" w:sz="0" w:space="0" w:color="auto"/>
                <w:bottom w:val="none" w:sz="0" w:space="0" w:color="auto"/>
                <w:right w:val="none" w:sz="0" w:space="0" w:color="auto"/>
              </w:divBdr>
            </w:div>
            <w:div w:id="1335262232">
              <w:marLeft w:val="0"/>
              <w:marRight w:val="0"/>
              <w:marTop w:val="0"/>
              <w:marBottom w:val="0"/>
              <w:divBdr>
                <w:top w:val="none" w:sz="0" w:space="0" w:color="auto"/>
                <w:left w:val="none" w:sz="0" w:space="0" w:color="auto"/>
                <w:bottom w:val="none" w:sz="0" w:space="0" w:color="auto"/>
                <w:right w:val="none" w:sz="0" w:space="0" w:color="auto"/>
              </w:divBdr>
            </w:div>
            <w:div w:id="1343245972">
              <w:marLeft w:val="0"/>
              <w:marRight w:val="0"/>
              <w:marTop w:val="0"/>
              <w:marBottom w:val="0"/>
              <w:divBdr>
                <w:top w:val="none" w:sz="0" w:space="0" w:color="auto"/>
                <w:left w:val="none" w:sz="0" w:space="0" w:color="auto"/>
                <w:bottom w:val="none" w:sz="0" w:space="0" w:color="auto"/>
                <w:right w:val="none" w:sz="0" w:space="0" w:color="auto"/>
              </w:divBdr>
            </w:div>
            <w:div w:id="1352300470">
              <w:marLeft w:val="0"/>
              <w:marRight w:val="0"/>
              <w:marTop w:val="0"/>
              <w:marBottom w:val="0"/>
              <w:divBdr>
                <w:top w:val="none" w:sz="0" w:space="0" w:color="auto"/>
                <w:left w:val="none" w:sz="0" w:space="0" w:color="auto"/>
                <w:bottom w:val="none" w:sz="0" w:space="0" w:color="auto"/>
                <w:right w:val="none" w:sz="0" w:space="0" w:color="auto"/>
              </w:divBdr>
            </w:div>
            <w:div w:id="1356224415">
              <w:marLeft w:val="0"/>
              <w:marRight w:val="0"/>
              <w:marTop w:val="0"/>
              <w:marBottom w:val="0"/>
              <w:divBdr>
                <w:top w:val="none" w:sz="0" w:space="0" w:color="auto"/>
                <w:left w:val="none" w:sz="0" w:space="0" w:color="auto"/>
                <w:bottom w:val="none" w:sz="0" w:space="0" w:color="auto"/>
                <w:right w:val="none" w:sz="0" w:space="0" w:color="auto"/>
              </w:divBdr>
            </w:div>
            <w:div w:id="1399403694">
              <w:marLeft w:val="0"/>
              <w:marRight w:val="0"/>
              <w:marTop w:val="0"/>
              <w:marBottom w:val="0"/>
              <w:divBdr>
                <w:top w:val="none" w:sz="0" w:space="0" w:color="auto"/>
                <w:left w:val="none" w:sz="0" w:space="0" w:color="auto"/>
                <w:bottom w:val="none" w:sz="0" w:space="0" w:color="auto"/>
                <w:right w:val="none" w:sz="0" w:space="0" w:color="auto"/>
              </w:divBdr>
            </w:div>
            <w:div w:id="1405688888">
              <w:marLeft w:val="0"/>
              <w:marRight w:val="0"/>
              <w:marTop w:val="0"/>
              <w:marBottom w:val="0"/>
              <w:divBdr>
                <w:top w:val="none" w:sz="0" w:space="0" w:color="auto"/>
                <w:left w:val="none" w:sz="0" w:space="0" w:color="auto"/>
                <w:bottom w:val="none" w:sz="0" w:space="0" w:color="auto"/>
                <w:right w:val="none" w:sz="0" w:space="0" w:color="auto"/>
              </w:divBdr>
            </w:div>
            <w:div w:id="1414737173">
              <w:marLeft w:val="0"/>
              <w:marRight w:val="0"/>
              <w:marTop w:val="0"/>
              <w:marBottom w:val="0"/>
              <w:divBdr>
                <w:top w:val="none" w:sz="0" w:space="0" w:color="auto"/>
                <w:left w:val="none" w:sz="0" w:space="0" w:color="auto"/>
                <w:bottom w:val="none" w:sz="0" w:space="0" w:color="auto"/>
                <w:right w:val="none" w:sz="0" w:space="0" w:color="auto"/>
              </w:divBdr>
            </w:div>
            <w:div w:id="1447698143">
              <w:marLeft w:val="0"/>
              <w:marRight w:val="0"/>
              <w:marTop w:val="0"/>
              <w:marBottom w:val="0"/>
              <w:divBdr>
                <w:top w:val="none" w:sz="0" w:space="0" w:color="auto"/>
                <w:left w:val="none" w:sz="0" w:space="0" w:color="auto"/>
                <w:bottom w:val="none" w:sz="0" w:space="0" w:color="auto"/>
                <w:right w:val="none" w:sz="0" w:space="0" w:color="auto"/>
              </w:divBdr>
            </w:div>
            <w:div w:id="1455514256">
              <w:marLeft w:val="0"/>
              <w:marRight w:val="0"/>
              <w:marTop w:val="0"/>
              <w:marBottom w:val="0"/>
              <w:divBdr>
                <w:top w:val="none" w:sz="0" w:space="0" w:color="auto"/>
                <w:left w:val="none" w:sz="0" w:space="0" w:color="auto"/>
                <w:bottom w:val="none" w:sz="0" w:space="0" w:color="auto"/>
                <w:right w:val="none" w:sz="0" w:space="0" w:color="auto"/>
              </w:divBdr>
            </w:div>
            <w:div w:id="1457528374">
              <w:marLeft w:val="0"/>
              <w:marRight w:val="0"/>
              <w:marTop w:val="0"/>
              <w:marBottom w:val="0"/>
              <w:divBdr>
                <w:top w:val="none" w:sz="0" w:space="0" w:color="auto"/>
                <w:left w:val="none" w:sz="0" w:space="0" w:color="auto"/>
                <w:bottom w:val="none" w:sz="0" w:space="0" w:color="auto"/>
                <w:right w:val="none" w:sz="0" w:space="0" w:color="auto"/>
              </w:divBdr>
            </w:div>
            <w:div w:id="1466970075">
              <w:marLeft w:val="0"/>
              <w:marRight w:val="0"/>
              <w:marTop w:val="0"/>
              <w:marBottom w:val="0"/>
              <w:divBdr>
                <w:top w:val="none" w:sz="0" w:space="0" w:color="auto"/>
                <w:left w:val="none" w:sz="0" w:space="0" w:color="auto"/>
                <w:bottom w:val="none" w:sz="0" w:space="0" w:color="auto"/>
                <w:right w:val="none" w:sz="0" w:space="0" w:color="auto"/>
              </w:divBdr>
            </w:div>
            <w:div w:id="1470708815">
              <w:marLeft w:val="0"/>
              <w:marRight w:val="0"/>
              <w:marTop w:val="0"/>
              <w:marBottom w:val="0"/>
              <w:divBdr>
                <w:top w:val="none" w:sz="0" w:space="0" w:color="auto"/>
                <w:left w:val="none" w:sz="0" w:space="0" w:color="auto"/>
                <w:bottom w:val="none" w:sz="0" w:space="0" w:color="auto"/>
                <w:right w:val="none" w:sz="0" w:space="0" w:color="auto"/>
              </w:divBdr>
            </w:div>
            <w:div w:id="1476485207">
              <w:marLeft w:val="0"/>
              <w:marRight w:val="0"/>
              <w:marTop w:val="0"/>
              <w:marBottom w:val="0"/>
              <w:divBdr>
                <w:top w:val="none" w:sz="0" w:space="0" w:color="auto"/>
                <w:left w:val="none" w:sz="0" w:space="0" w:color="auto"/>
                <w:bottom w:val="none" w:sz="0" w:space="0" w:color="auto"/>
                <w:right w:val="none" w:sz="0" w:space="0" w:color="auto"/>
              </w:divBdr>
            </w:div>
            <w:div w:id="1481190295">
              <w:marLeft w:val="0"/>
              <w:marRight w:val="0"/>
              <w:marTop w:val="0"/>
              <w:marBottom w:val="0"/>
              <w:divBdr>
                <w:top w:val="none" w:sz="0" w:space="0" w:color="auto"/>
                <w:left w:val="none" w:sz="0" w:space="0" w:color="auto"/>
                <w:bottom w:val="none" w:sz="0" w:space="0" w:color="auto"/>
                <w:right w:val="none" w:sz="0" w:space="0" w:color="auto"/>
              </w:divBdr>
            </w:div>
            <w:div w:id="1529295233">
              <w:marLeft w:val="0"/>
              <w:marRight w:val="0"/>
              <w:marTop w:val="0"/>
              <w:marBottom w:val="0"/>
              <w:divBdr>
                <w:top w:val="none" w:sz="0" w:space="0" w:color="auto"/>
                <w:left w:val="none" w:sz="0" w:space="0" w:color="auto"/>
                <w:bottom w:val="none" w:sz="0" w:space="0" w:color="auto"/>
                <w:right w:val="none" w:sz="0" w:space="0" w:color="auto"/>
              </w:divBdr>
            </w:div>
            <w:div w:id="1556893797">
              <w:marLeft w:val="0"/>
              <w:marRight w:val="0"/>
              <w:marTop w:val="0"/>
              <w:marBottom w:val="0"/>
              <w:divBdr>
                <w:top w:val="none" w:sz="0" w:space="0" w:color="auto"/>
                <w:left w:val="none" w:sz="0" w:space="0" w:color="auto"/>
                <w:bottom w:val="none" w:sz="0" w:space="0" w:color="auto"/>
                <w:right w:val="none" w:sz="0" w:space="0" w:color="auto"/>
              </w:divBdr>
            </w:div>
            <w:div w:id="1563519101">
              <w:marLeft w:val="0"/>
              <w:marRight w:val="0"/>
              <w:marTop w:val="0"/>
              <w:marBottom w:val="0"/>
              <w:divBdr>
                <w:top w:val="none" w:sz="0" w:space="0" w:color="auto"/>
                <w:left w:val="none" w:sz="0" w:space="0" w:color="auto"/>
                <w:bottom w:val="none" w:sz="0" w:space="0" w:color="auto"/>
                <w:right w:val="none" w:sz="0" w:space="0" w:color="auto"/>
              </w:divBdr>
            </w:div>
            <w:div w:id="1581717832">
              <w:marLeft w:val="0"/>
              <w:marRight w:val="0"/>
              <w:marTop w:val="0"/>
              <w:marBottom w:val="0"/>
              <w:divBdr>
                <w:top w:val="none" w:sz="0" w:space="0" w:color="auto"/>
                <w:left w:val="none" w:sz="0" w:space="0" w:color="auto"/>
                <w:bottom w:val="none" w:sz="0" w:space="0" w:color="auto"/>
                <w:right w:val="none" w:sz="0" w:space="0" w:color="auto"/>
              </w:divBdr>
            </w:div>
            <w:div w:id="1598904197">
              <w:marLeft w:val="0"/>
              <w:marRight w:val="0"/>
              <w:marTop w:val="0"/>
              <w:marBottom w:val="0"/>
              <w:divBdr>
                <w:top w:val="none" w:sz="0" w:space="0" w:color="auto"/>
                <w:left w:val="none" w:sz="0" w:space="0" w:color="auto"/>
                <w:bottom w:val="none" w:sz="0" w:space="0" w:color="auto"/>
                <w:right w:val="none" w:sz="0" w:space="0" w:color="auto"/>
              </w:divBdr>
            </w:div>
            <w:div w:id="1605113132">
              <w:marLeft w:val="0"/>
              <w:marRight w:val="0"/>
              <w:marTop w:val="0"/>
              <w:marBottom w:val="0"/>
              <w:divBdr>
                <w:top w:val="none" w:sz="0" w:space="0" w:color="auto"/>
                <w:left w:val="none" w:sz="0" w:space="0" w:color="auto"/>
                <w:bottom w:val="none" w:sz="0" w:space="0" w:color="auto"/>
                <w:right w:val="none" w:sz="0" w:space="0" w:color="auto"/>
              </w:divBdr>
            </w:div>
            <w:div w:id="1606881401">
              <w:marLeft w:val="0"/>
              <w:marRight w:val="0"/>
              <w:marTop w:val="0"/>
              <w:marBottom w:val="0"/>
              <w:divBdr>
                <w:top w:val="none" w:sz="0" w:space="0" w:color="auto"/>
                <w:left w:val="none" w:sz="0" w:space="0" w:color="auto"/>
                <w:bottom w:val="none" w:sz="0" w:space="0" w:color="auto"/>
                <w:right w:val="none" w:sz="0" w:space="0" w:color="auto"/>
              </w:divBdr>
            </w:div>
            <w:div w:id="1633173022">
              <w:marLeft w:val="0"/>
              <w:marRight w:val="0"/>
              <w:marTop w:val="0"/>
              <w:marBottom w:val="0"/>
              <w:divBdr>
                <w:top w:val="none" w:sz="0" w:space="0" w:color="auto"/>
                <w:left w:val="none" w:sz="0" w:space="0" w:color="auto"/>
                <w:bottom w:val="none" w:sz="0" w:space="0" w:color="auto"/>
                <w:right w:val="none" w:sz="0" w:space="0" w:color="auto"/>
              </w:divBdr>
            </w:div>
            <w:div w:id="1641763384">
              <w:marLeft w:val="0"/>
              <w:marRight w:val="0"/>
              <w:marTop w:val="0"/>
              <w:marBottom w:val="0"/>
              <w:divBdr>
                <w:top w:val="none" w:sz="0" w:space="0" w:color="auto"/>
                <w:left w:val="none" w:sz="0" w:space="0" w:color="auto"/>
                <w:bottom w:val="none" w:sz="0" w:space="0" w:color="auto"/>
                <w:right w:val="none" w:sz="0" w:space="0" w:color="auto"/>
              </w:divBdr>
            </w:div>
            <w:div w:id="1654331441">
              <w:marLeft w:val="0"/>
              <w:marRight w:val="0"/>
              <w:marTop w:val="0"/>
              <w:marBottom w:val="0"/>
              <w:divBdr>
                <w:top w:val="none" w:sz="0" w:space="0" w:color="auto"/>
                <w:left w:val="none" w:sz="0" w:space="0" w:color="auto"/>
                <w:bottom w:val="none" w:sz="0" w:space="0" w:color="auto"/>
                <w:right w:val="none" w:sz="0" w:space="0" w:color="auto"/>
              </w:divBdr>
            </w:div>
            <w:div w:id="1697080733">
              <w:marLeft w:val="0"/>
              <w:marRight w:val="0"/>
              <w:marTop w:val="0"/>
              <w:marBottom w:val="0"/>
              <w:divBdr>
                <w:top w:val="none" w:sz="0" w:space="0" w:color="auto"/>
                <w:left w:val="none" w:sz="0" w:space="0" w:color="auto"/>
                <w:bottom w:val="none" w:sz="0" w:space="0" w:color="auto"/>
                <w:right w:val="none" w:sz="0" w:space="0" w:color="auto"/>
              </w:divBdr>
            </w:div>
            <w:div w:id="1724677610">
              <w:marLeft w:val="0"/>
              <w:marRight w:val="0"/>
              <w:marTop w:val="0"/>
              <w:marBottom w:val="0"/>
              <w:divBdr>
                <w:top w:val="none" w:sz="0" w:space="0" w:color="auto"/>
                <w:left w:val="none" w:sz="0" w:space="0" w:color="auto"/>
                <w:bottom w:val="none" w:sz="0" w:space="0" w:color="auto"/>
                <w:right w:val="none" w:sz="0" w:space="0" w:color="auto"/>
              </w:divBdr>
            </w:div>
            <w:div w:id="1750541331">
              <w:marLeft w:val="0"/>
              <w:marRight w:val="0"/>
              <w:marTop w:val="0"/>
              <w:marBottom w:val="0"/>
              <w:divBdr>
                <w:top w:val="none" w:sz="0" w:space="0" w:color="auto"/>
                <w:left w:val="none" w:sz="0" w:space="0" w:color="auto"/>
                <w:bottom w:val="none" w:sz="0" w:space="0" w:color="auto"/>
                <w:right w:val="none" w:sz="0" w:space="0" w:color="auto"/>
              </w:divBdr>
            </w:div>
            <w:div w:id="1767533033">
              <w:marLeft w:val="0"/>
              <w:marRight w:val="0"/>
              <w:marTop w:val="0"/>
              <w:marBottom w:val="0"/>
              <w:divBdr>
                <w:top w:val="none" w:sz="0" w:space="0" w:color="auto"/>
                <w:left w:val="none" w:sz="0" w:space="0" w:color="auto"/>
                <w:bottom w:val="none" w:sz="0" w:space="0" w:color="auto"/>
                <w:right w:val="none" w:sz="0" w:space="0" w:color="auto"/>
              </w:divBdr>
            </w:div>
            <w:div w:id="1782069469">
              <w:marLeft w:val="0"/>
              <w:marRight w:val="0"/>
              <w:marTop w:val="0"/>
              <w:marBottom w:val="0"/>
              <w:divBdr>
                <w:top w:val="none" w:sz="0" w:space="0" w:color="auto"/>
                <w:left w:val="none" w:sz="0" w:space="0" w:color="auto"/>
                <w:bottom w:val="none" w:sz="0" w:space="0" w:color="auto"/>
                <w:right w:val="none" w:sz="0" w:space="0" w:color="auto"/>
              </w:divBdr>
            </w:div>
            <w:div w:id="1790319365">
              <w:marLeft w:val="0"/>
              <w:marRight w:val="0"/>
              <w:marTop w:val="0"/>
              <w:marBottom w:val="0"/>
              <w:divBdr>
                <w:top w:val="none" w:sz="0" w:space="0" w:color="auto"/>
                <w:left w:val="none" w:sz="0" w:space="0" w:color="auto"/>
                <w:bottom w:val="none" w:sz="0" w:space="0" w:color="auto"/>
                <w:right w:val="none" w:sz="0" w:space="0" w:color="auto"/>
              </w:divBdr>
            </w:div>
            <w:div w:id="1798987485">
              <w:marLeft w:val="0"/>
              <w:marRight w:val="0"/>
              <w:marTop w:val="0"/>
              <w:marBottom w:val="0"/>
              <w:divBdr>
                <w:top w:val="none" w:sz="0" w:space="0" w:color="auto"/>
                <w:left w:val="none" w:sz="0" w:space="0" w:color="auto"/>
                <w:bottom w:val="none" w:sz="0" w:space="0" w:color="auto"/>
                <w:right w:val="none" w:sz="0" w:space="0" w:color="auto"/>
              </w:divBdr>
            </w:div>
            <w:div w:id="1802722864">
              <w:marLeft w:val="0"/>
              <w:marRight w:val="0"/>
              <w:marTop w:val="0"/>
              <w:marBottom w:val="0"/>
              <w:divBdr>
                <w:top w:val="none" w:sz="0" w:space="0" w:color="auto"/>
                <w:left w:val="none" w:sz="0" w:space="0" w:color="auto"/>
                <w:bottom w:val="none" w:sz="0" w:space="0" w:color="auto"/>
                <w:right w:val="none" w:sz="0" w:space="0" w:color="auto"/>
              </w:divBdr>
            </w:div>
            <w:div w:id="1841315712">
              <w:marLeft w:val="0"/>
              <w:marRight w:val="0"/>
              <w:marTop w:val="0"/>
              <w:marBottom w:val="0"/>
              <w:divBdr>
                <w:top w:val="none" w:sz="0" w:space="0" w:color="auto"/>
                <w:left w:val="none" w:sz="0" w:space="0" w:color="auto"/>
                <w:bottom w:val="none" w:sz="0" w:space="0" w:color="auto"/>
                <w:right w:val="none" w:sz="0" w:space="0" w:color="auto"/>
              </w:divBdr>
            </w:div>
            <w:div w:id="1852335318">
              <w:marLeft w:val="0"/>
              <w:marRight w:val="0"/>
              <w:marTop w:val="0"/>
              <w:marBottom w:val="0"/>
              <w:divBdr>
                <w:top w:val="none" w:sz="0" w:space="0" w:color="auto"/>
                <w:left w:val="none" w:sz="0" w:space="0" w:color="auto"/>
                <w:bottom w:val="none" w:sz="0" w:space="0" w:color="auto"/>
                <w:right w:val="none" w:sz="0" w:space="0" w:color="auto"/>
              </w:divBdr>
            </w:div>
            <w:div w:id="1858694848">
              <w:marLeft w:val="0"/>
              <w:marRight w:val="0"/>
              <w:marTop w:val="0"/>
              <w:marBottom w:val="0"/>
              <w:divBdr>
                <w:top w:val="none" w:sz="0" w:space="0" w:color="auto"/>
                <w:left w:val="none" w:sz="0" w:space="0" w:color="auto"/>
                <w:bottom w:val="none" w:sz="0" w:space="0" w:color="auto"/>
                <w:right w:val="none" w:sz="0" w:space="0" w:color="auto"/>
              </w:divBdr>
            </w:div>
            <w:div w:id="1876497874">
              <w:marLeft w:val="0"/>
              <w:marRight w:val="0"/>
              <w:marTop w:val="0"/>
              <w:marBottom w:val="0"/>
              <w:divBdr>
                <w:top w:val="none" w:sz="0" w:space="0" w:color="auto"/>
                <w:left w:val="none" w:sz="0" w:space="0" w:color="auto"/>
                <w:bottom w:val="none" w:sz="0" w:space="0" w:color="auto"/>
                <w:right w:val="none" w:sz="0" w:space="0" w:color="auto"/>
              </w:divBdr>
            </w:div>
            <w:div w:id="1881357495">
              <w:marLeft w:val="0"/>
              <w:marRight w:val="0"/>
              <w:marTop w:val="0"/>
              <w:marBottom w:val="0"/>
              <w:divBdr>
                <w:top w:val="none" w:sz="0" w:space="0" w:color="auto"/>
                <w:left w:val="none" w:sz="0" w:space="0" w:color="auto"/>
                <w:bottom w:val="none" w:sz="0" w:space="0" w:color="auto"/>
                <w:right w:val="none" w:sz="0" w:space="0" w:color="auto"/>
              </w:divBdr>
            </w:div>
            <w:div w:id="1897082975">
              <w:marLeft w:val="0"/>
              <w:marRight w:val="0"/>
              <w:marTop w:val="0"/>
              <w:marBottom w:val="0"/>
              <w:divBdr>
                <w:top w:val="none" w:sz="0" w:space="0" w:color="auto"/>
                <w:left w:val="none" w:sz="0" w:space="0" w:color="auto"/>
                <w:bottom w:val="none" w:sz="0" w:space="0" w:color="auto"/>
                <w:right w:val="none" w:sz="0" w:space="0" w:color="auto"/>
              </w:divBdr>
            </w:div>
            <w:div w:id="1954819106">
              <w:marLeft w:val="0"/>
              <w:marRight w:val="0"/>
              <w:marTop w:val="0"/>
              <w:marBottom w:val="0"/>
              <w:divBdr>
                <w:top w:val="none" w:sz="0" w:space="0" w:color="auto"/>
                <w:left w:val="none" w:sz="0" w:space="0" w:color="auto"/>
                <w:bottom w:val="none" w:sz="0" w:space="0" w:color="auto"/>
                <w:right w:val="none" w:sz="0" w:space="0" w:color="auto"/>
              </w:divBdr>
            </w:div>
            <w:div w:id="1999459218">
              <w:marLeft w:val="0"/>
              <w:marRight w:val="0"/>
              <w:marTop w:val="0"/>
              <w:marBottom w:val="0"/>
              <w:divBdr>
                <w:top w:val="none" w:sz="0" w:space="0" w:color="auto"/>
                <w:left w:val="none" w:sz="0" w:space="0" w:color="auto"/>
                <w:bottom w:val="none" w:sz="0" w:space="0" w:color="auto"/>
                <w:right w:val="none" w:sz="0" w:space="0" w:color="auto"/>
              </w:divBdr>
            </w:div>
            <w:div w:id="2023700162">
              <w:marLeft w:val="0"/>
              <w:marRight w:val="0"/>
              <w:marTop w:val="0"/>
              <w:marBottom w:val="0"/>
              <w:divBdr>
                <w:top w:val="none" w:sz="0" w:space="0" w:color="auto"/>
                <w:left w:val="none" w:sz="0" w:space="0" w:color="auto"/>
                <w:bottom w:val="none" w:sz="0" w:space="0" w:color="auto"/>
                <w:right w:val="none" w:sz="0" w:space="0" w:color="auto"/>
              </w:divBdr>
            </w:div>
            <w:div w:id="2024624588">
              <w:marLeft w:val="0"/>
              <w:marRight w:val="0"/>
              <w:marTop w:val="0"/>
              <w:marBottom w:val="0"/>
              <w:divBdr>
                <w:top w:val="none" w:sz="0" w:space="0" w:color="auto"/>
                <w:left w:val="none" w:sz="0" w:space="0" w:color="auto"/>
                <w:bottom w:val="none" w:sz="0" w:space="0" w:color="auto"/>
                <w:right w:val="none" w:sz="0" w:space="0" w:color="auto"/>
              </w:divBdr>
            </w:div>
            <w:div w:id="2026589756">
              <w:marLeft w:val="0"/>
              <w:marRight w:val="0"/>
              <w:marTop w:val="0"/>
              <w:marBottom w:val="0"/>
              <w:divBdr>
                <w:top w:val="none" w:sz="0" w:space="0" w:color="auto"/>
                <w:left w:val="none" w:sz="0" w:space="0" w:color="auto"/>
                <w:bottom w:val="none" w:sz="0" w:space="0" w:color="auto"/>
                <w:right w:val="none" w:sz="0" w:space="0" w:color="auto"/>
              </w:divBdr>
            </w:div>
            <w:div w:id="2027709951">
              <w:marLeft w:val="0"/>
              <w:marRight w:val="0"/>
              <w:marTop w:val="0"/>
              <w:marBottom w:val="0"/>
              <w:divBdr>
                <w:top w:val="none" w:sz="0" w:space="0" w:color="auto"/>
                <w:left w:val="none" w:sz="0" w:space="0" w:color="auto"/>
                <w:bottom w:val="none" w:sz="0" w:space="0" w:color="auto"/>
                <w:right w:val="none" w:sz="0" w:space="0" w:color="auto"/>
              </w:divBdr>
            </w:div>
            <w:div w:id="2030981851">
              <w:marLeft w:val="0"/>
              <w:marRight w:val="0"/>
              <w:marTop w:val="0"/>
              <w:marBottom w:val="0"/>
              <w:divBdr>
                <w:top w:val="none" w:sz="0" w:space="0" w:color="auto"/>
                <w:left w:val="none" w:sz="0" w:space="0" w:color="auto"/>
                <w:bottom w:val="none" w:sz="0" w:space="0" w:color="auto"/>
                <w:right w:val="none" w:sz="0" w:space="0" w:color="auto"/>
              </w:divBdr>
            </w:div>
            <w:div w:id="2059936797">
              <w:marLeft w:val="0"/>
              <w:marRight w:val="0"/>
              <w:marTop w:val="0"/>
              <w:marBottom w:val="0"/>
              <w:divBdr>
                <w:top w:val="none" w:sz="0" w:space="0" w:color="auto"/>
                <w:left w:val="none" w:sz="0" w:space="0" w:color="auto"/>
                <w:bottom w:val="none" w:sz="0" w:space="0" w:color="auto"/>
                <w:right w:val="none" w:sz="0" w:space="0" w:color="auto"/>
              </w:divBdr>
            </w:div>
            <w:div w:id="2081514109">
              <w:marLeft w:val="0"/>
              <w:marRight w:val="0"/>
              <w:marTop w:val="0"/>
              <w:marBottom w:val="0"/>
              <w:divBdr>
                <w:top w:val="none" w:sz="0" w:space="0" w:color="auto"/>
                <w:left w:val="none" w:sz="0" w:space="0" w:color="auto"/>
                <w:bottom w:val="none" w:sz="0" w:space="0" w:color="auto"/>
                <w:right w:val="none" w:sz="0" w:space="0" w:color="auto"/>
              </w:divBdr>
            </w:div>
            <w:div w:id="2085761940">
              <w:marLeft w:val="0"/>
              <w:marRight w:val="0"/>
              <w:marTop w:val="0"/>
              <w:marBottom w:val="0"/>
              <w:divBdr>
                <w:top w:val="none" w:sz="0" w:space="0" w:color="auto"/>
                <w:left w:val="none" w:sz="0" w:space="0" w:color="auto"/>
                <w:bottom w:val="none" w:sz="0" w:space="0" w:color="auto"/>
                <w:right w:val="none" w:sz="0" w:space="0" w:color="auto"/>
              </w:divBdr>
            </w:div>
            <w:div w:id="2089688549">
              <w:marLeft w:val="0"/>
              <w:marRight w:val="0"/>
              <w:marTop w:val="0"/>
              <w:marBottom w:val="0"/>
              <w:divBdr>
                <w:top w:val="none" w:sz="0" w:space="0" w:color="auto"/>
                <w:left w:val="none" w:sz="0" w:space="0" w:color="auto"/>
                <w:bottom w:val="none" w:sz="0" w:space="0" w:color="auto"/>
                <w:right w:val="none" w:sz="0" w:space="0" w:color="auto"/>
              </w:divBdr>
            </w:div>
            <w:div w:id="2093306435">
              <w:marLeft w:val="0"/>
              <w:marRight w:val="0"/>
              <w:marTop w:val="0"/>
              <w:marBottom w:val="0"/>
              <w:divBdr>
                <w:top w:val="none" w:sz="0" w:space="0" w:color="auto"/>
                <w:left w:val="none" w:sz="0" w:space="0" w:color="auto"/>
                <w:bottom w:val="none" w:sz="0" w:space="0" w:color="auto"/>
                <w:right w:val="none" w:sz="0" w:space="0" w:color="auto"/>
              </w:divBdr>
            </w:div>
            <w:div w:id="2122451673">
              <w:marLeft w:val="0"/>
              <w:marRight w:val="0"/>
              <w:marTop w:val="0"/>
              <w:marBottom w:val="0"/>
              <w:divBdr>
                <w:top w:val="none" w:sz="0" w:space="0" w:color="auto"/>
                <w:left w:val="none" w:sz="0" w:space="0" w:color="auto"/>
                <w:bottom w:val="none" w:sz="0" w:space="0" w:color="auto"/>
                <w:right w:val="none" w:sz="0" w:space="0" w:color="auto"/>
              </w:divBdr>
            </w:div>
            <w:div w:id="2131509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6531106">
      <w:bodyDiv w:val="1"/>
      <w:marLeft w:val="0"/>
      <w:marRight w:val="0"/>
      <w:marTop w:val="0"/>
      <w:marBottom w:val="0"/>
      <w:divBdr>
        <w:top w:val="none" w:sz="0" w:space="0" w:color="auto"/>
        <w:left w:val="none" w:sz="0" w:space="0" w:color="auto"/>
        <w:bottom w:val="none" w:sz="0" w:space="0" w:color="auto"/>
        <w:right w:val="none" w:sz="0" w:space="0" w:color="auto"/>
      </w:divBdr>
      <w:divsChild>
        <w:div w:id="1563519418">
          <w:marLeft w:val="0"/>
          <w:marRight w:val="0"/>
          <w:marTop w:val="0"/>
          <w:marBottom w:val="0"/>
          <w:divBdr>
            <w:top w:val="none" w:sz="0" w:space="0" w:color="auto"/>
            <w:left w:val="none" w:sz="0" w:space="0" w:color="auto"/>
            <w:bottom w:val="none" w:sz="0" w:space="0" w:color="auto"/>
            <w:right w:val="none" w:sz="0" w:space="0" w:color="auto"/>
          </w:divBdr>
          <w:divsChild>
            <w:div w:id="441455833">
              <w:marLeft w:val="0"/>
              <w:marRight w:val="0"/>
              <w:marTop w:val="0"/>
              <w:marBottom w:val="0"/>
              <w:divBdr>
                <w:top w:val="none" w:sz="0" w:space="0" w:color="auto"/>
                <w:left w:val="none" w:sz="0" w:space="0" w:color="auto"/>
                <w:bottom w:val="none" w:sz="0" w:space="0" w:color="auto"/>
                <w:right w:val="none" w:sz="0" w:space="0" w:color="auto"/>
              </w:divBdr>
            </w:div>
            <w:div w:id="505023607">
              <w:marLeft w:val="0"/>
              <w:marRight w:val="0"/>
              <w:marTop w:val="0"/>
              <w:marBottom w:val="0"/>
              <w:divBdr>
                <w:top w:val="none" w:sz="0" w:space="0" w:color="auto"/>
                <w:left w:val="none" w:sz="0" w:space="0" w:color="auto"/>
                <w:bottom w:val="none" w:sz="0" w:space="0" w:color="auto"/>
                <w:right w:val="none" w:sz="0" w:space="0" w:color="auto"/>
              </w:divBdr>
            </w:div>
            <w:div w:id="898902426">
              <w:marLeft w:val="0"/>
              <w:marRight w:val="0"/>
              <w:marTop w:val="0"/>
              <w:marBottom w:val="0"/>
              <w:divBdr>
                <w:top w:val="none" w:sz="0" w:space="0" w:color="auto"/>
                <w:left w:val="none" w:sz="0" w:space="0" w:color="auto"/>
                <w:bottom w:val="none" w:sz="0" w:space="0" w:color="auto"/>
                <w:right w:val="none" w:sz="0" w:space="0" w:color="auto"/>
              </w:divBdr>
            </w:div>
            <w:div w:id="1222135870">
              <w:marLeft w:val="0"/>
              <w:marRight w:val="0"/>
              <w:marTop w:val="0"/>
              <w:marBottom w:val="0"/>
              <w:divBdr>
                <w:top w:val="none" w:sz="0" w:space="0" w:color="auto"/>
                <w:left w:val="none" w:sz="0" w:space="0" w:color="auto"/>
                <w:bottom w:val="none" w:sz="0" w:space="0" w:color="auto"/>
                <w:right w:val="none" w:sz="0" w:space="0" w:color="auto"/>
              </w:divBdr>
            </w:div>
            <w:div w:id="1479763634">
              <w:marLeft w:val="0"/>
              <w:marRight w:val="0"/>
              <w:marTop w:val="0"/>
              <w:marBottom w:val="0"/>
              <w:divBdr>
                <w:top w:val="none" w:sz="0" w:space="0" w:color="auto"/>
                <w:left w:val="none" w:sz="0" w:space="0" w:color="auto"/>
                <w:bottom w:val="none" w:sz="0" w:space="0" w:color="auto"/>
                <w:right w:val="none" w:sz="0" w:space="0" w:color="auto"/>
              </w:divBdr>
            </w:div>
            <w:div w:id="1738671583">
              <w:marLeft w:val="0"/>
              <w:marRight w:val="0"/>
              <w:marTop w:val="0"/>
              <w:marBottom w:val="0"/>
              <w:divBdr>
                <w:top w:val="none" w:sz="0" w:space="0" w:color="auto"/>
                <w:left w:val="none" w:sz="0" w:space="0" w:color="auto"/>
                <w:bottom w:val="none" w:sz="0" w:space="0" w:color="auto"/>
                <w:right w:val="none" w:sz="0" w:space="0" w:color="auto"/>
              </w:divBdr>
            </w:div>
            <w:div w:id="1843810713">
              <w:marLeft w:val="0"/>
              <w:marRight w:val="0"/>
              <w:marTop w:val="0"/>
              <w:marBottom w:val="0"/>
              <w:divBdr>
                <w:top w:val="none" w:sz="0" w:space="0" w:color="auto"/>
                <w:left w:val="none" w:sz="0" w:space="0" w:color="auto"/>
                <w:bottom w:val="none" w:sz="0" w:space="0" w:color="auto"/>
                <w:right w:val="none" w:sz="0" w:space="0" w:color="auto"/>
              </w:divBdr>
            </w:div>
            <w:div w:id="1901666544">
              <w:marLeft w:val="0"/>
              <w:marRight w:val="0"/>
              <w:marTop w:val="0"/>
              <w:marBottom w:val="0"/>
              <w:divBdr>
                <w:top w:val="none" w:sz="0" w:space="0" w:color="auto"/>
                <w:left w:val="none" w:sz="0" w:space="0" w:color="auto"/>
                <w:bottom w:val="none" w:sz="0" w:space="0" w:color="auto"/>
                <w:right w:val="none" w:sz="0" w:space="0" w:color="auto"/>
              </w:divBdr>
            </w:div>
            <w:div w:id="1924023844">
              <w:marLeft w:val="0"/>
              <w:marRight w:val="0"/>
              <w:marTop w:val="0"/>
              <w:marBottom w:val="0"/>
              <w:divBdr>
                <w:top w:val="none" w:sz="0" w:space="0" w:color="auto"/>
                <w:left w:val="none" w:sz="0" w:space="0" w:color="auto"/>
                <w:bottom w:val="none" w:sz="0" w:space="0" w:color="auto"/>
                <w:right w:val="none" w:sz="0" w:space="0" w:color="auto"/>
              </w:divBdr>
            </w:div>
            <w:div w:id="2133984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116893">
      <w:bodyDiv w:val="1"/>
      <w:marLeft w:val="0"/>
      <w:marRight w:val="0"/>
      <w:marTop w:val="0"/>
      <w:marBottom w:val="0"/>
      <w:divBdr>
        <w:top w:val="none" w:sz="0" w:space="0" w:color="auto"/>
        <w:left w:val="none" w:sz="0" w:space="0" w:color="auto"/>
        <w:bottom w:val="none" w:sz="0" w:space="0" w:color="auto"/>
        <w:right w:val="none" w:sz="0" w:space="0" w:color="auto"/>
      </w:divBdr>
      <w:divsChild>
        <w:div w:id="1999647909">
          <w:marLeft w:val="0"/>
          <w:marRight w:val="0"/>
          <w:marTop w:val="0"/>
          <w:marBottom w:val="0"/>
          <w:divBdr>
            <w:top w:val="none" w:sz="0" w:space="0" w:color="auto"/>
            <w:left w:val="none" w:sz="0" w:space="0" w:color="auto"/>
            <w:bottom w:val="none" w:sz="0" w:space="0" w:color="auto"/>
            <w:right w:val="none" w:sz="0" w:space="0" w:color="auto"/>
          </w:divBdr>
          <w:divsChild>
            <w:div w:id="93089855">
              <w:marLeft w:val="0"/>
              <w:marRight w:val="0"/>
              <w:marTop w:val="0"/>
              <w:marBottom w:val="0"/>
              <w:divBdr>
                <w:top w:val="none" w:sz="0" w:space="0" w:color="auto"/>
                <w:left w:val="none" w:sz="0" w:space="0" w:color="auto"/>
                <w:bottom w:val="none" w:sz="0" w:space="0" w:color="auto"/>
                <w:right w:val="none" w:sz="0" w:space="0" w:color="auto"/>
              </w:divBdr>
            </w:div>
            <w:div w:id="121197439">
              <w:marLeft w:val="0"/>
              <w:marRight w:val="0"/>
              <w:marTop w:val="0"/>
              <w:marBottom w:val="0"/>
              <w:divBdr>
                <w:top w:val="none" w:sz="0" w:space="0" w:color="auto"/>
                <w:left w:val="none" w:sz="0" w:space="0" w:color="auto"/>
                <w:bottom w:val="none" w:sz="0" w:space="0" w:color="auto"/>
                <w:right w:val="none" w:sz="0" w:space="0" w:color="auto"/>
              </w:divBdr>
            </w:div>
            <w:div w:id="186335165">
              <w:marLeft w:val="0"/>
              <w:marRight w:val="0"/>
              <w:marTop w:val="0"/>
              <w:marBottom w:val="0"/>
              <w:divBdr>
                <w:top w:val="none" w:sz="0" w:space="0" w:color="auto"/>
                <w:left w:val="none" w:sz="0" w:space="0" w:color="auto"/>
                <w:bottom w:val="none" w:sz="0" w:space="0" w:color="auto"/>
                <w:right w:val="none" w:sz="0" w:space="0" w:color="auto"/>
              </w:divBdr>
            </w:div>
            <w:div w:id="586111808">
              <w:marLeft w:val="0"/>
              <w:marRight w:val="0"/>
              <w:marTop w:val="0"/>
              <w:marBottom w:val="0"/>
              <w:divBdr>
                <w:top w:val="none" w:sz="0" w:space="0" w:color="auto"/>
                <w:left w:val="none" w:sz="0" w:space="0" w:color="auto"/>
                <w:bottom w:val="none" w:sz="0" w:space="0" w:color="auto"/>
                <w:right w:val="none" w:sz="0" w:space="0" w:color="auto"/>
              </w:divBdr>
            </w:div>
            <w:div w:id="613172456">
              <w:marLeft w:val="0"/>
              <w:marRight w:val="0"/>
              <w:marTop w:val="0"/>
              <w:marBottom w:val="0"/>
              <w:divBdr>
                <w:top w:val="none" w:sz="0" w:space="0" w:color="auto"/>
                <w:left w:val="none" w:sz="0" w:space="0" w:color="auto"/>
                <w:bottom w:val="none" w:sz="0" w:space="0" w:color="auto"/>
                <w:right w:val="none" w:sz="0" w:space="0" w:color="auto"/>
              </w:divBdr>
            </w:div>
            <w:div w:id="1306544380">
              <w:marLeft w:val="0"/>
              <w:marRight w:val="0"/>
              <w:marTop w:val="0"/>
              <w:marBottom w:val="0"/>
              <w:divBdr>
                <w:top w:val="none" w:sz="0" w:space="0" w:color="auto"/>
                <w:left w:val="none" w:sz="0" w:space="0" w:color="auto"/>
                <w:bottom w:val="none" w:sz="0" w:space="0" w:color="auto"/>
                <w:right w:val="none" w:sz="0" w:space="0" w:color="auto"/>
              </w:divBdr>
            </w:div>
            <w:div w:id="1441876878">
              <w:marLeft w:val="0"/>
              <w:marRight w:val="0"/>
              <w:marTop w:val="0"/>
              <w:marBottom w:val="0"/>
              <w:divBdr>
                <w:top w:val="none" w:sz="0" w:space="0" w:color="auto"/>
                <w:left w:val="none" w:sz="0" w:space="0" w:color="auto"/>
                <w:bottom w:val="none" w:sz="0" w:space="0" w:color="auto"/>
                <w:right w:val="none" w:sz="0" w:space="0" w:color="auto"/>
              </w:divBdr>
            </w:div>
            <w:div w:id="1514345603">
              <w:marLeft w:val="0"/>
              <w:marRight w:val="0"/>
              <w:marTop w:val="0"/>
              <w:marBottom w:val="0"/>
              <w:divBdr>
                <w:top w:val="none" w:sz="0" w:space="0" w:color="auto"/>
                <w:left w:val="none" w:sz="0" w:space="0" w:color="auto"/>
                <w:bottom w:val="none" w:sz="0" w:space="0" w:color="auto"/>
                <w:right w:val="none" w:sz="0" w:space="0" w:color="auto"/>
              </w:divBdr>
            </w:div>
            <w:div w:id="1530991751">
              <w:marLeft w:val="0"/>
              <w:marRight w:val="0"/>
              <w:marTop w:val="0"/>
              <w:marBottom w:val="0"/>
              <w:divBdr>
                <w:top w:val="none" w:sz="0" w:space="0" w:color="auto"/>
                <w:left w:val="none" w:sz="0" w:space="0" w:color="auto"/>
                <w:bottom w:val="none" w:sz="0" w:space="0" w:color="auto"/>
                <w:right w:val="none" w:sz="0" w:space="0" w:color="auto"/>
              </w:divBdr>
            </w:div>
            <w:div w:id="1539581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659415">
      <w:bodyDiv w:val="1"/>
      <w:marLeft w:val="0"/>
      <w:marRight w:val="0"/>
      <w:marTop w:val="0"/>
      <w:marBottom w:val="0"/>
      <w:divBdr>
        <w:top w:val="none" w:sz="0" w:space="0" w:color="auto"/>
        <w:left w:val="none" w:sz="0" w:space="0" w:color="auto"/>
        <w:bottom w:val="none" w:sz="0" w:space="0" w:color="auto"/>
        <w:right w:val="none" w:sz="0" w:space="0" w:color="auto"/>
      </w:divBdr>
      <w:divsChild>
        <w:div w:id="976489030">
          <w:marLeft w:val="0"/>
          <w:marRight w:val="0"/>
          <w:marTop w:val="0"/>
          <w:marBottom w:val="0"/>
          <w:divBdr>
            <w:top w:val="none" w:sz="0" w:space="0" w:color="auto"/>
            <w:left w:val="none" w:sz="0" w:space="0" w:color="auto"/>
            <w:bottom w:val="none" w:sz="0" w:space="0" w:color="auto"/>
            <w:right w:val="none" w:sz="0" w:space="0" w:color="auto"/>
          </w:divBdr>
          <w:divsChild>
            <w:div w:id="54664302">
              <w:marLeft w:val="0"/>
              <w:marRight w:val="0"/>
              <w:marTop w:val="0"/>
              <w:marBottom w:val="0"/>
              <w:divBdr>
                <w:top w:val="none" w:sz="0" w:space="0" w:color="auto"/>
                <w:left w:val="none" w:sz="0" w:space="0" w:color="auto"/>
                <w:bottom w:val="none" w:sz="0" w:space="0" w:color="auto"/>
                <w:right w:val="none" w:sz="0" w:space="0" w:color="auto"/>
              </w:divBdr>
            </w:div>
            <w:div w:id="101341441">
              <w:marLeft w:val="0"/>
              <w:marRight w:val="0"/>
              <w:marTop w:val="0"/>
              <w:marBottom w:val="0"/>
              <w:divBdr>
                <w:top w:val="none" w:sz="0" w:space="0" w:color="auto"/>
                <w:left w:val="none" w:sz="0" w:space="0" w:color="auto"/>
                <w:bottom w:val="none" w:sz="0" w:space="0" w:color="auto"/>
                <w:right w:val="none" w:sz="0" w:space="0" w:color="auto"/>
              </w:divBdr>
            </w:div>
            <w:div w:id="171071181">
              <w:marLeft w:val="0"/>
              <w:marRight w:val="0"/>
              <w:marTop w:val="0"/>
              <w:marBottom w:val="0"/>
              <w:divBdr>
                <w:top w:val="none" w:sz="0" w:space="0" w:color="auto"/>
                <w:left w:val="none" w:sz="0" w:space="0" w:color="auto"/>
                <w:bottom w:val="none" w:sz="0" w:space="0" w:color="auto"/>
                <w:right w:val="none" w:sz="0" w:space="0" w:color="auto"/>
              </w:divBdr>
            </w:div>
            <w:div w:id="251597229">
              <w:marLeft w:val="0"/>
              <w:marRight w:val="0"/>
              <w:marTop w:val="0"/>
              <w:marBottom w:val="0"/>
              <w:divBdr>
                <w:top w:val="none" w:sz="0" w:space="0" w:color="auto"/>
                <w:left w:val="none" w:sz="0" w:space="0" w:color="auto"/>
                <w:bottom w:val="none" w:sz="0" w:space="0" w:color="auto"/>
                <w:right w:val="none" w:sz="0" w:space="0" w:color="auto"/>
              </w:divBdr>
            </w:div>
            <w:div w:id="384179769">
              <w:marLeft w:val="0"/>
              <w:marRight w:val="0"/>
              <w:marTop w:val="0"/>
              <w:marBottom w:val="0"/>
              <w:divBdr>
                <w:top w:val="none" w:sz="0" w:space="0" w:color="auto"/>
                <w:left w:val="none" w:sz="0" w:space="0" w:color="auto"/>
                <w:bottom w:val="none" w:sz="0" w:space="0" w:color="auto"/>
                <w:right w:val="none" w:sz="0" w:space="0" w:color="auto"/>
              </w:divBdr>
            </w:div>
            <w:div w:id="451635352">
              <w:marLeft w:val="0"/>
              <w:marRight w:val="0"/>
              <w:marTop w:val="0"/>
              <w:marBottom w:val="0"/>
              <w:divBdr>
                <w:top w:val="none" w:sz="0" w:space="0" w:color="auto"/>
                <w:left w:val="none" w:sz="0" w:space="0" w:color="auto"/>
                <w:bottom w:val="none" w:sz="0" w:space="0" w:color="auto"/>
                <w:right w:val="none" w:sz="0" w:space="0" w:color="auto"/>
              </w:divBdr>
            </w:div>
            <w:div w:id="481233531">
              <w:marLeft w:val="0"/>
              <w:marRight w:val="0"/>
              <w:marTop w:val="0"/>
              <w:marBottom w:val="0"/>
              <w:divBdr>
                <w:top w:val="none" w:sz="0" w:space="0" w:color="auto"/>
                <w:left w:val="none" w:sz="0" w:space="0" w:color="auto"/>
                <w:bottom w:val="none" w:sz="0" w:space="0" w:color="auto"/>
                <w:right w:val="none" w:sz="0" w:space="0" w:color="auto"/>
              </w:divBdr>
            </w:div>
            <w:div w:id="527723330">
              <w:marLeft w:val="0"/>
              <w:marRight w:val="0"/>
              <w:marTop w:val="0"/>
              <w:marBottom w:val="0"/>
              <w:divBdr>
                <w:top w:val="none" w:sz="0" w:space="0" w:color="auto"/>
                <w:left w:val="none" w:sz="0" w:space="0" w:color="auto"/>
                <w:bottom w:val="none" w:sz="0" w:space="0" w:color="auto"/>
                <w:right w:val="none" w:sz="0" w:space="0" w:color="auto"/>
              </w:divBdr>
            </w:div>
            <w:div w:id="669798382">
              <w:marLeft w:val="0"/>
              <w:marRight w:val="0"/>
              <w:marTop w:val="0"/>
              <w:marBottom w:val="0"/>
              <w:divBdr>
                <w:top w:val="none" w:sz="0" w:space="0" w:color="auto"/>
                <w:left w:val="none" w:sz="0" w:space="0" w:color="auto"/>
                <w:bottom w:val="none" w:sz="0" w:space="0" w:color="auto"/>
                <w:right w:val="none" w:sz="0" w:space="0" w:color="auto"/>
              </w:divBdr>
            </w:div>
            <w:div w:id="804661162">
              <w:marLeft w:val="0"/>
              <w:marRight w:val="0"/>
              <w:marTop w:val="0"/>
              <w:marBottom w:val="0"/>
              <w:divBdr>
                <w:top w:val="none" w:sz="0" w:space="0" w:color="auto"/>
                <w:left w:val="none" w:sz="0" w:space="0" w:color="auto"/>
                <w:bottom w:val="none" w:sz="0" w:space="0" w:color="auto"/>
                <w:right w:val="none" w:sz="0" w:space="0" w:color="auto"/>
              </w:divBdr>
            </w:div>
            <w:div w:id="862129291">
              <w:marLeft w:val="0"/>
              <w:marRight w:val="0"/>
              <w:marTop w:val="0"/>
              <w:marBottom w:val="0"/>
              <w:divBdr>
                <w:top w:val="none" w:sz="0" w:space="0" w:color="auto"/>
                <w:left w:val="none" w:sz="0" w:space="0" w:color="auto"/>
                <w:bottom w:val="none" w:sz="0" w:space="0" w:color="auto"/>
                <w:right w:val="none" w:sz="0" w:space="0" w:color="auto"/>
              </w:divBdr>
            </w:div>
            <w:div w:id="905845769">
              <w:marLeft w:val="0"/>
              <w:marRight w:val="0"/>
              <w:marTop w:val="0"/>
              <w:marBottom w:val="0"/>
              <w:divBdr>
                <w:top w:val="none" w:sz="0" w:space="0" w:color="auto"/>
                <w:left w:val="none" w:sz="0" w:space="0" w:color="auto"/>
                <w:bottom w:val="none" w:sz="0" w:space="0" w:color="auto"/>
                <w:right w:val="none" w:sz="0" w:space="0" w:color="auto"/>
              </w:divBdr>
            </w:div>
            <w:div w:id="909729897">
              <w:marLeft w:val="0"/>
              <w:marRight w:val="0"/>
              <w:marTop w:val="0"/>
              <w:marBottom w:val="0"/>
              <w:divBdr>
                <w:top w:val="none" w:sz="0" w:space="0" w:color="auto"/>
                <w:left w:val="none" w:sz="0" w:space="0" w:color="auto"/>
                <w:bottom w:val="none" w:sz="0" w:space="0" w:color="auto"/>
                <w:right w:val="none" w:sz="0" w:space="0" w:color="auto"/>
              </w:divBdr>
            </w:div>
            <w:div w:id="971442154">
              <w:marLeft w:val="0"/>
              <w:marRight w:val="0"/>
              <w:marTop w:val="0"/>
              <w:marBottom w:val="0"/>
              <w:divBdr>
                <w:top w:val="none" w:sz="0" w:space="0" w:color="auto"/>
                <w:left w:val="none" w:sz="0" w:space="0" w:color="auto"/>
                <w:bottom w:val="none" w:sz="0" w:space="0" w:color="auto"/>
                <w:right w:val="none" w:sz="0" w:space="0" w:color="auto"/>
              </w:divBdr>
            </w:div>
            <w:div w:id="1081490597">
              <w:marLeft w:val="0"/>
              <w:marRight w:val="0"/>
              <w:marTop w:val="0"/>
              <w:marBottom w:val="0"/>
              <w:divBdr>
                <w:top w:val="none" w:sz="0" w:space="0" w:color="auto"/>
                <w:left w:val="none" w:sz="0" w:space="0" w:color="auto"/>
                <w:bottom w:val="none" w:sz="0" w:space="0" w:color="auto"/>
                <w:right w:val="none" w:sz="0" w:space="0" w:color="auto"/>
              </w:divBdr>
            </w:div>
            <w:div w:id="1192841671">
              <w:marLeft w:val="0"/>
              <w:marRight w:val="0"/>
              <w:marTop w:val="0"/>
              <w:marBottom w:val="0"/>
              <w:divBdr>
                <w:top w:val="none" w:sz="0" w:space="0" w:color="auto"/>
                <w:left w:val="none" w:sz="0" w:space="0" w:color="auto"/>
                <w:bottom w:val="none" w:sz="0" w:space="0" w:color="auto"/>
                <w:right w:val="none" w:sz="0" w:space="0" w:color="auto"/>
              </w:divBdr>
            </w:div>
            <w:div w:id="1193880401">
              <w:marLeft w:val="0"/>
              <w:marRight w:val="0"/>
              <w:marTop w:val="0"/>
              <w:marBottom w:val="0"/>
              <w:divBdr>
                <w:top w:val="none" w:sz="0" w:space="0" w:color="auto"/>
                <w:left w:val="none" w:sz="0" w:space="0" w:color="auto"/>
                <w:bottom w:val="none" w:sz="0" w:space="0" w:color="auto"/>
                <w:right w:val="none" w:sz="0" w:space="0" w:color="auto"/>
              </w:divBdr>
            </w:div>
            <w:div w:id="1499692994">
              <w:marLeft w:val="0"/>
              <w:marRight w:val="0"/>
              <w:marTop w:val="0"/>
              <w:marBottom w:val="0"/>
              <w:divBdr>
                <w:top w:val="none" w:sz="0" w:space="0" w:color="auto"/>
                <w:left w:val="none" w:sz="0" w:space="0" w:color="auto"/>
                <w:bottom w:val="none" w:sz="0" w:space="0" w:color="auto"/>
                <w:right w:val="none" w:sz="0" w:space="0" w:color="auto"/>
              </w:divBdr>
            </w:div>
            <w:div w:id="1559514840">
              <w:marLeft w:val="0"/>
              <w:marRight w:val="0"/>
              <w:marTop w:val="0"/>
              <w:marBottom w:val="0"/>
              <w:divBdr>
                <w:top w:val="none" w:sz="0" w:space="0" w:color="auto"/>
                <w:left w:val="none" w:sz="0" w:space="0" w:color="auto"/>
                <w:bottom w:val="none" w:sz="0" w:space="0" w:color="auto"/>
                <w:right w:val="none" w:sz="0" w:space="0" w:color="auto"/>
              </w:divBdr>
            </w:div>
            <w:div w:id="1737825222">
              <w:marLeft w:val="0"/>
              <w:marRight w:val="0"/>
              <w:marTop w:val="0"/>
              <w:marBottom w:val="0"/>
              <w:divBdr>
                <w:top w:val="none" w:sz="0" w:space="0" w:color="auto"/>
                <w:left w:val="none" w:sz="0" w:space="0" w:color="auto"/>
                <w:bottom w:val="none" w:sz="0" w:space="0" w:color="auto"/>
                <w:right w:val="none" w:sz="0" w:space="0" w:color="auto"/>
              </w:divBdr>
            </w:div>
            <w:div w:id="1839272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327265">
      <w:bodyDiv w:val="1"/>
      <w:marLeft w:val="0"/>
      <w:marRight w:val="0"/>
      <w:marTop w:val="0"/>
      <w:marBottom w:val="0"/>
      <w:divBdr>
        <w:top w:val="none" w:sz="0" w:space="0" w:color="auto"/>
        <w:left w:val="none" w:sz="0" w:space="0" w:color="auto"/>
        <w:bottom w:val="none" w:sz="0" w:space="0" w:color="auto"/>
        <w:right w:val="none" w:sz="0" w:space="0" w:color="auto"/>
      </w:divBdr>
      <w:divsChild>
        <w:div w:id="964046479">
          <w:marLeft w:val="0"/>
          <w:marRight w:val="0"/>
          <w:marTop w:val="0"/>
          <w:marBottom w:val="0"/>
          <w:divBdr>
            <w:top w:val="none" w:sz="0" w:space="0" w:color="auto"/>
            <w:left w:val="none" w:sz="0" w:space="0" w:color="auto"/>
            <w:bottom w:val="none" w:sz="0" w:space="0" w:color="auto"/>
            <w:right w:val="none" w:sz="0" w:space="0" w:color="auto"/>
          </w:divBdr>
          <w:divsChild>
            <w:div w:id="6373620">
              <w:marLeft w:val="0"/>
              <w:marRight w:val="0"/>
              <w:marTop w:val="0"/>
              <w:marBottom w:val="0"/>
              <w:divBdr>
                <w:top w:val="none" w:sz="0" w:space="0" w:color="auto"/>
                <w:left w:val="none" w:sz="0" w:space="0" w:color="auto"/>
                <w:bottom w:val="none" w:sz="0" w:space="0" w:color="auto"/>
                <w:right w:val="none" w:sz="0" w:space="0" w:color="auto"/>
              </w:divBdr>
            </w:div>
            <w:div w:id="13843395">
              <w:marLeft w:val="0"/>
              <w:marRight w:val="0"/>
              <w:marTop w:val="0"/>
              <w:marBottom w:val="0"/>
              <w:divBdr>
                <w:top w:val="none" w:sz="0" w:space="0" w:color="auto"/>
                <w:left w:val="none" w:sz="0" w:space="0" w:color="auto"/>
                <w:bottom w:val="none" w:sz="0" w:space="0" w:color="auto"/>
                <w:right w:val="none" w:sz="0" w:space="0" w:color="auto"/>
              </w:divBdr>
            </w:div>
            <w:div w:id="21706977">
              <w:marLeft w:val="0"/>
              <w:marRight w:val="0"/>
              <w:marTop w:val="0"/>
              <w:marBottom w:val="0"/>
              <w:divBdr>
                <w:top w:val="none" w:sz="0" w:space="0" w:color="auto"/>
                <w:left w:val="none" w:sz="0" w:space="0" w:color="auto"/>
                <w:bottom w:val="none" w:sz="0" w:space="0" w:color="auto"/>
                <w:right w:val="none" w:sz="0" w:space="0" w:color="auto"/>
              </w:divBdr>
            </w:div>
            <w:div w:id="41682679">
              <w:marLeft w:val="0"/>
              <w:marRight w:val="0"/>
              <w:marTop w:val="0"/>
              <w:marBottom w:val="0"/>
              <w:divBdr>
                <w:top w:val="none" w:sz="0" w:space="0" w:color="auto"/>
                <w:left w:val="none" w:sz="0" w:space="0" w:color="auto"/>
                <w:bottom w:val="none" w:sz="0" w:space="0" w:color="auto"/>
                <w:right w:val="none" w:sz="0" w:space="0" w:color="auto"/>
              </w:divBdr>
            </w:div>
            <w:div w:id="42337336">
              <w:marLeft w:val="0"/>
              <w:marRight w:val="0"/>
              <w:marTop w:val="0"/>
              <w:marBottom w:val="0"/>
              <w:divBdr>
                <w:top w:val="none" w:sz="0" w:space="0" w:color="auto"/>
                <w:left w:val="none" w:sz="0" w:space="0" w:color="auto"/>
                <w:bottom w:val="none" w:sz="0" w:space="0" w:color="auto"/>
                <w:right w:val="none" w:sz="0" w:space="0" w:color="auto"/>
              </w:divBdr>
            </w:div>
            <w:div w:id="43411855">
              <w:marLeft w:val="0"/>
              <w:marRight w:val="0"/>
              <w:marTop w:val="0"/>
              <w:marBottom w:val="0"/>
              <w:divBdr>
                <w:top w:val="none" w:sz="0" w:space="0" w:color="auto"/>
                <w:left w:val="none" w:sz="0" w:space="0" w:color="auto"/>
                <w:bottom w:val="none" w:sz="0" w:space="0" w:color="auto"/>
                <w:right w:val="none" w:sz="0" w:space="0" w:color="auto"/>
              </w:divBdr>
            </w:div>
            <w:div w:id="61946517">
              <w:marLeft w:val="0"/>
              <w:marRight w:val="0"/>
              <w:marTop w:val="0"/>
              <w:marBottom w:val="0"/>
              <w:divBdr>
                <w:top w:val="none" w:sz="0" w:space="0" w:color="auto"/>
                <w:left w:val="none" w:sz="0" w:space="0" w:color="auto"/>
                <w:bottom w:val="none" w:sz="0" w:space="0" w:color="auto"/>
                <w:right w:val="none" w:sz="0" w:space="0" w:color="auto"/>
              </w:divBdr>
            </w:div>
            <w:div w:id="66853295">
              <w:marLeft w:val="0"/>
              <w:marRight w:val="0"/>
              <w:marTop w:val="0"/>
              <w:marBottom w:val="0"/>
              <w:divBdr>
                <w:top w:val="none" w:sz="0" w:space="0" w:color="auto"/>
                <w:left w:val="none" w:sz="0" w:space="0" w:color="auto"/>
                <w:bottom w:val="none" w:sz="0" w:space="0" w:color="auto"/>
                <w:right w:val="none" w:sz="0" w:space="0" w:color="auto"/>
              </w:divBdr>
            </w:div>
            <w:div w:id="68623831">
              <w:marLeft w:val="0"/>
              <w:marRight w:val="0"/>
              <w:marTop w:val="0"/>
              <w:marBottom w:val="0"/>
              <w:divBdr>
                <w:top w:val="none" w:sz="0" w:space="0" w:color="auto"/>
                <w:left w:val="none" w:sz="0" w:space="0" w:color="auto"/>
                <w:bottom w:val="none" w:sz="0" w:space="0" w:color="auto"/>
                <w:right w:val="none" w:sz="0" w:space="0" w:color="auto"/>
              </w:divBdr>
            </w:div>
            <w:div w:id="73868265">
              <w:marLeft w:val="0"/>
              <w:marRight w:val="0"/>
              <w:marTop w:val="0"/>
              <w:marBottom w:val="0"/>
              <w:divBdr>
                <w:top w:val="none" w:sz="0" w:space="0" w:color="auto"/>
                <w:left w:val="none" w:sz="0" w:space="0" w:color="auto"/>
                <w:bottom w:val="none" w:sz="0" w:space="0" w:color="auto"/>
                <w:right w:val="none" w:sz="0" w:space="0" w:color="auto"/>
              </w:divBdr>
            </w:div>
            <w:div w:id="90200608">
              <w:marLeft w:val="0"/>
              <w:marRight w:val="0"/>
              <w:marTop w:val="0"/>
              <w:marBottom w:val="0"/>
              <w:divBdr>
                <w:top w:val="none" w:sz="0" w:space="0" w:color="auto"/>
                <w:left w:val="none" w:sz="0" w:space="0" w:color="auto"/>
                <w:bottom w:val="none" w:sz="0" w:space="0" w:color="auto"/>
                <w:right w:val="none" w:sz="0" w:space="0" w:color="auto"/>
              </w:divBdr>
            </w:div>
            <w:div w:id="109711674">
              <w:marLeft w:val="0"/>
              <w:marRight w:val="0"/>
              <w:marTop w:val="0"/>
              <w:marBottom w:val="0"/>
              <w:divBdr>
                <w:top w:val="none" w:sz="0" w:space="0" w:color="auto"/>
                <w:left w:val="none" w:sz="0" w:space="0" w:color="auto"/>
                <w:bottom w:val="none" w:sz="0" w:space="0" w:color="auto"/>
                <w:right w:val="none" w:sz="0" w:space="0" w:color="auto"/>
              </w:divBdr>
            </w:div>
            <w:div w:id="111678391">
              <w:marLeft w:val="0"/>
              <w:marRight w:val="0"/>
              <w:marTop w:val="0"/>
              <w:marBottom w:val="0"/>
              <w:divBdr>
                <w:top w:val="none" w:sz="0" w:space="0" w:color="auto"/>
                <w:left w:val="none" w:sz="0" w:space="0" w:color="auto"/>
                <w:bottom w:val="none" w:sz="0" w:space="0" w:color="auto"/>
                <w:right w:val="none" w:sz="0" w:space="0" w:color="auto"/>
              </w:divBdr>
            </w:div>
            <w:div w:id="129634308">
              <w:marLeft w:val="0"/>
              <w:marRight w:val="0"/>
              <w:marTop w:val="0"/>
              <w:marBottom w:val="0"/>
              <w:divBdr>
                <w:top w:val="none" w:sz="0" w:space="0" w:color="auto"/>
                <w:left w:val="none" w:sz="0" w:space="0" w:color="auto"/>
                <w:bottom w:val="none" w:sz="0" w:space="0" w:color="auto"/>
                <w:right w:val="none" w:sz="0" w:space="0" w:color="auto"/>
              </w:divBdr>
            </w:div>
            <w:div w:id="130101978">
              <w:marLeft w:val="0"/>
              <w:marRight w:val="0"/>
              <w:marTop w:val="0"/>
              <w:marBottom w:val="0"/>
              <w:divBdr>
                <w:top w:val="none" w:sz="0" w:space="0" w:color="auto"/>
                <w:left w:val="none" w:sz="0" w:space="0" w:color="auto"/>
                <w:bottom w:val="none" w:sz="0" w:space="0" w:color="auto"/>
                <w:right w:val="none" w:sz="0" w:space="0" w:color="auto"/>
              </w:divBdr>
            </w:div>
            <w:div w:id="133452287">
              <w:marLeft w:val="0"/>
              <w:marRight w:val="0"/>
              <w:marTop w:val="0"/>
              <w:marBottom w:val="0"/>
              <w:divBdr>
                <w:top w:val="none" w:sz="0" w:space="0" w:color="auto"/>
                <w:left w:val="none" w:sz="0" w:space="0" w:color="auto"/>
                <w:bottom w:val="none" w:sz="0" w:space="0" w:color="auto"/>
                <w:right w:val="none" w:sz="0" w:space="0" w:color="auto"/>
              </w:divBdr>
            </w:div>
            <w:div w:id="141584023">
              <w:marLeft w:val="0"/>
              <w:marRight w:val="0"/>
              <w:marTop w:val="0"/>
              <w:marBottom w:val="0"/>
              <w:divBdr>
                <w:top w:val="none" w:sz="0" w:space="0" w:color="auto"/>
                <w:left w:val="none" w:sz="0" w:space="0" w:color="auto"/>
                <w:bottom w:val="none" w:sz="0" w:space="0" w:color="auto"/>
                <w:right w:val="none" w:sz="0" w:space="0" w:color="auto"/>
              </w:divBdr>
            </w:div>
            <w:div w:id="144250399">
              <w:marLeft w:val="0"/>
              <w:marRight w:val="0"/>
              <w:marTop w:val="0"/>
              <w:marBottom w:val="0"/>
              <w:divBdr>
                <w:top w:val="none" w:sz="0" w:space="0" w:color="auto"/>
                <w:left w:val="none" w:sz="0" w:space="0" w:color="auto"/>
                <w:bottom w:val="none" w:sz="0" w:space="0" w:color="auto"/>
                <w:right w:val="none" w:sz="0" w:space="0" w:color="auto"/>
              </w:divBdr>
            </w:div>
            <w:div w:id="147210441">
              <w:marLeft w:val="0"/>
              <w:marRight w:val="0"/>
              <w:marTop w:val="0"/>
              <w:marBottom w:val="0"/>
              <w:divBdr>
                <w:top w:val="none" w:sz="0" w:space="0" w:color="auto"/>
                <w:left w:val="none" w:sz="0" w:space="0" w:color="auto"/>
                <w:bottom w:val="none" w:sz="0" w:space="0" w:color="auto"/>
                <w:right w:val="none" w:sz="0" w:space="0" w:color="auto"/>
              </w:divBdr>
            </w:div>
            <w:div w:id="150874396">
              <w:marLeft w:val="0"/>
              <w:marRight w:val="0"/>
              <w:marTop w:val="0"/>
              <w:marBottom w:val="0"/>
              <w:divBdr>
                <w:top w:val="none" w:sz="0" w:space="0" w:color="auto"/>
                <w:left w:val="none" w:sz="0" w:space="0" w:color="auto"/>
                <w:bottom w:val="none" w:sz="0" w:space="0" w:color="auto"/>
                <w:right w:val="none" w:sz="0" w:space="0" w:color="auto"/>
              </w:divBdr>
            </w:div>
            <w:div w:id="154803743">
              <w:marLeft w:val="0"/>
              <w:marRight w:val="0"/>
              <w:marTop w:val="0"/>
              <w:marBottom w:val="0"/>
              <w:divBdr>
                <w:top w:val="none" w:sz="0" w:space="0" w:color="auto"/>
                <w:left w:val="none" w:sz="0" w:space="0" w:color="auto"/>
                <w:bottom w:val="none" w:sz="0" w:space="0" w:color="auto"/>
                <w:right w:val="none" w:sz="0" w:space="0" w:color="auto"/>
              </w:divBdr>
            </w:div>
            <w:div w:id="163327719">
              <w:marLeft w:val="0"/>
              <w:marRight w:val="0"/>
              <w:marTop w:val="0"/>
              <w:marBottom w:val="0"/>
              <w:divBdr>
                <w:top w:val="none" w:sz="0" w:space="0" w:color="auto"/>
                <w:left w:val="none" w:sz="0" w:space="0" w:color="auto"/>
                <w:bottom w:val="none" w:sz="0" w:space="0" w:color="auto"/>
                <w:right w:val="none" w:sz="0" w:space="0" w:color="auto"/>
              </w:divBdr>
            </w:div>
            <w:div w:id="167717064">
              <w:marLeft w:val="0"/>
              <w:marRight w:val="0"/>
              <w:marTop w:val="0"/>
              <w:marBottom w:val="0"/>
              <w:divBdr>
                <w:top w:val="none" w:sz="0" w:space="0" w:color="auto"/>
                <w:left w:val="none" w:sz="0" w:space="0" w:color="auto"/>
                <w:bottom w:val="none" w:sz="0" w:space="0" w:color="auto"/>
                <w:right w:val="none" w:sz="0" w:space="0" w:color="auto"/>
              </w:divBdr>
            </w:div>
            <w:div w:id="173419276">
              <w:marLeft w:val="0"/>
              <w:marRight w:val="0"/>
              <w:marTop w:val="0"/>
              <w:marBottom w:val="0"/>
              <w:divBdr>
                <w:top w:val="none" w:sz="0" w:space="0" w:color="auto"/>
                <w:left w:val="none" w:sz="0" w:space="0" w:color="auto"/>
                <w:bottom w:val="none" w:sz="0" w:space="0" w:color="auto"/>
                <w:right w:val="none" w:sz="0" w:space="0" w:color="auto"/>
              </w:divBdr>
            </w:div>
            <w:div w:id="179319116">
              <w:marLeft w:val="0"/>
              <w:marRight w:val="0"/>
              <w:marTop w:val="0"/>
              <w:marBottom w:val="0"/>
              <w:divBdr>
                <w:top w:val="none" w:sz="0" w:space="0" w:color="auto"/>
                <w:left w:val="none" w:sz="0" w:space="0" w:color="auto"/>
                <w:bottom w:val="none" w:sz="0" w:space="0" w:color="auto"/>
                <w:right w:val="none" w:sz="0" w:space="0" w:color="auto"/>
              </w:divBdr>
            </w:div>
            <w:div w:id="194852250">
              <w:marLeft w:val="0"/>
              <w:marRight w:val="0"/>
              <w:marTop w:val="0"/>
              <w:marBottom w:val="0"/>
              <w:divBdr>
                <w:top w:val="none" w:sz="0" w:space="0" w:color="auto"/>
                <w:left w:val="none" w:sz="0" w:space="0" w:color="auto"/>
                <w:bottom w:val="none" w:sz="0" w:space="0" w:color="auto"/>
                <w:right w:val="none" w:sz="0" w:space="0" w:color="auto"/>
              </w:divBdr>
            </w:div>
            <w:div w:id="195584953">
              <w:marLeft w:val="0"/>
              <w:marRight w:val="0"/>
              <w:marTop w:val="0"/>
              <w:marBottom w:val="0"/>
              <w:divBdr>
                <w:top w:val="none" w:sz="0" w:space="0" w:color="auto"/>
                <w:left w:val="none" w:sz="0" w:space="0" w:color="auto"/>
                <w:bottom w:val="none" w:sz="0" w:space="0" w:color="auto"/>
                <w:right w:val="none" w:sz="0" w:space="0" w:color="auto"/>
              </w:divBdr>
            </w:div>
            <w:div w:id="208540187">
              <w:marLeft w:val="0"/>
              <w:marRight w:val="0"/>
              <w:marTop w:val="0"/>
              <w:marBottom w:val="0"/>
              <w:divBdr>
                <w:top w:val="none" w:sz="0" w:space="0" w:color="auto"/>
                <w:left w:val="none" w:sz="0" w:space="0" w:color="auto"/>
                <w:bottom w:val="none" w:sz="0" w:space="0" w:color="auto"/>
                <w:right w:val="none" w:sz="0" w:space="0" w:color="auto"/>
              </w:divBdr>
            </w:div>
            <w:div w:id="212010176">
              <w:marLeft w:val="0"/>
              <w:marRight w:val="0"/>
              <w:marTop w:val="0"/>
              <w:marBottom w:val="0"/>
              <w:divBdr>
                <w:top w:val="none" w:sz="0" w:space="0" w:color="auto"/>
                <w:left w:val="none" w:sz="0" w:space="0" w:color="auto"/>
                <w:bottom w:val="none" w:sz="0" w:space="0" w:color="auto"/>
                <w:right w:val="none" w:sz="0" w:space="0" w:color="auto"/>
              </w:divBdr>
            </w:div>
            <w:div w:id="216014913">
              <w:marLeft w:val="0"/>
              <w:marRight w:val="0"/>
              <w:marTop w:val="0"/>
              <w:marBottom w:val="0"/>
              <w:divBdr>
                <w:top w:val="none" w:sz="0" w:space="0" w:color="auto"/>
                <w:left w:val="none" w:sz="0" w:space="0" w:color="auto"/>
                <w:bottom w:val="none" w:sz="0" w:space="0" w:color="auto"/>
                <w:right w:val="none" w:sz="0" w:space="0" w:color="auto"/>
              </w:divBdr>
            </w:div>
            <w:div w:id="218636973">
              <w:marLeft w:val="0"/>
              <w:marRight w:val="0"/>
              <w:marTop w:val="0"/>
              <w:marBottom w:val="0"/>
              <w:divBdr>
                <w:top w:val="none" w:sz="0" w:space="0" w:color="auto"/>
                <w:left w:val="none" w:sz="0" w:space="0" w:color="auto"/>
                <w:bottom w:val="none" w:sz="0" w:space="0" w:color="auto"/>
                <w:right w:val="none" w:sz="0" w:space="0" w:color="auto"/>
              </w:divBdr>
            </w:div>
            <w:div w:id="219370838">
              <w:marLeft w:val="0"/>
              <w:marRight w:val="0"/>
              <w:marTop w:val="0"/>
              <w:marBottom w:val="0"/>
              <w:divBdr>
                <w:top w:val="none" w:sz="0" w:space="0" w:color="auto"/>
                <w:left w:val="none" w:sz="0" w:space="0" w:color="auto"/>
                <w:bottom w:val="none" w:sz="0" w:space="0" w:color="auto"/>
                <w:right w:val="none" w:sz="0" w:space="0" w:color="auto"/>
              </w:divBdr>
            </w:div>
            <w:div w:id="221596305">
              <w:marLeft w:val="0"/>
              <w:marRight w:val="0"/>
              <w:marTop w:val="0"/>
              <w:marBottom w:val="0"/>
              <w:divBdr>
                <w:top w:val="none" w:sz="0" w:space="0" w:color="auto"/>
                <w:left w:val="none" w:sz="0" w:space="0" w:color="auto"/>
                <w:bottom w:val="none" w:sz="0" w:space="0" w:color="auto"/>
                <w:right w:val="none" w:sz="0" w:space="0" w:color="auto"/>
              </w:divBdr>
            </w:div>
            <w:div w:id="234050014">
              <w:marLeft w:val="0"/>
              <w:marRight w:val="0"/>
              <w:marTop w:val="0"/>
              <w:marBottom w:val="0"/>
              <w:divBdr>
                <w:top w:val="none" w:sz="0" w:space="0" w:color="auto"/>
                <w:left w:val="none" w:sz="0" w:space="0" w:color="auto"/>
                <w:bottom w:val="none" w:sz="0" w:space="0" w:color="auto"/>
                <w:right w:val="none" w:sz="0" w:space="0" w:color="auto"/>
              </w:divBdr>
            </w:div>
            <w:div w:id="238099233">
              <w:marLeft w:val="0"/>
              <w:marRight w:val="0"/>
              <w:marTop w:val="0"/>
              <w:marBottom w:val="0"/>
              <w:divBdr>
                <w:top w:val="none" w:sz="0" w:space="0" w:color="auto"/>
                <w:left w:val="none" w:sz="0" w:space="0" w:color="auto"/>
                <w:bottom w:val="none" w:sz="0" w:space="0" w:color="auto"/>
                <w:right w:val="none" w:sz="0" w:space="0" w:color="auto"/>
              </w:divBdr>
            </w:div>
            <w:div w:id="243145329">
              <w:marLeft w:val="0"/>
              <w:marRight w:val="0"/>
              <w:marTop w:val="0"/>
              <w:marBottom w:val="0"/>
              <w:divBdr>
                <w:top w:val="none" w:sz="0" w:space="0" w:color="auto"/>
                <w:left w:val="none" w:sz="0" w:space="0" w:color="auto"/>
                <w:bottom w:val="none" w:sz="0" w:space="0" w:color="auto"/>
                <w:right w:val="none" w:sz="0" w:space="0" w:color="auto"/>
              </w:divBdr>
            </w:div>
            <w:div w:id="244459958">
              <w:marLeft w:val="0"/>
              <w:marRight w:val="0"/>
              <w:marTop w:val="0"/>
              <w:marBottom w:val="0"/>
              <w:divBdr>
                <w:top w:val="none" w:sz="0" w:space="0" w:color="auto"/>
                <w:left w:val="none" w:sz="0" w:space="0" w:color="auto"/>
                <w:bottom w:val="none" w:sz="0" w:space="0" w:color="auto"/>
                <w:right w:val="none" w:sz="0" w:space="0" w:color="auto"/>
              </w:divBdr>
            </w:div>
            <w:div w:id="252206446">
              <w:marLeft w:val="0"/>
              <w:marRight w:val="0"/>
              <w:marTop w:val="0"/>
              <w:marBottom w:val="0"/>
              <w:divBdr>
                <w:top w:val="none" w:sz="0" w:space="0" w:color="auto"/>
                <w:left w:val="none" w:sz="0" w:space="0" w:color="auto"/>
                <w:bottom w:val="none" w:sz="0" w:space="0" w:color="auto"/>
                <w:right w:val="none" w:sz="0" w:space="0" w:color="auto"/>
              </w:divBdr>
            </w:div>
            <w:div w:id="258610521">
              <w:marLeft w:val="0"/>
              <w:marRight w:val="0"/>
              <w:marTop w:val="0"/>
              <w:marBottom w:val="0"/>
              <w:divBdr>
                <w:top w:val="none" w:sz="0" w:space="0" w:color="auto"/>
                <w:left w:val="none" w:sz="0" w:space="0" w:color="auto"/>
                <w:bottom w:val="none" w:sz="0" w:space="0" w:color="auto"/>
                <w:right w:val="none" w:sz="0" w:space="0" w:color="auto"/>
              </w:divBdr>
            </w:div>
            <w:div w:id="259604138">
              <w:marLeft w:val="0"/>
              <w:marRight w:val="0"/>
              <w:marTop w:val="0"/>
              <w:marBottom w:val="0"/>
              <w:divBdr>
                <w:top w:val="none" w:sz="0" w:space="0" w:color="auto"/>
                <w:left w:val="none" w:sz="0" w:space="0" w:color="auto"/>
                <w:bottom w:val="none" w:sz="0" w:space="0" w:color="auto"/>
                <w:right w:val="none" w:sz="0" w:space="0" w:color="auto"/>
              </w:divBdr>
            </w:div>
            <w:div w:id="260915532">
              <w:marLeft w:val="0"/>
              <w:marRight w:val="0"/>
              <w:marTop w:val="0"/>
              <w:marBottom w:val="0"/>
              <w:divBdr>
                <w:top w:val="none" w:sz="0" w:space="0" w:color="auto"/>
                <w:left w:val="none" w:sz="0" w:space="0" w:color="auto"/>
                <w:bottom w:val="none" w:sz="0" w:space="0" w:color="auto"/>
                <w:right w:val="none" w:sz="0" w:space="0" w:color="auto"/>
              </w:divBdr>
            </w:div>
            <w:div w:id="264074353">
              <w:marLeft w:val="0"/>
              <w:marRight w:val="0"/>
              <w:marTop w:val="0"/>
              <w:marBottom w:val="0"/>
              <w:divBdr>
                <w:top w:val="none" w:sz="0" w:space="0" w:color="auto"/>
                <w:left w:val="none" w:sz="0" w:space="0" w:color="auto"/>
                <w:bottom w:val="none" w:sz="0" w:space="0" w:color="auto"/>
                <w:right w:val="none" w:sz="0" w:space="0" w:color="auto"/>
              </w:divBdr>
            </w:div>
            <w:div w:id="267782316">
              <w:marLeft w:val="0"/>
              <w:marRight w:val="0"/>
              <w:marTop w:val="0"/>
              <w:marBottom w:val="0"/>
              <w:divBdr>
                <w:top w:val="none" w:sz="0" w:space="0" w:color="auto"/>
                <w:left w:val="none" w:sz="0" w:space="0" w:color="auto"/>
                <w:bottom w:val="none" w:sz="0" w:space="0" w:color="auto"/>
                <w:right w:val="none" w:sz="0" w:space="0" w:color="auto"/>
              </w:divBdr>
            </w:div>
            <w:div w:id="280117941">
              <w:marLeft w:val="0"/>
              <w:marRight w:val="0"/>
              <w:marTop w:val="0"/>
              <w:marBottom w:val="0"/>
              <w:divBdr>
                <w:top w:val="none" w:sz="0" w:space="0" w:color="auto"/>
                <w:left w:val="none" w:sz="0" w:space="0" w:color="auto"/>
                <w:bottom w:val="none" w:sz="0" w:space="0" w:color="auto"/>
                <w:right w:val="none" w:sz="0" w:space="0" w:color="auto"/>
              </w:divBdr>
            </w:div>
            <w:div w:id="282462072">
              <w:marLeft w:val="0"/>
              <w:marRight w:val="0"/>
              <w:marTop w:val="0"/>
              <w:marBottom w:val="0"/>
              <w:divBdr>
                <w:top w:val="none" w:sz="0" w:space="0" w:color="auto"/>
                <w:left w:val="none" w:sz="0" w:space="0" w:color="auto"/>
                <w:bottom w:val="none" w:sz="0" w:space="0" w:color="auto"/>
                <w:right w:val="none" w:sz="0" w:space="0" w:color="auto"/>
              </w:divBdr>
            </w:div>
            <w:div w:id="290744943">
              <w:marLeft w:val="0"/>
              <w:marRight w:val="0"/>
              <w:marTop w:val="0"/>
              <w:marBottom w:val="0"/>
              <w:divBdr>
                <w:top w:val="none" w:sz="0" w:space="0" w:color="auto"/>
                <w:left w:val="none" w:sz="0" w:space="0" w:color="auto"/>
                <w:bottom w:val="none" w:sz="0" w:space="0" w:color="auto"/>
                <w:right w:val="none" w:sz="0" w:space="0" w:color="auto"/>
              </w:divBdr>
            </w:div>
            <w:div w:id="291064302">
              <w:marLeft w:val="0"/>
              <w:marRight w:val="0"/>
              <w:marTop w:val="0"/>
              <w:marBottom w:val="0"/>
              <w:divBdr>
                <w:top w:val="none" w:sz="0" w:space="0" w:color="auto"/>
                <w:left w:val="none" w:sz="0" w:space="0" w:color="auto"/>
                <w:bottom w:val="none" w:sz="0" w:space="0" w:color="auto"/>
                <w:right w:val="none" w:sz="0" w:space="0" w:color="auto"/>
              </w:divBdr>
            </w:div>
            <w:div w:id="292953144">
              <w:marLeft w:val="0"/>
              <w:marRight w:val="0"/>
              <w:marTop w:val="0"/>
              <w:marBottom w:val="0"/>
              <w:divBdr>
                <w:top w:val="none" w:sz="0" w:space="0" w:color="auto"/>
                <w:left w:val="none" w:sz="0" w:space="0" w:color="auto"/>
                <w:bottom w:val="none" w:sz="0" w:space="0" w:color="auto"/>
                <w:right w:val="none" w:sz="0" w:space="0" w:color="auto"/>
              </w:divBdr>
            </w:div>
            <w:div w:id="294793684">
              <w:marLeft w:val="0"/>
              <w:marRight w:val="0"/>
              <w:marTop w:val="0"/>
              <w:marBottom w:val="0"/>
              <w:divBdr>
                <w:top w:val="none" w:sz="0" w:space="0" w:color="auto"/>
                <w:left w:val="none" w:sz="0" w:space="0" w:color="auto"/>
                <w:bottom w:val="none" w:sz="0" w:space="0" w:color="auto"/>
                <w:right w:val="none" w:sz="0" w:space="0" w:color="auto"/>
              </w:divBdr>
            </w:div>
            <w:div w:id="302153383">
              <w:marLeft w:val="0"/>
              <w:marRight w:val="0"/>
              <w:marTop w:val="0"/>
              <w:marBottom w:val="0"/>
              <w:divBdr>
                <w:top w:val="none" w:sz="0" w:space="0" w:color="auto"/>
                <w:left w:val="none" w:sz="0" w:space="0" w:color="auto"/>
                <w:bottom w:val="none" w:sz="0" w:space="0" w:color="auto"/>
                <w:right w:val="none" w:sz="0" w:space="0" w:color="auto"/>
              </w:divBdr>
            </w:div>
            <w:div w:id="304819969">
              <w:marLeft w:val="0"/>
              <w:marRight w:val="0"/>
              <w:marTop w:val="0"/>
              <w:marBottom w:val="0"/>
              <w:divBdr>
                <w:top w:val="none" w:sz="0" w:space="0" w:color="auto"/>
                <w:left w:val="none" w:sz="0" w:space="0" w:color="auto"/>
                <w:bottom w:val="none" w:sz="0" w:space="0" w:color="auto"/>
                <w:right w:val="none" w:sz="0" w:space="0" w:color="auto"/>
              </w:divBdr>
            </w:div>
            <w:div w:id="321929496">
              <w:marLeft w:val="0"/>
              <w:marRight w:val="0"/>
              <w:marTop w:val="0"/>
              <w:marBottom w:val="0"/>
              <w:divBdr>
                <w:top w:val="none" w:sz="0" w:space="0" w:color="auto"/>
                <w:left w:val="none" w:sz="0" w:space="0" w:color="auto"/>
                <w:bottom w:val="none" w:sz="0" w:space="0" w:color="auto"/>
                <w:right w:val="none" w:sz="0" w:space="0" w:color="auto"/>
              </w:divBdr>
            </w:div>
            <w:div w:id="324017156">
              <w:marLeft w:val="0"/>
              <w:marRight w:val="0"/>
              <w:marTop w:val="0"/>
              <w:marBottom w:val="0"/>
              <w:divBdr>
                <w:top w:val="none" w:sz="0" w:space="0" w:color="auto"/>
                <w:left w:val="none" w:sz="0" w:space="0" w:color="auto"/>
                <w:bottom w:val="none" w:sz="0" w:space="0" w:color="auto"/>
                <w:right w:val="none" w:sz="0" w:space="0" w:color="auto"/>
              </w:divBdr>
            </w:div>
            <w:div w:id="324549478">
              <w:marLeft w:val="0"/>
              <w:marRight w:val="0"/>
              <w:marTop w:val="0"/>
              <w:marBottom w:val="0"/>
              <w:divBdr>
                <w:top w:val="none" w:sz="0" w:space="0" w:color="auto"/>
                <w:left w:val="none" w:sz="0" w:space="0" w:color="auto"/>
                <w:bottom w:val="none" w:sz="0" w:space="0" w:color="auto"/>
                <w:right w:val="none" w:sz="0" w:space="0" w:color="auto"/>
              </w:divBdr>
            </w:div>
            <w:div w:id="324938264">
              <w:marLeft w:val="0"/>
              <w:marRight w:val="0"/>
              <w:marTop w:val="0"/>
              <w:marBottom w:val="0"/>
              <w:divBdr>
                <w:top w:val="none" w:sz="0" w:space="0" w:color="auto"/>
                <w:left w:val="none" w:sz="0" w:space="0" w:color="auto"/>
                <w:bottom w:val="none" w:sz="0" w:space="0" w:color="auto"/>
                <w:right w:val="none" w:sz="0" w:space="0" w:color="auto"/>
              </w:divBdr>
            </w:div>
            <w:div w:id="329917276">
              <w:marLeft w:val="0"/>
              <w:marRight w:val="0"/>
              <w:marTop w:val="0"/>
              <w:marBottom w:val="0"/>
              <w:divBdr>
                <w:top w:val="none" w:sz="0" w:space="0" w:color="auto"/>
                <w:left w:val="none" w:sz="0" w:space="0" w:color="auto"/>
                <w:bottom w:val="none" w:sz="0" w:space="0" w:color="auto"/>
                <w:right w:val="none" w:sz="0" w:space="0" w:color="auto"/>
              </w:divBdr>
            </w:div>
            <w:div w:id="330255989">
              <w:marLeft w:val="0"/>
              <w:marRight w:val="0"/>
              <w:marTop w:val="0"/>
              <w:marBottom w:val="0"/>
              <w:divBdr>
                <w:top w:val="none" w:sz="0" w:space="0" w:color="auto"/>
                <w:left w:val="none" w:sz="0" w:space="0" w:color="auto"/>
                <w:bottom w:val="none" w:sz="0" w:space="0" w:color="auto"/>
                <w:right w:val="none" w:sz="0" w:space="0" w:color="auto"/>
              </w:divBdr>
            </w:div>
            <w:div w:id="331025931">
              <w:marLeft w:val="0"/>
              <w:marRight w:val="0"/>
              <w:marTop w:val="0"/>
              <w:marBottom w:val="0"/>
              <w:divBdr>
                <w:top w:val="none" w:sz="0" w:space="0" w:color="auto"/>
                <w:left w:val="none" w:sz="0" w:space="0" w:color="auto"/>
                <w:bottom w:val="none" w:sz="0" w:space="0" w:color="auto"/>
                <w:right w:val="none" w:sz="0" w:space="0" w:color="auto"/>
              </w:divBdr>
            </w:div>
            <w:div w:id="332029902">
              <w:marLeft w:val="0"/>
              <w:marRight w:val="0"/>
              <w:marTop w:val="0"/>
              <w:marBottom w:val="0"/>
              <w:divBdr>
                <w:top w:val="none" w:sz="0" w:space="0" w:color="auto"/>
                <w:left w:val="none" w:sz="0" w:space="0" w:color="auto"/>
                <w:bottom w:val="none" w:sz="0" w:space="0" w:color="auto"/>
                <w:right w:val="none" w:sz="0" w:space="0" w:color="auto"/>
              </w:divBdr>
            </w:div>
            <w:div w:id="334186113">
              <w:marLeft w:val="0"/>
              <w:marRight w:val="0"/>
              <w:marTop w:val="0"/>
              <w:marBottom w:val="0"/>
              <w:divBdr>
                <w:top w:val="none" w:sz="0" w:space="0" w:color="auto"/>
                <w:left w:val="none" w:sz="0" w:space="0" w:color="auto"/>
                <w:bottom w:val="none" w:sz="0" w:space="0" w:color="auto"/>
                <w:right w:val="none" w:sz="0" w:space="0" w:color="auto"/>
              </w:divBdr>
            </w:div>
            <w:div w:id="346056178">
              <w:marLeft w:val="0"/>
              <w:marRight w:val="0"/>
              <w:marTop w:val="0"/>
              <w:marBottom w:val="0"/>
              <w:divBdr>
                <w:top w:val="none" w:sz="0" w:space="0" w:color="auto"/>
                <w:left w:val="none" w:sz="0" w:space="0" w:color="auto"/>
                <w:bottom w:val="none" w:sz="0" w:space="0" w:color="auto"/>
                <w:right w:val="none" w:sz="0" w:space="0" w:color="auto"/>
              </w:divBdr>
            </w:div>
            <w:div w:id="349378468">
              <w:marLeft w:val="0"/>
              <w:marRight w:val="0"/>
              <w:marTop w:val="0"/>
              <w:marBottom w:val="0"/>
              <w:divBdr>
                <w:top w:val="none" w:sz="0" w:space="0" w:color="auto"/>
                <w:left w:val="none" w:sz="0" w:space="0" w:color="auto"/>
                <w:bottom w:val="none" w:sz="0" w:space="0" w:color="auto"/>
                <w:right w:val="none" w:sz="0" w:space="0" w:color="auto"/>
              </w:divBdr>
            </w:div>
            <w:div w:id="350841467">
              <w:marLeft w:val="0"/>
              <w:marRight w:val="0"/>
              <w:marTop w:val="0"/>
              <w:marBottom w:val="0"/>
              <w:divBdr>
                <w:top w:val="none" w:sz="0" w:space="0" w:color="auto"/>
                <w:left w:val="none" w:sz="0" w:space="0" w:color="auto"/>
                <w:bottom w:val="none" w:sz="0" w:space="0" w:color="auto"/>
                <w:right w:val="none" w:sz="0" w:space="0" w:color="auto"/>
              </w:divBdr>
            </w:div>
            <w:div w:id="352921281">
              <w:marLeft w:val="0"/>
              <w:marRight w:val="0"/>
              <w:marTop w:val="0"/>
              <w:marBottom w:val="0"/>
              <w:divBdr>
                <w:top w:val="none" w:sz="0" w:space="0" w:color="auto"/>
                <w:left w:val="none" w:sz="0" w:space="0" w:color="auto"/>
                <w:bottom w:val="none" w:sz="0" w:space="0" w:color="auto"/>
                <w:right w:val="none" w:sz="0" w:space="0" w:color="auto"/>
              </w:divBdr>
            </w:div>
            <w:div w:id="358046420">
              <w:marLeft w:val="0"/>
              <w:marRight w:val="0"/>
              <w:marTop w:val="0"/>
              <w:marBottom w:val="0"/>
              <w:divBdr>
                <w:top w:val="none" w:sz="0" w:space="0" w:color="auto"/>
                <w:left w:val="none" w:sz="0" w:space="0" w:color="auto"/>
                <w:bottom w:val="none" w:sz="0" w:space="0" w:color="auto"/>
                <w:right w:val="none" w:sz="0" w:space="0" w:color="auto"/>
              </w:divBdr>
            </w:div>
            <w:div w:id="366294290">
              <w:marLeft w:val="0"/>
              <w:marRight w:val="0"/>
              <w:marTop w:val="0"/>
              <w:marBottom w:val="0"/>
              <w:divBdr>
                <w:top w:val="none" w:sz="0" w:space="0" w:color="auto"/>
                <w:left w:val="none" w:sz="0" w:space="0" w:color="auto"/>
                <w:bottom w:val="none" w:sz="0" w:space="0" w:color="auto"/>
                <w:right w:val="none" w:sz="0" w:space="0" w:color="auto"/>
              </w:divBdr>
            </w:div>
            <w:div w:id="386807720">
              <w:marLeft w:val="0"/>
              <w:marRight w:val="0"/>
              <w:marTop w:val="0"/>
              <w:marBottom w:val="0"/>
              <w:divBdr>
                <w:top w:val="none" w:sz="0" w:space="0" w:color="auto"/>
                <w:left w:val="none" w:sz="0" w:space="0" w:color="auto"/>
                <w:bottom w:val="none" w:sz="0" w:space="0" w:color="auto"/>
                <w:right w:val="none" w:sz="0" w:space="0" w:color="auto"/>
              </w:divBdr>
            </w:div>
            <w:div w:id="391929305">
              <w:marLeft w:val="0"/>
              <w:marRight w:val="0"/>
              <w:marTop w:val="0"/>
              <w:marBottom w:val="0"/>
              <w:divBdr>
                <w:top w:val="none" w:sz="0" w:space="0" w:color="auto"/>
                <w:left w:val="none" w:sz="0" w:space="0" w:color="auto"/>
                <w:bottom w:val="none" w:sz="0" w:space="0" w:color="auto"/>
                <w:right w:val="none" w:sz="0" w:space="0" w:color="auto"/>
              </w:divBdr>
            </w:div>
            <w:div w:id="396326104">
              <w:marLeft w:val="0"/>
              <w:marRight w:val="0"/>
              <w:marTop w:val="0"/>
              <w:marBottom w:val="0"/>
              <w:divBdr>
                <w:top w:val="none" w:sz="0" w:space="0" w:color="auto"/>
                <w:left w:val="none" w:sz="0" w:space="0" w:color="auto"/>
                <w:bottom w:val="none" w:sz="0" w:space="0" w:color="auto"/>
                <w:right w:val="none" w:sz="0" w:space="0" w:color="auto"/>
              </w:divBdr>
            </w:div>
            <w:div w:id="401560497">
              <w:marLeft w:val="0"/>
              <w:marRight w:val="0"/>
              <w:marTop w:val="0"/>
              <w:marBottom w:val="0"/>
              <w:divBdr>
                <w:top w:val="none" w:sz="0" w:space="0" w:color="auto"/>
                <w:left w:val="none" w:sz="0" w:space="0" w:color="auto"/>
                <w:bottom w:val="none" w:sz="0" w:space="0" w:color="auto"/>
                <w:right w:val="none" w:sz="0" w:space="0" w:color="auto"/>
              </w:divBdr>
            </w:div>
            <w:div w:id="404493427">
              <w:marLeft w:val="0"/>
              <w:marRight w:val="0"/>
              <w:marTop w:val="0"/>
              <w:marBottom w:val="0"/>
              <w:divBdr>
                <w:top w:val="none" w:sz="0" w:space="0" w:color="auto"/>
                <w:left w:val="none" w:sz="0" w:space="0" w:color="auto"/>
                <w:bottom w:val="none" w:sz="0" w:space="0" w:color="auto"/>
                <w:right w:val="none" w:sz="0" w:space="0" w:color="auto"/>
              </w:divBdr>
            </w:div>
            <w:div w:id="416561359">
              <w:marLeft w:val="0"/>
              <w:marRight w:val="0"/>
              <w:marTop w:val="0"/>
              <w:marBottom w:val="0"/>
              <w:divBdr>
                <w:top w:val="none" w:sz="0" w:space="0" w:color="auto"/>
                <w:left w:val="none" w:sz="0" w:space="0" w:color="auto"/>
                <w:bottom w:val="none" w:sz="0" w:space="0" w:color="auto"/>
                <w:right w:val="none" w:sz="0" w:space="0" w:color="auto"/>
              </w:divBdr>
            </w:div>
            <w:div w:id="426969795">
              <w:marLeft w:val="0"/>
              <w:marRight w:val="0"/>
              <w:marTop w:val="0"/>
              <w:marBottom w:val="0"/>
              <w:divBdr>
                <w:top w:val="none" w:sz="0" w:space="0" w:color="auto"/>
                <w:left w:val="none" w:sz="0" w:space="0" w:color="auto"/>
                <w:bottom w:val="none" w:sz="0" w:space="0" w:color="auto"/>
                <w:right w:val="none" w:sz="0" w:space="0" w:color="auto"/>
              </w:divBdr>
            </w:div>
            <w:div w:id="429358781">
              <w:marLeft w:val="0"/>
              <w:marRight w:val="0"/>
              <w:marTop w:val="0"/>
              <w:marBottom w:val="0"/>
              <w:divBdr>
                <w:top w:val="none" w:sz="0" w:space="0" w:color="auto"/>
                <w:left w:val="none" w:sz="0" w:space="0" w:color="auto"/>
                <w:bottom w:val="none" w:sz="0" w:space="0" w:color="auto"/>
                <w:right w:val="none" w:sz="0" w:space="0" w:color="auto"/>
              </w:divBdr>
            </w:div>
            <w:div w:id="434449064">
              <w:marLeft w:val="0"/>
              <w:marRight w:val="0"/>
              <w:marTop w:val="0"/>
              <w:marBottom w:val="0"/>
              <w:divBdr>
                <w:top w:val="none" w:sz="0" w:space="0" w:color="auto"/>
                <w:left w:val="none" w:sz="0" w:space="0" w:color="auto"/>
                <w:bottom w:val="none" w:sz="0" w:space="0" w:color="auto"/>
                <w:right w:val="none" w:sz="0" w:space="0" w:color="auto"/>
              </w:divBdr>
            </w:div>
            <w:div w:id="440877260">
              <w:marLeft w:val="0"/>
              <w:marRight w:val="0"/>
              <w:marTop w:val="0"/>
              <w:marBottom w:val="0"/>
              <w:divBdr>
                <w:top w:val="none" w:sz="0" w:space="0" w:color="auto"/>
                <w:left w:val="none" w:sz="0" w:space="0" w:color="auto"/>
                <w:bottom w:val="none" w:sz="0" w:space="0" w:color="auto"/>
                <w:right w:val="none" w:sz="0" w:space="0" w:color="auto"/>
              </w:divBdr>
            </w:div>
            <w:div w:id="444152845">
              <w:marLeft w:val="0"/>
              <w:marRight w:val="0"/>
              <w:marTop w:val="0"/>
              <w:marBottom w:val="0"/>
              <w:divBdr>
                <w:top w:val="none" w:sz="0" w:space="0" w:color="auto"/>
                <w:left w:val="none" w:sz="0" w:space="0" w:color="auto"/>
                <w:bottom w:val="none" w:sz="0" w:space="0" w:color="auto"/>
                <w:right w:val="none" w:sz="0" w:space="0" w:color="auto"/>
              </w:divBdr>
            </w:div>
            <w:div w:id="469976518">
              <w:marLeft w:val="0"/>
              <w:marRight w:val="0"/>
              <w:marTop w:val="0"/>
              <w:marBottom w:val="0"/>
              <w:divBdr>
                <w:top w:val="none" w:sz="0" w:space="0" w:color="auto"/>
                <w:left w:val="none" w:sz="0" w:space="0" w:color="auto"/>
                <w:bottom w:val="none" w:sz="0" w:space="0" w:color="auto"/>
                <w:right w:val="none" w:sz="0" w:space="0" w:color="auto"/>
              </w:divBdr>
            </w:div>
            <w:div w:id="476456900">
              <w:marLeft w:val="0"/>
              <w:marRight w:val="0"/>
              <w:marTop w:val="0"/>
              <w:marBottom w:val="0"/>
              <w:divBdr>
                <w:top w:val="none" w:sz="0" w:space="0" w:color="auto"/>
                <w:left w:val="none" w:sz="0" w:space="0" w:color="auto"/>
                <w:bottom w:val="none" w:sz="0" w:space="0" w:color="auto"/>
                <w:right w:val="none" w:sz="0" w:space="0" w:color="auto"/>
              </w:divBdr>
            </w:div>
            <w:div w:id="484787360">
              <w:marLeft w:val="0"/>
              <w:marRight w:val="0"/>
              <w:marTop w:val="0"/>
              <w:marBottom w:val="0"/>
              <w:divBdr>
                <w:top w:val="none" w:sz="0" w:space="0" w:color="auto"/>
                <w:left w:val="none" w:sz="0" w:space="0" w:color="auto"/>
                <w:bottom w:val="none" w:sz="0" w:space="0" w:color="auto"/>
                <w:right w:val="none" w:sz="0" w:space="0" w:color="auto"/>
              </w:divBdr>
            </w:div>
            <w:div w:id="490215637">
              <w:marLeft w:val="0"/>
              <w:marRight w:val="0"/>
              <w:marTop w:val="0"/>
              <w:marBottom w:val="0"/>
              <w:divBdr>
                <w:top w:val="none" w:sz="0" w:space="0" w:color="auto"/>
                <w:left w:val="none" w:sz="0" w:space="0" w:color="auto"/>
                <w:bottom w:val="none" w:sz="0" w:space="0" w:color="auto"/>
                <w:right w:val="none" w:sz="0" w:space="0" w:color="auto"/>
              </w:divBdr>
            </w:div>
            <w:div w:id="491601899">
              <w:marLeft w:val="0"/>
              <w:marRight w:val="0"/>
              <w:marTop w:val="0"/>
              <w:marBottom w:val="0"/>
              <w:divBdr>
                <w:top w:val="none" w:sz="0" w:space="0" w:color="auto"/>
                <w:left w:val="none" w:sz="0" w:space="0" w:color="auto"/>
                <w:bottom w:val="none" w:sz="0" w:space="0" w:color="auto"/>
                <w:right w:val="none" w:sz="0" w:space="0" w:color="auto"/>
              </w:divBdr>
            </w:div>
            <w:div w:id="507991080">
              <w:marLeft w:val="0"/>
              <w:marRight w:val="0"/>
              <w:marTop w:val="0"/>
              <w:marBottom w:val="0"/>
              <w:divBdr>
                <w:top w:val="none" w:sz="0" w:space="0" w:color="auto"/>
                <w:left w:val="none" w:sz="0" w:space="0" w:color="auto"/>
                <w:bottom w:val="none" w:sz="0" w:space="0" w:color="auto"/>
                <w:right w:val="none" w:sz="0" w:space="0" w:color="auto"/>
              </w:divBdr>
            </w:div>
            <w:div w:id="509754802">
              <w:marLeft w:val="0"/>
              <w:marRight w:val="0"/>
              <w:marTop w:val="0"/>
              <w:marBottom w:val="0"/>
              <w:divBdr>
                <w:top w:val="none" w:sz="0" w:space="0" w:color="auto"/>
                <w:left w:val="none" w:sz="0" w:space="0" w:color="auto"/>
                <w:bottom w:val="none" w:sz="0" w:space="0" w:color="auto"/>
                <w:right w:val="none" w:sz="0" w:space="0" w:color="auto"/>
              </w:divBdr>
            </w:div>
            <w:div w:id="526139877">
              <w:marLeft w:val="0"/>
              <w:marRight w:val="0"/>
              <w:marTop w:val="0"/>
              <w:marBottom w:val="0"/>
              <w:divBdr>
                <w:top w:val="none" w:sz="0" w:space="0" w:color="auto"/>
                <w:left w:val="none" w:sz="0" w:space="0" w:color="auto"/>
                <w:bottom w:val="none" w:sz="0" w:space="0" w:color="auto"/>
                <w:right w:val="none" w:sz="0" w:space="0" w:color="auto"/>
              </w:divBdr>
            </w:div>
            <w:div w:id="526721378">
              <w:marLeft w:val="0"/>
              <w:marRight w:val="0"/>
              <w:marTop w:val="0"/>
              <w:marBottom w:val="0"/>
              <w:divBdr>
                <w:top w:val="none" w:sz="0" w:space="0" w:color="auto"/>
                <w:left w:val="none" w:sz="0" w:space="0" w:color="auto"/>
                <w:bottom w:val="none" w:sz="0" w:space="0" w:color="auto"/>
                <w:right w:val="none" w:sz="0" w:space="0" w:color="auto"/>
              </w:divBdr>
            </w:div>
            <w:div w:id="529298415">
              <w:marLeft w:val="0"/>
              <w:marRight w:val="0"/>
              <w:marTop w:val="0"/>
              <w:marBottom w:val="0"/>
              <w:divBdr>
                <w:top w:val="none" w:sz="0" w:space="0" w:color="auto"/>
                <w:left w:val="none" w:sz="0" w:space="0" w:color="auto"/>
                <w:bottom w:val="none" w:sz="0" w:space="0" w:color="auto"/>
                <w:right w:val="none" w:sz="0" w:space="0" w:color="auto"/>
              </w:divBdr>
            </w:div>
            <w:div w:id="530529214">
              <w:marLeft w:val="0"/>
              <w:marRight w:val="0"/>
              <w:marTop w:val="0"/>
              <w:marBottom w:val="0"/>
              <w:divBdr>
                <w:top w:val="none" w:sz="0" w:space="0" w:color="auto"/>
                <w:left w:val="none" w:sz="0" w:space="0" w:color="auto"/>
                <w:bottom w:val="none" w:sz="0" w:space="0" w:color="auto"/>
                <w:right w:val="none" w:sz="0" w:space="0" w:color="auto"/>
              </w:divBdr>
            </w:div>
            <w:div w:id="541671425">
              <w:marLeft w:val="0"/>
              <w:marRight w:val="0"/>
              <w:marTop w:val="0"/>
              <w:marBottom w:val="0"/>
              <w:divBdr>
                <w:top w:val="none" w:sz="0" w:space="0" w:color="auto"/>
                <w:left w:val="none" w:sz="0" w:space="0" w:color="auto"/>
                <w:bottom w:val="none" w:sz="0" w:space="0" w:color="auto"/>
                <w:right w:val="none" w:sz="0" w:space="0" w:color="auto"/>
              </w:divBdr>
            </w:div>
            <w:div w:id="542668845">
              <w:marLeft w:val="0"/>
              <w:marRight w:val="0"/>
              <w:marTop w:val="0"/>
              <w:marBottom w:val="0"/>
              <w:divBdr>
                <w:top w:val="none" w:sz="0" w:space="0" w:color="auto"/>
                <w:left w:val="none" w:sz="0" w:space="0" w:color="auto"/>
                <w:bottom w:val="none" w:sz="0" w:space="0" w:color="auto"/>
                <w:right w:val="none" w:sz="0" w:space="0" w:color="auto"/>
              </w:divBdr>
            </w:div>
            <w:div w:id="550192970">
              <w:marLeft w:val="0"/>
              <w:marRight w:val="0"/>
              <w:marTop w:val="0"/>
              <w:marBottom w:val="0"/>
              <w:divBdr>
                <w:top w:val="none" w:sz="0" w:space="0" w:color="auto"/>
                <w:left w:val="none" w:sz="0" w:space="0" w:color="auto"/>
                <w:bottom w:val="none" w:sz="0" w:space="0" w:color="auto"/>
                <w:right w:val="none" w:sz="0" w:space="0" w:color="auto"/>
              </w:divBdr>
            </w:div>
            <w:div w:id="553585873">
              <w:marLeft w:val="0"/>
              <w:marRight w:val="0"/>
              <w:marTop w:val="0"/>
              <w:marBottom w:val="0"/>
              <w:divBdr>
                <w:top w:val="none" w:sz="0" w:space="0" w:color="auto"/>
                <w:left w:val="none" w:sz="0" w:space="0" w:color="auto"/>
                <w:bottom w:val="none" w:sz="0" w:space="0" w:color="auto"/>
                <w:right w:val="none" w:sz="0" w:space="0" w:color="auto"/>
              </w:divBdr>
            </w:div>
            <w:div w:id="568610077">
              <w:marLeft w:val="0"/>
              <w:marRight w:val="0"/>
              <w:marTop w:val="0"/>
              <w:marBottom w:val="0"/>
              <w:divBdr>
                <w:top w:val="none" w:sz="0" w:space="0" w:color="auto"/>
                <w:left w:val="none" w:sz="0" w:space="0" w:color="auto"/>
                <w:bottom w:val="none" w:sz="0" w:space="0" w:color="auto"/>
                <w:right w:val="none" w:sz="0" w:space="0" w:color="auto"/>
              </w:divBdr>
            </w:div>
            <w:div w:id="578910136">
              <w:marLeft w:val="0"/>
              <w:marRight w:val="0"/>
              <w:marTop w:val="0"/>
              <w:marBottom w:val="0"/>
              <w:divBdr>
                <w:top w:val="none" w:sz="0" w:space="0" w:color="auto"/>
                <w:left w:val="none" w:sz="0" w:space="0" w:color="auto"/>
                <w:bottom w:val="none" w:sz="0" w:space="0" w:color="auto"/>
                <w:right w:val="none" w:sz="0" w:space="0" w:color="auto"/>
              </w:divBdr>
            </w:div>
            <w:div w:id="588345990">
              <w:marLeft w:val="0"/>
              <w:marRight w:val="0"/>
              <w:marTop w:val="0"/>
              <w:marBottom w:val="0"/>
              <w:divBdr>
                <w:top w:val="none" w:sz="0" w:space="0" w:color="auto"/>
                <w:left w:val="none" w:sz="0" w:space="0" w:color="auto"/>
                <w:bottom w:val="none" w:sz="0" w:space="0" w:color="auto"/>
                <w:right w:val="none" w:sz="0" w:space="0" w:color="auto"/>
              </w:divBdr>
            </w:div>
            <w:div w:id="589779835">
              <w:marLeft w:val="0"/>
              <w:marRight w:val="0"/>
              <w:marTop w:val="0"/>
              <w:marBottom w:val="0"/>
              <w:divBdr>
                <w:top w:val="none" w:sz="0" w:space="0" w:color="auto"/>
                <w:left w:val="none" w:sz="0" w:space="0" w:color="auto"/>
                <w:bottom w:val="none" w:sz="0" w:space="0" w:color="auto"/>
                <w:right w:val="none" w:sz="0" w:space="0" w:color="auto"/>
              </w:divBdr>
            </w:div>
            <w:div w:id="591664377">
              <w:marLeft w:val="0"/>
              <w:marRight w:val="0"/>
              <w:marTop w:val="0"/>
              <w:marBottom w:val="0"/>
              <w:divBdr>
                <w:top w:val="none" w:sz="0" w:space="0" w:color="auto"/>
                <w:left w:val="none" w:sz="0" w:space="0" w:color="auto"/>
                <w:bottom w:val="none" w:sz="0" w:space="0" w:color="auto"/>
                <w:right w:val="none" w:sz="0" w:space="0" w:color="auto"/>
              </w:divBdr>
            </w:div>
            <w:div w:id="593513189">
              <w:marLeft w:val="0"/>
              <w:marRight w:val="0"/>
              <w:marTop w:val="0"/>
              <w:marBottom w:val="0"/>
              <w:divBdr>
                <w:top w:val="none" w:sz="0" w:space="0" w:color="auto"/>
                <w:left w:val="none" w:sz="0" w:space="0" w:color="auto"/>
                <w:bottom w:val="none" w:sz="0" w:space="0" w:color="auto"/>
                <w:right w:val="none" w:sz="0" w:space="0" w:color="auto"/>
              </w:divBdr>
            </w:div>
            <w:div w:id="599415544">
              <w:marLeft w:val="0"/>
              <w:marRight w:val="0"/>
              <w:marTop w:val="0"/>
              <w:marBottom w:val="0"/>
              <w:divBdr>
                <w:top w:val="none" w:sz="0" w:space="0" w:color="auto"/>
                <w:left w:val="none" w:sz="0" w:space="0" w:color="auto"/>
                <w:bottom w:val="none" w:sz="0" w:space="0" w:color="auto"/>
                <w:right w:val="none" w:sz="0" w:space="0" w:color="auto"/>
              </w:divBdr>
            </w:div>
            <w:div w:id="605314382">
              <w:marLeft w:val="0"/>
              <w:marRight w:val="0"/>
              <w:marTop w:val="0"/>
              <w:marBottom w:val="0"/>
              <w:divBdr>
                <w:top w:val="none" w:sz="0" w:space="0" w:color="auto"/>
                <w:left w:val="none" w:sz="0" w:space="0" w:color="auto"/>
                <w:bottom w:val="none" w:sz="0" w:space="0" w:color="auto"/>
                <w:right w:val="none" w:sz="0" w:space="0" w:color="auto"/>
              </w:divBdr>
            </w:div>
            <w:div w:id="608779094">
              <w:marLeft w:val="0"/>
              <w:marRight w:val="0"/>
              <w:marTop w:val="0"/>
              <w:marBottom w:val="0"/>
              <w:divBdr>
                <w:top w:val="none" w:sz="0" w:space="0" w:color="auto"/>
                <w:left w:val="none" w:sz="0" w:space="0" w:color="auto"/>
                <w:bottom w:val="none" w:sz="0" w:space="0" w:color="auto"/>
                <w:right w:val="none" w:sz="0" w:space="0" w:color="auto"/>
              </w:divBdr>
            </w:div>
            <w:div w:id="609318627">
              <w:marLeft w:val="0"/>
              <w:marRight w:val="0"/>
              <w:marTop w:val="0"/>
              <w:marBottom w:val="0"/>
              <w:divBdr>
                <w:top w:val="none" w:sz="0" w:space="0" w:color="auto"/>
                <w:left w:val="none" w:sz="0" w:space="0" w:color="auto"/>
                <w:bottom w:val="none" w:sz="0" w:space="0" w:color="auto"/>
                <w:right w:val="none" w:sz="0" w:space="0" w:color="auto"/>
              </w:divBdr>
            </w:div>
            <w:div w:id="609514148">
              <w:marLeft w:val="0"/>
              <w:marRight w:val="0"/>
              <w:marTop w:val="0"/>
              <w:marBottom w:val="0"/>
              <w:divBdr>
                <w:top w:val="none" w:sz="0" w:space="0" w:color="auto"/>
                <w:left w:val="none" w:sz="0" w:space="0" w:color="auto"/>
                <w:bottom w:val="none" w:sz="0" w:space="0" w:color="auto"/>
                <w:right w:val="none" w:sz="0" w:space="0" w:color="auto"/>
              </w:divBdr>
            </w:div>
            <w:div w:id="624390603">
              <w:marLeft w:val="0"/>
              <w:marRight w:val="0"/>
              <w:marTop w:val="0"/>
              <w:marBottom w:val="0"/>
              <w:divBdr>
                <w:top w:val="none" w:sz="0" w:space="0" w:color="auto"/>
                <w:left w:val="none" w:sz="0" w:space="0" w:color="auto"/>
                <w:bottom w:val="none" w:sz="0" w:space="0" w:color="auto"/>
                <w:right w:val="none" w:sz="0" w:space="0" w:color="auto"/>
              </w:divBdr>
            </w:div>
            <w:div w:id="625237604">
              <w:marLeft w:val="0"/>
              <w:marRight w:val="0"/>
              <w:marTop w:val="0"/>
              <w:marBottom w:val="0"/>
              <w:divBdr>
                <w:top w:val="none" w:sz="0" w:space="0" w:color="auto"/>
                <w:left w:val="none" w:sz="0" w:space="0" w:color="auto"/>
                <w:bottom w:val="none" w:sz="0" w:space="0" w:color="auto"/>
                <w:right w:val="none" w:sz="0" w:space="0" w:color="auto"/>
              </w:divBdr>
            </w:div>
            <w:div w:id="631445376">
              <w:marLeft w:val="0"/>
              <w:marRight w:val="0"/>
              <w:marTop w:val="0"/>
              <w:marBottom w:val="0"/>
              <w:divBdr>
                <w:top w:val="none" w:sz="0" w:space="0" w:color="auto"/>
                <w:left w:val="none" w:sz="0" w:space="0" w:color="auto"/>
                <w:bottom w:val="none" w:sz="0" w:space="0" w:color="auto"/>
                <w:right w:val="none" w:sz="0" w:space="0" w:color="auto"/>
              </w:divBdr>
            </w:div>
            <w:div w:id="634330948">
              <w:marLeft w:val="0"/>
              <w:marRight w:val="0"/>
              <w:marTop w:val="0"/>
              <w:marBottom w:val="0"/>
              <w:divBdr>
                <w:top w:val="none" w:sz="0" w:space="0" w:color="auto"/>
                <w:left w:val="none" w:sz="0" w:space="0" w:color="auto"/>
                <w:bottom w:val="none" w:sz="0" w:space="0" w:color="auto"/>
                <w:right w:val="none" w:sz="0" w:space="0" w:color="auto"/>
              </w:divBdr>
            </w:div>
            <w:div w:id="641694464">
              <w:marLeft w:val="0"/>
              <w:marRight w:val="0"/>
              <w:marTop w:val="0"/>
              <w:marBottom w:val="0"/>
              <w:divBdr>
                <w:top w:val="none" w:sz="0" w:space="0" w:color="auto"/>
                <w:left w:val="none" w:sz="0" w:space="0" w:color="auto"/>
                <w:bottom w:val="none" w:sz="0" w:space="0" w:color="auto"/>
                <w:right w:val="none" w:sz="0" w:space="0" w:color="auto"/>
              </w:divBdr>
            </w:div>
            <w:div w:id="643854281">
              <w:marLeft w:val="0"/>
              <w:marRight w:val="0"/>
              <w:marTop w:val="0"/>
              <w:marBottom w:val="0"/>
              <w:divBdr>
                <w:top w:val="none" w:sz="0" w:space="0" w:color="auto"/>
                <w:left w:val="none" w:sz="0" w:space="0" w:color="auto"/>
                <w:bottom w:val="none" w:sz="0" w:space="0" w:color="auto"/>
                <w:right w:val="none" w:sz="0" w:space="0" w:color="auto"/>
              </w:divBdr>
            </w:div>
            <w:div w:id="646712466">
              <w:marLeft w:val="0"/>
              <w:marRight w:val="0"/>
              <w:marTop w:val="0"/>
              <w:marBottom w:val="0"/>
              <w:divBdr>
                <w:top w:val="none" w:sz="0" w:space="0" w:color="auto"/>
                <w:left w:val="none" w:sz="0" w:space="0" w:color="auto"/>
                <w:bottom w:val="none" w:sz="0" w:space="0" w:color="auto"/>
                <w:right w:val="none" w:sz="0" w:space="0" w:color="auto"/>
              </w:divBdr>
            </w:div>
            <w:div w:id="646857901">
              <w:marLeft w:val="0"/>
              <w:marRight w:val="0"/>
              <w:marTop w:val="0"/>
              <w:marBottom w:val="0"/>
              <w:divBdr>
                <w:top w:val="none" w:sz="0" w:space="0" w:color="auto"/>
                <w:left w:val="none" w:sz="0" w:space="0" w:color="auto"/>
                <w:bottom w:val="none" w:sz="0" w:space="0" w:color="auto"/>
                <w:right w:val="none" w:sz="0" w:space="0" w:color="auto"/>
              </w:divBdr>
            </w:div>
            <w:div w:id="649797446">
              <w:marLeft w:val="0"/>
              <w:marRight w:val="0"/>
              <w:marTop w:val="0"/>
              <w:marBottom w:val="0"/>
              <w:divBdr>
                <w:top w:val="none" w:sz="0" w:space="0" w:color="auto"/>
                <w:left w:val="none" w:sz="0" w:space="0" w:color="auto"/>
                <w:bottom w:val="none" w:sz="0" w:space="0" w:color="auto"/>
                <w:right w:val="none" w:sz="0" w:space="0" w:color="auto"/>
              </w:divBdr>
            </w:div>
            <w:div w:id="658577050">
              <w:marLeft w:val="0"/>
              <w:marRight w:val="0"/>
              <w:marTop w:val="0"/>
              <w:marBottom w:val="0"/>
              <w:divBdr>
                <w:top w:val="none" w:sz="0" w:space="0" w:color="auto"/>
                <w:left w:val="none" w:sz="0" w:space="0" w:color="auto"/>
                <w:bottom w:val="none" w:sz="0" w:space="0" w:color="auto"/>
                <w:right w:val="none" w:sz="0" w:space="0" w:color="auto"/>
              </w:divBdr>
            </w:div>
            <w:div w:id="661860730">
              <w:marLeft w:val="0"/>
              <w:marRight w:val="0"/>
              <w:marTop w:val="0"/>
              <w:marBottom w:val="0"/>
              <w:divBdr>
                <w:top w:val="none" w:sz="0" w:space="0" w:color="auto"/>
                <w:left w:val="none" w:sz="0" w:space="0" w:color="auto"/>
                <w:bottom w:val="none" w:sz="0" w:space="0" w:color="auto"/>
                <w:right w:val="none" w:sz="0" w:space="0" w:color="auto"/>
              </w:divBdr>
            </w:div>
            <w:div w:id="666712191">
              <w:marLeft w:val="0"/>
              <w:marRight w:val="0"/>
              <w:marTop w:val="0"/>
              <w:marBottom w:val="0"/>
              <w:divBdr>
                <w:top w:val="none" w:sz="0" w:space="0" w:color="auto"/>
                <w:left w:val="none" w:sz="0" w:space="0" w:color="auto"/>
                <w:bottom w:val="none" w:sz="0" w:space="0" w:color="auto"/>
                <w:right w:val="none" w:sz="0" w:space="0" w:color="auto"/>
              </w:divBdr>
            </w:div>
            <w:div w:id="666984870">
              <w:marLeft w:val="0"/>
              <w:marRight w:val="0"/>
              <w:marTop w:val="0"/>
              <w:marBottom w:val="0"/>
              <w:divBdr>
                <w:top w:val="none" w:sz="0" w:space="0" w:color="auto"/>
                <w:left w:val="none" w:sz="0" w:space="0" w:color="auto"/>
                <w:bottom w:val="none" w:sz="0" w:space="0" w:color="auto"/>
                <w:right w:val="none" w:sz="0" w:space="0" w:color="auto"/>
              </w:divBdr>
            </w:div>
            <w:div w:id="674918565">
              <w:marLeft w:val="0"/>
              <w:marRight w:val="0"/>
              <w:marTop w:val="0"/>
              <w:marBottom w:val="0"/>
              <w:divBdr>
                <w:top w:val="none" w:sz="0" w:space="0" w:color="auto"/>
                <w:left w:val="none" w:sz="0" w:space="0" w:color="auto"/>
                <w:bottom w:val="none" w:sz="0" w:space="0" w:color="auto"/>
                <w:right w:val="none" w:sz="0" w:space="0" w:color="auto"/>
              </w:divBdr>
            </w:div>
            <w:div w:id="680087521">
              <w:marLeft w:val="0"/>
              <w:marRight w:val="0"/>
              <w:marTop w:val="0"/>
              <w:marBottom w:val="0"/>
              <w:divBdr>
                <w:top w:val="none" w:sz="0" w:space="0" w:color="auto"/>
                <w:left w:val="none" w:sz="0" w:space="0" w:color="auto"/>
                <w:bottom w:val="none" w:sz="0" w:space="0" w:color="auto"/>
                <w:right w:val="none" w:sz="0" w:space="0" w:color="auto"/>
              </w:divBdr>
            </w:div>
            <w:div w:id="680934176">
              <w:marLeft w:val="0"/>
              <w:marRight w:val="0"/>
              <w:marTop w:val="0"/>
              <w:marBottom w:val="0"/>
              <w:divBdr>
                <w:top w:val="none" w:sz="0" w:space="0" w:color="auto"/>
                <w:left w:val="none" w:sz="0" w:space="0" w:color="auto"/>
                <w:bottom w:val="none" w:sz="0" w:space="0" w:color="auto"/>
                <w:right w:val="none" w:sz="0" w:space="0" w:color="auto"/>
              </w:divBdr>
            </w:div>
            <w:div w:id="683701980">
              <w:marLeft w:val="0"/>
              <w:marRight w:val="0"/>
              <w:marTop w:val="0"/>
              <w:marBottom w:val="0"/>
              <w:divBdr>
                <w:top w:val="none" w:sz="0" w:space="0" w:color="auto"/>
                <w:left w:val="none" w:sz="0" w:space="0" w:color="auto"/>
                <w:bottom w:val="none" w:sz="0" w:space="0" w:color="auto"/>
                <w:right w:val="none" w:sz="0" w:space="0" w:color="auto"/>
              </w:divBdr>
            </w:div>
            <w:div w:id="685325420">
              <w:marLeft w:val="0"/>
              <w:marRight w:val="0"/>
              <w:marTop w:val="0"/>
              <w:marBottom w:val="0"/>
              <w:divBdr>
                <w:top w:val="none" w:sz="0" w:space="0" w:color="auto"/>
                <w:left w:val="none" w:sz="0" w:space="0" w:color="auto"/>
                <w:bottom w:val="none" w:sz="0" w:space="0" w:color="auto"/>
                <w:right w:val="none" w:sz="0" w:space="0" w:color="auto"/>
              </w:divBdr>
            </w:div>
            <w:div w:id="686754241">
              <w:marLeft w:val="0"/>
              <w:marRight w:val="0"/>
              <w:marTop w:val="0"/>
              <w:marBottom w:val="0"/>
              <w:divBdr>
                <w:top w:val="none" w:sz="0" w:space="0" w:color="auto"/>
                <w:left w:val="none" w:sz="0" w:space="0" w:color="auto"/>
                <w:bottom w:val="none" w:sz="0" w:space="0" w:color="auto"/>
                <w:right w:val="none" w:sz="0" w:space="0" w:color="auto"/>
              </w:divBdr>
            </w:div>
            <w:div w:id="693312990">
              <w:marLeft w:val="0"/>
              <w:marRight w:val="0"/>
              <w:marTop w:val="0"/>
              <w:marBottom w:val="0"/>
              <w:divBdr>
                <w:top w:val="none" w:sz="0" w:space="0" w:color="auto"/>
                <w:left w:val="none" w:sz="0" w:space="0" w:color="auto"/>
                <w:bottom w:val="none" w:sz="0" w:space="0" w:color="auto"/>
                <w:right w:val="none" w:sz="0" w:space="0" w:color="auto"/>
              </w:divBdr>
            </w:div>
            <w:div w:id="697662516">
              <w:marLeft w:val="0"/>
              <w:marRight w:val="0"/>
              <w:marTop w:val="0"/>
              <w:marBottom w:val="0"/>
              <w:divBdr>
                <w:top w:val="none" w:sz="0" w:space="0" w:color="auto"/>
                <w:left w:val="none" w:sz="0" w:space="0" w:color="auto"/>
                <w:bottom w:val="none" w:sz="0" w:space="0" w:color="auto"/>
                <w:right w:val="none" w:sz="0" w:space="0" w:color="auto"/>
              </w:divBdr>
            </w:div>
            <w:div w:id="697924393">
              <w:marLeft w:val="0"/>
              <w:marRight w:val="0"/>
              <w:marTop w:val="0"/>
              <w:marBottom w:val="0"/>
              <w:divBdr>
                <w:top w:val="none" w:sz="0" w:space="0" w:color="auto"/>
                <w:left w:val="none" w:sz="0" w:space="0" w:color="auto"/>
                <w:bottom w:val="none" w:sz="0" w:space="0" w:color="auto"/>
                <w:right w:val="none" w:sz="0" w:space="0" w:color="auto"/>
              </w:divBdr>
            </w:div>
            <w:div w:id="707922189">
              <w:marLeft w:val="0"/>
              <w:marRight w:val="0"/>
              <w:marTop w:val="0"/>
              <w:marBottom w:val="0"/>
              <w:divBdr>
                <w:top w:val="none" w:sz="0" w:space="0" w:color="auto"/>
                <w:left w:val="none" w:sz="0" w:space="0" w:color="auto"/>
                <w:bottom w:val="none" w:sz="0" w:space="0" w:color="auto"/>
                <w:right w:val="none" w:sz="0" w:space="0" w:color="auto"/>
              </w:divBdr>
            </w:div>
            <w:div w:id="713653825">
              <w:marLeft w:val="0"/>
              <w:marRight w:val="0"/>
              <w:marTop w:val="0"/>
              <w:marBottom w:val="0"/>
              <w:divBdr>
                <w:top w:val="none" w:sz="0" w:space="0" w:color="auto"/>
                <w:left w:val="none" w:sz="0" w:space="0" w:color="auto"/>
                <w:bottom w:val="none" w:sz="0" w:space="0" w:color="auto"/>
                <w:right w:val="none" w:sz="0" w:space="0" w:color="auto"/>
              </w:divBdr>
            </w:div>
            <w:div w:id="715935286">
              <w:marLeft w:val="0"/>
              <w:marRight w:val="0"/>
              <w:marTop w:val="0"/>
              <w:marBottom w:val="0"/>
              <w:divBdr>
                <w:top w:val="none" w:sz="0" w:space="0" w:color="auto"/>
                <w:left w:val="none" w:sz="0" w:space="0" w:color="auto"/>
                <w:bottom w:val="none" w:sz="0" w:space="0" w:color="auto"/>
                <w:right w:val="none" w:sz="0" w:space="0" w:color="auto"/>
              </w:divBdr>
            </w:div>
            <w:div w:id="728378769">
              <w:marLeft w:val="0"/>
              <w:marRight w:val="0"/>
              <w:marTop w:val="0"/>
              <w:marBottom w:val="0"/>
              <w:divBdr>
                <w:top w:val="none" w:sz="0" w:space="0" w:color="auto"/>
                <w:left w:val="none" w:sz="0" w:space="0" w:color="auto"/>
                <w:bottom w:val="none" w:sz="0" w:space="0" w:color="auto"/>
                <w:right w:val="none" w:sz="0" w:space="0" w:color="auto"/>
              </w:divBdr>
            </w:div>
            <w:div w:id="734163071">
              <w:marLeft w:val="0"/>
              <w:marRight w:val="0"/>
              <w:marTop w:val="0"/>
              <w:marBottom w:val="0"/>
              <w:divBdr>
                <w:top w:val="none" w:sz="0" w:space="0" w:color="auto"/>
                <w:left w:val="none" w:sz="0" w:space="0" w:color="auto"/>
                <w:bottom w:val="none" w:sz="0" w:space="0" w:color="auto"/>
                <w:right w:val="none" w:sz="0" w:space="0" w:color="auto"/>
              </w:divBdr>
            </w:div>
            <w:div w:id="737216259">
              <w:marLeft w:val="0"/>
              <w:marRight w:val="0"/>
              <w:marTop w:val="0"/>
              <w:marBottom w:val="0"/>
              <w:divBdr>
                <w:top w:val="none" w:sz="0" w:space="0" w:color="auto"/>
                <w:left w:val="none" w:sz="0" w:space="0" w:color="auto"/>
                <w:bottom w:val="none" w:sz="0" w:space="0" w:color="auto"/>
                <w:right w:val="none" w:sz="0" w:space="0" w:color="auto"/>
              </w:divBdr>
            </w:div>
            <w:div w:id="738749597">
              <w:marLeft w:val="0"/>
              <w:marRight w:val="0"/>
              <w:marTop w:val="0"/>
              <w:marBottom w:val="0"/>
              <w:divBdr>
                <w:top w:val="none" w:sz="0" w:space="0" w:color="auto"/>
                <w:left w:val="none" w:sz="0" w:space="0" w:color="auto"/>
                <w:bottom w:val="none" w:sz="0" w:space="0" w:color="auto"/>
                <w:right w:val="none" w:sz="0" w:space="0" w:color="auto"/>
              </w:divBdr>
            </w:div>
            <w:div w:id="742219899">
              <w:marLeft w:val="0"/>
              <w:marRight w:val="0"/>
              <w:marTop w:val="0"/>
              <w:marBottom w:val="0"/>
              <w:divBdr>
                <w:top w:val="none" w:sz="0" w:space="0" w:color="auto"/>
                <w:left w:val="none" w:sz="0" w:space="0" w:color="auto"/>
                <w:bottom w:val="none" w:sz="0" w:space="0" w:color="auto"/>
                <w:right w:val="none" w:sz="0" w:space="0" w:color="auto"/>
              </w:divBdr>
            </w:div>
            <w:div w:id="745539619">
              <w:marLeft w:val="0"/>
              <w:marRight w:val="0"/>
              <w:marTop w:val="0"/>
              <w:marBottom w:val="0"/>
              <w:divBdr>
                <w:top w:val="none" w:sz="0" w:space="0" w:color="auto"/>
                <w:left w:val="none" w:sz="0" w:space="0" w:color="auto"/>
                <w:bottom w:val="none" w:sz="0" w:space="0" w:color="auto"/>
                <w:right w:val="none" w:sz="0" w:space="0" w:color="auto"/>
              </w:divBdr>
            </w:div>
            <w:div w:id="746541367">
              <w:marLeft w:val="0"/>
              <w:marRight w:val="0"/>
              <w:marTop w:val="0"/>
              <w:marBottom w:val="0"/>
              <w:divBdr>
                <w:top w:val="none" w:sz="0" w:space="0" w:color="auto"/>
                <w:left w:val="none" w:sz="0" w:space="0" w:color="auto"/>
                <w:bottom w:val="none" w:sz="0" w:space="0" w:color="auto"/>
                <w:right w:val="none" w:sz="0" w:space="0" w:color="auto"/>
              </w:divBdr>
            </w:div>
            <w:div w:id="750002794">
              <w:marLeft w:val="0"/>
              <w:marRight w:val="0"/>
              <w:marTop w:val="0"/>
              <w:marBottom w:val="0"/>
              <w:divBdr>
                <w:top w:val="none" w:sz="0" w:space="0" w:color="auto"/>
                <w:left w:val="none" w:sz="0" w:space="0" w:color="auto"/>
                <w:bottom w:val="none" w:sz="0" w:space="0" w:color="auto"/>
                <w:right w:val="none" w:sz="0" w:space="0" w:color="auto"/>
              </w:divBdr>
            </w:div>
            <w:div w:id="750201480">
              <w:marLeft w:val="0"/>
              <w:marRight w:val="0"/>
              <w:marTop w:val="0"/>
              <w:marBottom w:val="0"/>
              <w:divBdr>
                <w:top w:val="none" w:sz="0" w:space="0" w:color="auto"/>
                <w:left w:val="none" w:sz="0" w:space="0" w:color="auto"/>
                <w:bottom w:val="none" w:sz="0" w:space="0" w:color="auto"/>
                <w:right w:val="none" w:sz="0" w:space="0" w:color="auto"/>
              </w:divBdr>
            </w:div>
            <w:div w:id="756754836">
              <w:marLeft w:val="0"/>
              <w:marRight w:val="0"/>
              <w:marTop w:val="0"/>
              <w:marBottom w:val="0"/>
              <w:divBdr>
                <w:top w:val="none" w:sz="0" w:space="0" w:color="auto"/>
                <w:left w:val="none" w:sz="0" w:space="0" w:color="auto"/>
                <w:bottom w:val="none" w:sz="0" w:space="0" w:color="auto"/>
                <w:right w:val="none" w:sz="0" w:space="0" w:color="auto"/>
              </w:divBdr>
            </w:div>
            <w:div w:id="760418287">
              <w:marLeft w:val="0"/>
              <w:marRight w:val="0"/>
              <w:marTop w:val="0"/>
              <w:marBottom w:val="0"/>
              <w:divBdr>
                <w:top w:val="none" w:sz="0" w:space="0" w:color="auto"/>
                <w:left w:val="none" w:sz="0" w:space="0" w:color="auto"/>
                <w:bottom w:val="none" w:sz="0" w:space="0" w:color="auto"/>
                <w:right w:val="none" w:sz="0" w:space="0" w:color="auto"/>
              </w:divBdr>
            </w:div>
            <w:div w:id="761334879">
              <w:marLeft w:val="0"/>
              <w:marRight w:val="0"/>
              <w:marTop w:val="0"/>
              <w:marBottom w:val="0"/>
              <w:divBdr>
                <w:top w:val="none" w:sz="0" w:space="0" w:color="auto"/>
                <w:left w:val="none" w:sz="0" w:space="0" w:color="auto"/>
                <w:bottom w:val="none" w:sz="0" w:space="0" w:color="auto"/>
                <w:right w:val="none" w:sz="0" w:space="0" w:color="auto"/>
              </w:divBdr>
            </w:div>
            <w:div w:id="782922940">
              <w:marLeft w:val="0"/>
              <w:marRight w:val="0"/>
              <w:marTop w:val="0"/>
              <w:marBottom w:val="0"/>
              <w:divBdr>
                <w:top w:val="none" w:sz="0" w:space="0" w:color="auto"/>
                <w:left w:val="none" w:sz="0" w:space="0" w:color="auto"/>
                <w:bottom w:val="none" w:sz="0" w:space="0" w:color="auto"/>
                <w:right w:val="none" w:sz="0" w:space="0" w:color="auto"/>
              </w:divBdr>
            </w:div>
            <w:div w:id="784348979">
              <w:marLeft w:val="0"/>
              <w:marRight w:val="0"/>
              <w:marTop w:val="0"/>
              <w:marBottom w:val="0"/>
              <w:divBdr>
                <w:top w:val="none" w:sz="0" w:space="0" w:color="auto"/>
                <w:left w:val="none" w:sz="0" w:space="0" w:color="auto"/>
                <w:bottom w:val="none" w:sz="0" w:space="0" w:color="auto"/>
                <w:right w:val="none" w:sz="0" w:space="0" w:color="auto"/>
              </w:divBdr>
            </w:div>
            <w:div w:id="788667355">
              <w:marLeft w:val="0"/>
              <w:marRight w:val="0"/>
              <w:marTop w:val="0"/>
              <w:marBottom w:val="0"/>
              <w:divBdr>
                <w:top w:val="none" w:sz="0" w:space="0" w:color="auto"/>
                <w:left w:val="none" w:sz="0" w:space="0" w:color="auto"/>
                <w:bottom w:val="none" w:sz="0" w:space="0" w:color="auto"/>
                <w:right w:val="none" w:sz="0" w:space="0" w:color="auto"/>
              </w:divBdr>
            </w:div>
            <w:div w:id="789515830">
              <w:marLeft w:val="0"/>
              <w:marRight w:val="0"/>
              <w:marTop w:val="0"/>
              <w:marBottom w:val="0"/>
              <w:divBdr>
                <w:top w:val="none" w:sz="0" w:space="0" w:color="auto"/>
                <w:left w:val="none" w:sz="0" w:space="0" w:color="auto"/>
                <w:bottom w:val="none" w:sz="0" w:space="0" w:color="auto"/>
                <w:right w:val="none" w:sz="0" w:space="0" w:color="auto"/>
              </w:divBdr>
            </w:div>
            <w:div w:id="793057741">
              <w:marLeft w:val="0"/>
              <w:marRight w:val="0"/>
              <w:marTop w:val="0"/>
              <w:marBottom w:val="0"/>
              <w:divBdr>
                <w:top w:val="none" w:sz="0" w:space="0" w:color="auto"/>
                <w:left w:val="none" w:sz="0" w:space="0" w:color="auto"/>
                <w:bottom w:val="none" w:sz="0" w:space="0" w:color="auto"/>
                <w:right w:val="none" w:sz="0" w:space="0" w:color="auto"/>
              </w:divBdr>
            </w:div>
            <w:div w:id="793868781">
              <w:marLeft w:val="0"/>
              <w:marRight w:val="0"/>
              <w:marTop w:val="0"/>
              <w:marBottom w:val="0"/>
              <w:divBdr>
                <w:top w:val="none" w:sz="0" w:space="0" w:color="auto"/>
                <w:left w:val="none" w:sz="0" w:space="0" w:color="auto"/>
                <w:bottom w:val="none" w:sz="0" w:space="0" w:color="auto"/>
                <w:right w:val="none" w:sz="0" w:space="0" w:color="auto"/>
              </w:divBdr>
            </w:div>
            <w:div w:id="803811637">
              <w:marLeft w:val="0"/>
              <w:marRight w:val="0"/>
              <w:marTop w:val="0"/>
              <w:marBottom w:val="0"/>
              <w:divBdr>
                <w:top w:val="none" w:sz="0" w:space="0" w:color="auto"/>
                <w:left w:val="none" w:sz="0" w:space="0" w:color="auto"/>
                <w:bottom w:val="none" w:sz="0" w:space="0" w:color="auto"/>
                <w:right w:val="none" w:sz="0" w:space="0" w:color="auto"/>
              </w:divBdr>
            </w:div>
            <w:div w:id="808398358">
              <w:marLeft w:val="0"/>
              <w:marRight w:val="0"/>
              <w:marTop w:val="0"/>
              <w:marBottom w:val="0"/>
              <w:divBdr>
                <w:top w:val="none" w:sz="0" w:space="0" w:color="auto"/>
                <w:left w:val="none" w:sz="0" w:space="0" w:color="auto"/>
                <w:bottom w:val="none" w:sz="0" w:space="0" w:color="auto"/>
                <w:right w:val="none" w:sz="0" w:space="0" w:color="auto"/>
              </w:divBdr>
            </w:div>
            <w:div w:id="809251190">
              <w:marLeft w:val="0"/>
              <w:marRight w:val="0"/>
              <w:marTop w:val="0"/>
              <w:marBottom w:val="0"/>
              <w:divBdr>
                <w:top w:val="none" w:sz="0" w:space="0" w:color="auto"/>
                <w:left w:val="none" w:sz="0" w:space="0" w:color="auto"/>
                <w:bottom w:val="none" w:sz="0" w:space="0" w:color="auto"/>
                <w:right w:val="none" w:sz="0" w:space="0" w:color="auto"/>
              </w:divBdr>
            </w:div>
            <w:div w:id="813062188">
              <w:marLeft w:val="0"/>
              <w:marRight w:val="0"/>
              <w:marTop w:val="0"/>
              <w:marBottom w:val="0"/>
              <w:divBdr>
                <w:top w:val="none" w:sz="0" w:space="0" w:color="auto"/>
                <w:left w:val="none" w:sz="0" w:space="0" w:color="auto"/>
                <w:bottom w:val="none" w:sz="0" w:space="0" w:color="auto"/>
                <w:right w:val="none" w:sz="0" w:space="0" w:color="auto"/>
              </w:divBdr>
            </w:div>
            <w:div w:id="834229855">
              <w:marLeft w:val="0"/>
              <w:marRight w:val="0"/>
              <w:marTop w:val="0"/>
              <w:marBottom w:val="0"/>
              <w:divBdr>
                <w:top w:val="none" w:sz="0" w:space="0" w:color="auto"/>
                <w:left w:val="none" w:sz="0" w:space="0" w:color="auto"/>
                <w:bottom w:val="none" w:sz="0" w:space="0" w:color="auto"/>
                <w:right w:val="none" w:sz="0" w:space="0" w:color="auto"/>
              </w:divBdr>
            </w:div>
            <w:div w:id="837769099">
              <w:marLeft w:val="0"/>
              <w:marRight w:val="0"/>
              <w:marTop w:val="0"/>
              <w:marBottom w:val="0"/>
              <w:divBdr>
                <w:top w:val="none" w:sz="0" w:space="0" w:color="auto"/>
                <w:left w:val="none" w:sz="0" w:space="0" w:color="auto"/>
                <w:bottom w:val="none" w:sz="0" w:space="0" w:color="auto"/>
                <w:right w:val="none" w:sz="0" w:space="0" w:color="auto"/>
              </w:divBdr>
            </w:div>
            <w:div w:id="841091196">
              <w:marLeft w:val="0"/>
              <w:marRight w:val="0"/>
              <w:marTop w:val="0"/>
              <w:marBottom w:val="0"/>
              <w:divBdr>
                <w:top w:val="none" w:sz="0" w:space="0" w:color="auto"/>
                <w:left w:val="none" w:sz="0" w:space="0" w:color="auto"/>
                <w:bottom w:val="none" w:sz="0" w:space="0" w:color="auto"/>
                <w:right w:val="none" w:sz="0" w:space="0" w:color="auto"/>
              </w:divBdr>
            </w:div>
            <w:div w:id="843939417">
              <w:marLeft w:val="0"/>
              <w:marRight w:val="0"/>
              <w:marTop w:val="0"/>
              <w:marBottom w:val="0"/>
              <w:divBdr>
                <w:top w:val="none" w:sz="0" w:space="0" w:color="auto"/>
                <w:left w:val="none" w:sz="0" w:space="0" w:color="auto"/>
                <w:bottom w:val="none" w:sz="0" w:space="0" w:color="auto"/>
                <w:right w:val="none" w:sz="0" w:space="0" w:color="auto"/>
              </w:divBdr>
            </w:div>
            <w:div w:id="860512129">
              <w:marLeft w:val="0"/>
              <w:marRight w:val="0"/>
              <w:marTop w:val="0"/>
              <w:marBottom w:val="0"/>
              <w:divBdr>
                <w:top w:val="none" w:sz="0" w:space="0" w:color="auto"/>
                <w:left w:val="none" w:sz="0" w:space="0" w:color="auto"/>
                <w:bottom w:val="none" w:sz="0" w:space="0" w:color="auto"/>
                <w:right w:val="none" w:sz="0" w:space="0" w:color="auto"/>
              </w:divBdr>
            </w:div>
            <w:div w:id="861672597">
              <w:marLeft w:val="0"/>
              <w:marRight w:val="0"/>
              <w:marTop w:val="0"/>
              <w:marBottom w:val="0"/>
              <w:divBdr>
                <w:top w:val="none" w:sz="0" w:space="0" w:color="auto"/>
                <w:left w:val="none" w:sz="0" w:space="0" w:color="auto"/>
                <w:bottom w:val="none" w:sz="0" w:space="0" w:color="auto"/>
                <w:right w:val="none" w:sz="0" w:space="0" w:color="auto"/>
              </w:divBdr>
            </w:div>
            <w:div w:id="865485935">
              <w:marLeft w:val="0"/>
              <w:marRight w:val="0"/>
              <w:marTop w:val="0"/>
              <w:marBottom w:val="0"/>
              <w:divBdr>
                <w:top w:val="none" w:sz="0" w:space="0" w:color="auto"/>
                <w:left w:val="none" w:sz="0" w:space="0" w:color="auto"/>
                <w:bottom w:val="none" w:sz="0" w:space="0" w:color="auto"/>
                <w:right w:val="none" w:sz="0" w:space="0" w:color="auto"/>
              </w:divBdr>
            </w:div>
            <w:div w:id="866257463">
              <w:marLeft w:val="0"/>
              <w:marRight w:val="0"/>
              <w:marTop w:val="0"/>
              <w:marBottom w:val="0"/>
              <w:divBdr>
                <w:top w:val="none" w:sz="0" w:space="0" w:color="auto"/>
                <w:left w:val="none" w:sz="0" w:space="0" w:color="auto"/>
                <w:bottom w:val="none" w:sz="0" w:space="0" w:color="auto"/>
                <w:right w:val="none" w:sz="0" w:space="0" w:color="auto"/>
              </w:divBdr>
            </w:div>
            <w:div w:id="871070144">
              <w:marLeft w:val="0"/>
              <w:marRight w:val="0"/>
              <w:marTop w:val="0"/>
              <w:marBottom w:val="0"/>
              <w:divBdr>
                <w:top w:val="none" w:sz="0" w:space="0" w:color="auto"/>
                <w:left w:val="none" w:sz="0" w:space="0" w:color="auto"/>
                <w:bottom w:val="none" w:sz="0" w:space="0" w:color="auto"/>
                <w:right w:val="none" w:sz="0" w:space="0" w:color="auto"/>
              </w:divBdr>
            </w:div>
            <w:div w:id="871960292">
              <w:marLeft w:val="0"/>
              <w:marRight w:val="0"/>
              <w:marTop w:val="0"/>
              <w:marBottom w:val="0"/>
              <w:divBdr>
                <w:top w:val="none" w:sz="0" w:space="0" w:color="auto"/>
                <w:left w:val="none" w:sz="0" w:space="0" w:color="auto"/>
                <w:bottom w:val="none" w:sz="0" w:space="0" w:color="auto"/>
                <w:right w:val="none" w:sz="0" w:space="0" w:color="auto"/>
              </w:divBdr>
            </w:div>
            <w:div w:id="872546654">
              <w:marLeft w:val="0"/>
              <w:marRight w:val="0"/>
              <w:marTop w:val="0"/>
              <w:marBottom w:val="0"/>
              <w:divBdr>
                <w:top w:val="none" w:sz="0" w:space="0" w:color="auto"/>
                <w:left w:val="none" w:sz="0" w:space="0" w:color="auto"/>
                <w:bottom w:val="none" w:sz="0" w:space="0" w:color="auto"/>
                <w:right w:val="none" w:sz="0" w:space="0" w:color="auto"/>
              </w:divBdr>
            </w:div>
            <w:div w:id="874274203">
              <w:marLeft w:val="0"/>
              <w:marRight w:val="0"/>
              <w:marTop w:val="0"/>
              <w:marBottom w:val="0"/>
              <w:divBdr>
                <w:top w:val="none" w:sz="0" w:space="0" w:color="auto"/>
                <w:left w:val="none" w:sz="0" w:space="0" w:color="auto"/>
                <w:bottom w:val="none" w:sz="0" w:space="0" w:color="auto"/>
                <w:right w:val="none" w:sz="0" w:space="0" w:color="auto"/>
              </w:divBdr>
            </w:div>
            <w:div w:id="876544651">
              <w:marLeft w:val="0"/>
              <w:marRight w:val="0"/>
              <w:marTop w:val="0"/>
              <w:marBottom w:val="0"/>
              <w:divBdr>
                <w:top w:val="none" w:sz="0" w:space="0" w:color="auto"/>
                <w:left w:val="none" w:sz="0" w:space="0" w:color="auto"/>
                <w:bottom w:val="none" w:sz="0" w:space="0" w:color="auto"/>
                <w:right w:val="none" w:sz="0" w:space="0" w:color="auto"/>
              </w:divBdr>
            </w:div>
            <w:div w:id="879053410">
              <w:marLeft w:val="0"/>
              <w:marRight w:val="0"/>
              <w:marTop w:val="0"/>
              <w:marBottom w:val="0"/>
              <w:divBdr>
                <w:top w:val="none" w:sz="0" w:space="0" w:color="auto"/>
                <w:left w:val="none" w:sz="0" w:space="0" w:color="auto"/>
                <w:bottom w:val="none" w:sz="0" w:space="0" w:color="auto"/>
                <w:right w:val="none" w:sz="0" w:space="0" w:color="auto"/>
              </w:divBdr>
            </w:div>
            <w:div w:id="881475433">
              <w:marLeft w:val="0"/>
              <w:marRight w:val="0"/>
              <w:marTop w:val="0"/>
              <w:marBottom w:val="0"/>
              <w:divBdr>
                <w:top w:val="none" w:sz="0" w:space="0" w:color="auto"/>
                <w:left w:val="none" w:sz="0" w:space="0" w:color="auto"/>
                <w:bottom w:val="none" w:sz="0" w:space="0" w:color="auto"/>
                <w:right w:val="none" w:sz="0" w:space="0" w:color="auto"/>
              </w:divBdr>
            </w:div>
            <w:div w:id="883062343">
              <w:marLeft w:val="0"/>
              <w:marRight w:val="0"/>
              <w:marTop w:val="0"/>
              <w:marBottom w:val="0"/>
              <w:divBdr>
                <w:top w:val="none" w:sz="0" w:space="0" w:color="auto"/>
                <w:left w:val="none" w:sz="0" w:space="0" w:color="auto"/>
                <w:bottom w:val="none" w:sz="0" w:space="0" w:color="auto"/>
                <w:right w:val="none" w:sz="0" w:space="0" w:color="auto"/>
              </w:divBdr>
            </w:div>
            <w:div w:id="890195412">
              <w:marLeft w:val="0"/>
              <w:marRight w:val="0"/>
              <w:marTop w:val="0"/>
              <w:marBottom w:val="0"/>
              <w:divBdr>
                <w:top w:val="none" w:sz="0" w:space="0" w:color="auto"/>
                <w:left w:val="none" w:sz="0" w:space="0" w:color="auto"/>
                <w:bottom w:val="none" w:sz="0" w:space="0" w:color="auto"/>
                <w:right w:val="none" w:sz="0" w:space="0" w:color="auto"/>
              </w:divBdr>
            </w:div>
            <w:div w:id="905191116">
              <w:marLeft w:val="0"/>
              <w:marRight w:val="0"/>
              <w:marTop w:val="0"/>
              <w:marBottom w:val="0"/>
              <w:divBdr>
                <w:top w:val="none" w:sz="0" w:space="0" w:color="auto"/>
                <w:left w:val="none" w:sz="0" w:space="0" w:color="auto"/>
                <w:bottom w:val="none" w:sz="0" w:space="0" w:color="auto"/>
                <w:right w:val="none" w:sz="0" w:space="0" w:color="auto"/>
              </w:divBdr>
            </w:div>
            <w:div w:id="913978798">
              <w:marLeft w:val="0"/>
              <w:marRight w:val="0"/>
              <w:marTop w:val="0"/>
              <w:marBottom w:val="0"/>
              <w:divBdr>
                <w:top w:val="none" w:sz="0" w:space="0" w:color="auto"/>
                <w:left w:val="none" w:sz="0" w:space="0" w:color="auto"/>
                <w:bottom w:val="none" w:sz="0" w:space="0" w:color="auto"/>
                <w:right w:val="none" w:sz="0" w:space="0" w:color="auto"/>
              </w:divBdr>
            </w:div>
            <w:div w:id="920717230">
              <w:marLeft w:val="0"/>
              <w:marRight w:val="0"/>
              <w:marTop w:val="0"/>
              <w:marBottom w:val="0"/>
              <w:divBdr>
                <w:top w:val="none" w:sz="0" w:space="0" w:color="auto"/>
                <w:left w:val="none" w:sz="0" w:space="0" w:color="auto"/>
                <w:bottom w:val="none" w:sz="0" w:space="0" w:color="auto"/>
                <w:right w:val="none" w:sz="0" w:space="0" w:color="auto"/>
              </w:divBdr>
            </w:div>
            <w:div w:id="920796825">
              <w:marLeft w:val="0"/>
              <w:marRight w:val="0"/>
              <w:marTop w:val="0"/>
              <w:marBottom w:val="0"/>
              <w:divBdr>
                <w:top w:val="none" w:sz="0" w:space="0" w:color="auto"/>
                <w:left w:val="none" w:sz="0" w:space="0" w:color="auto"/>
                <w:bottom w:val="none" w:sz="0" w:space="0" w:color="auto"/>
                <w:right w:val="none" w:sz="0" w:space="0" w:color="auto"/>
              </w:divBdr>
            </w:div>
            <w:div w:id="924997433">
              <w:marLeft w:val="0"/>
              <w:marRight w:val="0"/>
              <w:marTop w:val="0"/>
              <w:marBottom w:val="0"/>
              <w:divBdr>
                <w:top w:val="none" w:sz="0" w:space="0" w:color="auto"/>
                <w:left w:val="none" w:sz="0" w:space="0" w:color="auto"/>
                <w:bottom w:val="none" w:sz="0" w:space="0" w:color="auto"/>
                <w:right w:val="none" w:sz="0" w:space="0" w:color="auto"/>
              </w:divBdr>
            </w:div>
            <w:div w:id="929655242">
              <w:marLeft w:val="0"/>
              <w:marRight w:val="0"/>
              <w:marTop w:val="0"/>
              <w:marBottom w:val="0"/>
              <w:divBdr>
                <w:top w:val="none" w:sz="0" w:space="0" w:color="auto"/>
                <w:left w:val="none" w:sz="0" w:space="0" w:color="auto"/>
                <w:bottom w:val="none" w:sz="0" w:space="0" w:color="auto"/>
                <w:right w:val="none" w:sz="0" w:space="0" w:color="auto"/>
              </w:divBdr>
            </w:div>
            <w:div w:id="931474620">
              <w:marLeft w:val="0"/>
              <w:marRight w:val="0"/>
              <w:marTop w:val="0"/>
              <w:marBottom w:val="0"/>
              <w:divBdr>
                <w:top w:val="none" w:sz="0" w:space="0" w:color="auto"/>
                <w:left w:val="none" w:sz="0" w:space="0" w:color="auto"/>
                <w:bottom w:val="none" w:sz="0" w:space="0" w:color="auto"/>
                <w:right w:val="none" w:sz="0" w:space="0" w:color="auto"/>
              </w:divBdr>
            </w:div>
            <w:div w:id="943808033">
              <w:marLeft w:val="0"/>
              <w:marRight w:val="0"/>
              <w:marTop w:val="0"/>
              <w:marBottom w:val="0"/>
              <w:divBdr>
                <w:top w:val="none" w:sz="0" w:space="0" w:color="auto"/>
                <w:left w:val="none" w:sz="0" w:space="0" w:color="auto"/>
                <w:bottom w:val="none" w:sz="0" w:space="0" w:color="auto"/>
                <w:right w:val="none" w:sz="0" w:space="0" w:color="auto"/>
              </w:divBdr>
            </w:div>
            <w:div w:id="947739757">
              <w:marLeft w:val="0"/>
              <w:marRight w:val="0"/>
              <w:marTop w:val="0"/>
              <w:marBottom w:val="0"/>
              <w:divBdr>
                <w:top w:val="none" w:sz="0" w:space="0" w:color="auto"/>
                <w:left w:val="none" w:sz="0" w:space="0" w:color="auto"/>
                <w:bottom w:val="none" w:sz="0" w:space="0" w:color="auto"/>
                <w:right w:val="none" w:sz="0" w:space="0" w:color="auto"/>
              </w:divBdr>
            </w:div>
            <w:div w:id="953974482">
              <w:marLeft w:val="0"/>
              <w:marRight w:val="0"/>
              <w:marTop w:val="0"/>
              <w:marBottom w:val="0"/>
              <w:divBdr>
                <w:top w:val="none" w:sz="0" w:space="0" w:color="auto"/>
                <w:left w:val="none" w:sz="0" w:space="0" w:color="auto"/>
                <w:bottom w:val="none" w:sz="0" w:space="0" w:color="auto"/>
                <w:right w:val="none" w:sz="0" w:space="0" w:color="auto"/>
              </w:divBdr>
            </w:div>
            <w:div w:id="955719950">
              <w:marLeft w:val="0"/>
              <w:marRight w:val="0"/>
              <w:marTop w:val="0"/>
              <w:marBottom w:val="0"/>
              <w:divBdr>
                <w:top w:val="none" w:sz="0" w:space="0" w:color="auto"/>
                <w:left w:val="none" w:sz="0" w:space="0" w:color="auto"/>
                <w:bottom w:val="none" w:sz="0" w:space="0" w:color="auto"/>
                <w:right w:val="none" w:sz="0" w:space="0" w:color="auto"/>
              </w:divBdr>
            </w:div>
            <w:div w:id="961378957">
              <w:marLeft w:val="0"/>
              <w:marRight w:val="0"/>
              <w:marTop w:val="0"/>
              <w:marBottom w:val="0"/>
              <w:divBdr>
                <w:top w:val="none" w:sz="0" w:space="0" w:color="auto"/>
                <w:left w:val="none" w:sz="0" w:space="0" w:color="auto"/>
                <w:bottom w:val="none" w:sz="0" w:space="0" w:color="auto"/>
                <w:right w:val="none" w:sz="0" w:space="0" w:color="auto"/>
              </w:divBdr>
            </w:div>
            <w:div w:id="970553884">
              <w:marLeft w:val="0"/>
              <w:marRight w:val="0"/>
              <w:marTop w:val="0"/>
              <w:marBottom w:val="0"/>
              <w:divBdr>
                <w:top w:val="none" w:sz="0" w:space="0" w:color="auto"/>
                <w:left w:val="none" w:sz="0" w:space="0" w:color="auto"/>
                <w:bottom w:val="none" w:sz="0" w:space="0" w:color="auto"/>
                <w:right w:val="none" w:sz="0" w:space="0" w:color="auto"/>
              </w:divBdr>
            </w:div>
            <w:div w:id="974991372">
              <w:marLeft w:val="0"/>
              <w:marRight w:val="0"/>
              <w:marTop w:val="0"/>
              <w:marBottom w:val="0"/>
              <w:divBdr>
                <w:top w:val="none" w:sz="0" w:space="0" w:color="auto"/>
                <w:left w:val="none" w:sz="0" w:space="0" w:color="auto"/>
                <w:bottom w:val="none" w:sz="0" w:space="0" w:color="auto"/>
                <w:right w:val="none" w:sz="0" w:space="0" w:color="auto"/>
              </w:divBdr>
            </w:div>
            <w:div w:id="986125390">
              <w:marLeft w:val="0"/>
              <w:marRight w:val="0"/>
              <w:marTop w:val="0"/>
              <w:marBottom w:val="0"/>
              <w:divBdr>
                <w:top w:val="none" w:sz="0" w:space="0" w:color="auto"/>
                <w:left w:val="none" w:sz="0" w:space="0" w:color="auto"/>
                <w:bottom w:val="none" w:sz="0" w:space="0" w:color="auto"/>
                <w:right w:val="none" w:sz="0" w:space="0" w:color="auto"/>
              </w:divBdr>
            </w:div>
            <w:div w:id="990643407">
              <w:marLeft w:val="0"/>
              <w:marRight w:val="0"/>
              <w:marTop w:val="0"/>
              <w:marBottom w:val="0"/>
              <w:divBdr>
                <w:top w:val="none" w:sz="0" w:space="0" w:color="auto"/>
                <w:left w:val="none" w:sz="0" w:space="0" w:color="auto"/>
                <w:bottom w:val="none" w:sz="0" w:space="0" w:color="auto"/>
                <w:right w:val="none" w:sz="0" w:space="0" w:color="auto"/>
              </w:divBdr>
            </w:div>
            <w:div w:id="993725654">
              <w:marLeft w:val="0"/>
              <w:marRight w:val="0"/>
              <w:marTop w:val="0"/>
              <w:marBottom w:val="0"/>
              <w:divBdr>
                <w:top w:val="none" w:sz="0" w:space="0" w:color="auto"/>
                <w:left w:val="none" w:sz="0" w:space="0" w:color="auto"/>
                <w:bottom w:val="none" w:sz="0" w:space="0" w:color="auto"/>
                <w:right w:val="none" w:sz="0" w:space="0" w:color="auto"/>
              </w:divBdr>
            </w:div>
            <w:div w:id="1003238562">
              <w:marLeft w:val="0"/>
              <w:marRight w:val="0"/>
              <w:marTop w:val="0"/>
              <w:marBottom w:val="0"/>
              <w:divBdr>
                <w:top w:val="none" w:sz="0" w:space="0" w:color="auto"/>
                <w:left w:val="none" w:sz="0" w:space="0" w:color="auto"/>
                <w:bottom w:val="none" w:sz="0" w:space="0" w:color="auto"/>
                <w:right w:val="none" w:sz="0" w:space="0" w:color="auto"/>
              </w:divBdr>
            </w:div>
            <w:div w:id="1006059665">
              <w:marLeft w:val="0"/>
              <w:marRight w:val="0"/>
              <w:marTop w:val="0"/>
              <w:marBottom w:val="0"/>
              <w:divBdr>
                <w:top w:val="none" w:sz="0" w:space="0" w:color="auto"/>
                <w:left w:val="none" w:sz="0" w:space="0" w:color="auto"/>
                <w:bottom w:val="none" w:sz="0" w:space="0" w:color="auto"/>
                <w:right w:val="none" w:sz="0" w:space="0" w:color="auto"/>
              </w:divBdr>
            </w:div>
            <w:div w:id="1006637107">
              <w:marLeft w:val="0"/>
              <w:marRight w:val="0"/>
              <w:marTop w:val="0"/>
              <w:marBottom w:val="0"/>
              <w:divBdr>
                <w:top w:val="none" w:sz="0" w:space="0" w:color="auto"/>
                <w:left w:val="none" w:sz="0" w:space="0" w:color="auto"/>
                <w:bottom w:val="none" w:sz="0" w:space="0" w:color="auto"/>
                <w:right w:val="none" w:sz="0" w:space="0" w:color="auto"/>
              </w:divBdr>
            </w:div>
            <w:div w:id="1007975853">
              <w:marLeft w:val="0"/>
              <w:marRight w:val="0"/>
              <w:marTop w:val="0"/>
              <w:marBottom w:val="0"/>
              <w:divBdr>
                <w:top w:val="none" w:sz="0" w:space="0" w:color="auto"/>
                <w:left w:val="none" w:sz="0" w:space="0" w:color="auto"/>
                <w:bottom w:val="none" w:sz="0" w:space="0" w:color="auto"/>
                <w:right w:val="none" w:sz="0" w:space="0" w:color="auto"/>
              </w:divBdr>
            </w:div>
            <w:div w:id="1015033186">
              <w:marLeft w:val="0"/>
              <w:marRight w:val="0"/>
              <w:marTop w:val="0"/>
              <w:marBottom w:val="0"/>
              <w:divBdr>
                <w:top w:val="none" w:sz="0" w:space="0" w:color="auto"/>
                <w:left w:val="none" w:sz="0" w:space="0" w:color="auto"/>
                <w:bottom w:val="none" w:sz="0" w:space="0" w:color="auto"/>
                <w:right w:val="none" w:sz="0" w:space="0" w:color="auto"/>
              </w:divBdr>
            </w:div>
            <w:div w:id="1015230702">
              <w:marLeft w:val="0"/>
              <w:marRight w:val="0"/>
              <w:marTop w:val="0"/>
              <w:marBottom w:val="0"/>
              <w:divBdr>
                <w:top w:val="none" w:sz="0" w:space="0" w:color="auto"/>
                <w:left w:val="none" w:sz="0" w:space="0" w:color="auto"/>
                <w:bottom w:val="none" w:sz="0" w:space="0" w:color="auto"/>
                <w:right w:val="none" w:sz="0" w:space="0" w:color="auto"/>
              </w:divBdr>
            </w:div>
            <w:div w:id="1015618363">
              <w:marLeft w:val="0"/>
              <w:marRight w:val="0"/>
              <w:marTop w:val="0"/>
              <w:marBottom w:val="0"/>
              <w:divBdr>
                <w:top w:val="none" w:sz="0" w:space="0" w:color="auto"/>
                <w:left w:val="none" w:sz="0" w:space="0" w:color="auto"/>
                <w:bottom w:val="none" w:sz="0" w:space="0" w:color="auto"/>
                <w:right w:val="none" w:sz="0" w:space="0" w:color="auto"/>
              </w:divBdr>
            </w:div>
            <w:div w:id="1018120282">
              <w:marLeft w:val="0"/>
              <w:marRight w:val="0"/>
              <w:marTop w:val="0"/>
              <w:marBottom w:val="0"/>
              <w:divBdr>
                <w:top w:val="none" w:sz="0" w:space="0" w:color="auto"/>
                <w:left w:val="none" w:sz="0" w:space="0" w:color="auto"/>
                <w:bottom w:val="none" w:sz="0" w:space="0" w:color="auto"/>
                <w:right w:val="none" w:sz="0" w:space="0" w:color="auto"/>
              </w:divBdr>
            </w:div>
            <w:div w:id="1024477362">
              <w:marLeft w:val="0"/>
              <w:marRight w:val="0"/>
              <w:marTop w:val="0"/>
              <w:marBottom w:val="0"/>
              <w:divBdr>
                <w:top w:val="none" w:sz="0" w:space="0" w:color="auto"/>
                <w:left w:val="none" w:sz="0" w:space="0" w:color="auto"/>
                <w:bottom w:val="none" w:sz="0" w:space="0" w:color="auto"/>
                <w:right w:val="none" w:sz="0" w:space="0" w:color="auto"/>
              </w:divBdr>
            </w:div>
            <w:div w:id="1024940116">
              <w:marLeft w:val="0"/>
              <w:marRight w:val="0"/>
              <w:marTop w:val="0"/>
              <w:marBottom w:val="0"/>
              <w:divBdr>
                <w:top w:val="none" w:sz="0" w:space="0" w:color="auto"/>
                <w:left w:val="none" w:sz="0" w:space="0" w:color="auto"/>
                <w:bottom w:val="none" w:sz="0" w:space="0" w:color="auto"/>
                <w:right w:val="none" w:sz="0" w:space="0" w:color="auto"/>
              </w:divBdr>
            </w:div>
            <w:div w:id="1026369367">
              <w:marLeft w:val="0"/>
              <w:marRight w:val="0"/>
              <w:marTop w:val="0"/>
              <w:marBottom w:val="0"/>
              <w:divBdr>
                <w:top w:val="none" w:sz="0" w:space="0" w:color="auto"/>
                <w:left w:val="none" w:sz="0" w:space="0" w:color="auto"/>
                <w:bottom w:val="none" w:sz="0" w:space="0" w:color="auto"/>
                <w:right w:val="none" w:sz="0" w:space="0" w:color="auto"/>
              </w:divBdr>
            </w:div>
            <w:div w:id="1026835729">
              <w:marLeft w:val="0"/>
              <w:marRight w:val="0"/>
              <w:marTop w:val="0"/>
              <w:marBottom w:val="0"/>
              <w:divBdr>
                <w:top w:val="none" w:sz="0" w:space="0" w:color="auto"/>
                <w:left w:val="none" w:sz="0" w:space="0" w:color="auto"/>
                <w:bottom w:val="none" w:sz="0" w:space="0" w:color="auto"/>
                <w:right w:val="none" w:sz="0" w:space="0" w:color="auto"/>
              </w:divBdr>
            </w:div>
            <w:div w:id="1034036856">
              <w:marLeft w:val="0"/>
              <w:marRight w:val="0"/>
              <w:marTop w:val="0"/>
              <w:marBottom w:val="0"/>
              <w:divBdr>
                <w:top w:val="none" w:sz="0" w:space="0" w:color="auto"/>
                <w:left w:val="none" w:sz="0" w:space="0" w:color="auto"/>
                <w:bottom w:val="none" w:sz="0" w:space="0" w:color="auto"/>
                <w:right w:val="none" w:sz="0" w:space="0" w:color="auto"/>
              </w:divBdr>
            </w:div>
            <w:div w:id="1037003948">
              <w:marLeft w:val="0"/>
              <w:marRight w:val="0"/>
              <w:marTop w:val="0"/>
              <w:marBottom w:val="0"/>
              <w:divBdr>
                <w:top w:val="none" w:sz="0" w:space="0" w:color="auto"/>
                <w:left w:val="none" w:sz="0" w:space="0" w:color="auto"/>
                <w:bottom w:val="none" w:sz="0" w:space="0" w:color="auto"/>
                <w:right w:val="none" w:sz="0" w:space="0" w:color="auto"/>
              </w:divBdr>
            </w:div>
            <w:div w:id="1044057924">
              <w:marLeft w:val="0"/>
              <w:marRight w:val="0"/>
              <w:marTop w:val="0"/>
              <w:marBottom w:val="0"/>
              <w:divBdr>
                <w:top w:val="none" w:sz="0" w:space="0" w:color="auto"/>
                <w:left w:val="none" w:sz="0" w:space="0" w:color="auto"/>
                <w:bottom w:val="none" w:sz="0" w:space="0" w:color="auto"/>
                <w:right w:val="none" w:sz="0" w:space="0" w:color="auto"/>
              </w:divBdr>
            </w:div>
            <w:div w:id="1068192026">
              <w:marLeft w:val="0"/>
              <w:marRight w:val="0"/>
              <w:marTop w:val="0"/>
              <w:marBottom w:val="0"/>
              <w:divBdr>
                <w:top w:val="none" w:sz="0" w:space="0" w:color="auto"/>
                <w:left w:val="none" w:sz="0" w:space="0" w:color="auto"/>
                <w:bottom w:val="none" w:sz="0" w:space="0" w:color="auto"/>
                <w:right w:val="none" w:sz="0" w:space="0" w:color="auto"/>
              </w:divBdr>
            </w:div>
            <w:div w:id="1068846718">
              <w:marLeft w:val="0"/>
              <w:marRight w:val="0"/>
              <w:marTop w:val="0"/>
              <w:marBottom w:val="0"/>
              <w:divBdr>
                <w:top w:val="none" w:sz="0" w:space="0" w:color="auto"/>
                <w:left w:val="none" w:sz="0" w:space="0" w:color="auto"/>
                <w:bottom w:val="none" w:sz="0" w:space="0" w:color="auto"/>
                <w:right w:val="none" w:sz="0" w:space="0" w:color="auto"/>
              </w:divBdr>
            </w:div>
            <w:div w:id="1074856269">
              <w:marLeft w:val="0"/>
              <w:marRight w:val="0"/>
              <w:marTop w:val="0"/>
              <w:marBottom w:val="0"/>
              <w:divBdr>
                <w:top w:val="none" w:sz="0" w:space="0" w:color="auto"/>
                <w:left w:val="none" w:sz="0" w:space="0" w:color="auto"/>
                <w:bottom w:val="none" w:sz="0" w:space="0" w:color="auto"/>
                <w:right w:val="none" w:sz="0" w:space="0" w:color="auto"/>
              </w:divBdr>
            </w:div>
            <w:div w:id="1098066588">
              <w:marLeft w:val="0"/>
              <w:marRight w:val="0"/>
              <w:marTop w:val="0"/>
              <w:marBottom w:val="0"/>
              <w:divBdr>
                <w:top w:val="none" w:sz="0" w:space="0" w:color="auto"/>
                <w:left w:val="none" w:sz="0" w:space="0" w:color="auto"/>
                <w:bottom w:val="none" w:sz="0" w:space="0" w:color="auto"/>
                <w:right w:val="none" w:sz="0" w:space="0" w:color="auto"/>
              </w:divBdr>
            </w:div>
            <w:div w:id="1101267786">
              <w:marLeft w:val="0"/>
              <w:marRight w:val="0"/>
              <w:marTop w:val="0"/>
              <w:marBottom w:val="0"/>
              <w:divBdr>
                <w:top w:val="none" w:sz="0" w:space="0" w:color="auto"/>
                <w:left w:val="none" w:sz="0" w:space="0" w:color="auto"/>
                <w:bottom w:val="none" w:sz="0" w:space="0" w:color="auto"/>
                <w:right w:val="none" w:sz="0" w:space="0" w:color="auto"/>
              </w:divBdr>
            </w:div>
            <w:div w:id="1101801708">
              <w:marLeft w:val="0"/>
              <w:marRight w:val="0"/>
              <w:marTop w:val="0"/>
              <w:marBottom w:val="0"/>
              <w:divBdr>
                <w:top w:val="none" w:sz="0" w:space="0" w:color="auto"/>
                <w:left w:val="none" w:sz="0" w:space="0" w:color="auto"/>
                <w:bottom w:val="none" w:sz="0" w:space="0" w:color="auto"/>
                <w:right w:val="none" w:sz="0" w:space="0" w:color="auto"/>
              </w:divBdr>
            </w:div>
            <w:div w:id="1106197393">
              <w:marLeft w:val="0"/>
              <w:marRight w:val="0"/>
              <w:marTop w:val="0"/>
              <w:marBottom w:val="0"/>
              <w:divBdr>
                <w:top w:val="none" w:sz="0" w:space="0" w:color="auto"/>
                <w:left w:val="none" w:sz="0" w:space="0" w:color="auto"/>
                <w:bottom w:val="none" w:sz="0" w:space="0" w:color="auto"/>
                <w:right w:val="none" w:sz="0" w:space="0" w:color="auto"/>
              </w:divBdr>
            </w:div>
            <w:div w:id="1118908906">
              <w:marLeft w:val="0"/>
              <w:marRight w:val="0"/>
              <w:marTop w:val="0"/>
              <w:marBottom w:val="0"/>
              <w:divBdr>
                <w:top w:val="none" w:sz="0" w:space="0" w:color="auto"/>
                <w:left w:val="none" w:sz="0" w:space="0" w:color="auto"/>
                <w:bottom w:val="none" w:sz="0" w:space="0" w:color="auto"/>
                <w:right w:val="none" w:sz="0" w:space="0" w:color="auto"/>
              </w:divBdr>
            </w:div>
            <w:div w:id="1121729792">
              <w:marLeft w:val="0"/>
              <w:marRight w:val="0"/>
              <w:marTop w:val="0"/>
              <w:marBottom w:val="0"/>
              <w:divBdr>
                <w:top w:val="none" w:sz="0" w:space="0" w:color="auto"/>
                <w:left w:val="none" w:sz="0" w:space="0" w:color="auto"/>
                <w:bottom w:val="none" w:sz="0" w:space="0" w:color="auto"/>
                <w:right w:val="none" w:sz="0" w:space="0" w:color="auto"/>
              </w:divBdr>
            </w:div>
            <w:div w:id="1122072241">
              <w:marLeft w:val="0"/>
              <w:marRight w:val="0"/>
              <w:marTop w:val="0"/>
              <w:marBottom w:val="0"/>
              <w:divBdr>
                <w:top w:val="none" w:sz="0" w:space="0" w:color="auto"/>
                <w:left w:val="none" w:sz="0" w:space="0" w:color="auto"/>
                <w:bottom w:val="none" w:sz="0" w:space="0" w:color="auto"/>
                <w:right w:val="none" w:sz="0" w:space="0" w:color="auto"/>
              </w:divBdr>
            </w:div>
            <w:div w:id="1140077556">
              <w:marLeft w:val="0"/>
              <w:marRight w:val="0"/>
              <w:marTop w:val="0"/>
              <w:marBottom w:val="0"/>
              <w:divBdr>
                <w:top w:val="none" w:sz="0" w:space="0" w:color="auto"/>
                <w:left w:val="none" w:sz="0" w:space="0" w:color="auto"/>
                <w:bottom w:val="none" w:sz="0" w:space="0" w:color="auto"/>
                <w:right w:val="none" w:sz="0" w:space="0" w:color="auto"/>
              </w:divBdr>
            </w:div>
            <w:div w:id="1143160490">
              <w:marLeft w:val="0"/>
              <w:marRight w:val="0"/>
              <w:marTop w:val="0"/>
              <w:marBottom w:val="0"/>
              <w:divBdr>
                <w:top w:val="none" w:sz="0" w:space="0" w:color="auto"/>
                <w:left w:val="none" w:sz="0" w:space="0" w:color="auto"/>
                <w:bottom w:val="none" w:sz="0" w:space="0" w:color="auto"/>
                <w:right w:val="none" w:sz="0" w:space="0" w:color="auto"/>
              </w:divBdr>
            </w:div>
            <w:div w:id="1145927847">
              <w:marLeft w:val="0"/>
              <w:marRight w:val="0"/>
              <w:marTop w:val="0"/>
              <w:marBottom w:val="0"/>
              <w:divBdr>
                <w:top w:val="none" w:sz="0" w:space="0" w:color="auto"/>
                <w:left w:val="none" w:sz="0" w:space="0" w:color="auto"/>
                <w:bottom w:val="none" w:sz="0" w:space="0" w:color="auto"/>
                <w:right w:val="none" w:sz="0" w:space="0" w:color="auto"/>
              </w:divBdr>
            </w:div>
            <w:div w:id="1156066951">
              <w:marLeft w:val="0"/>
              <w:marRight w:val="0"/>
              <w:marTop w:val="0"/>
              <w:marBottom w:val="0"/>
              <w:divBdr>
                <w:top w:val="none" w:sz="0" w:space="0" w:color="auto"/>
                <w:left w:val="none" w:sz="0" w:space="0" w:color="auto"/>
                <w:bottom w:val="none" w:sz="0" w:space="0" w:color="auto"/>
                <w:right w:val="none" w:sz="0" w:space="0" w:color="auto"/>
              </w:divBdr>
            </w:div>
            <w:div w:id="1168521647">
              <w:marLeft w:val="0"/>
              <w:marRight w:val="0"/>
              <w:marTop w:val="0"/>
              <w:marBottom w:val="0"/>
              <w:divBdr>
                <w:top w:val="none" w:sz="0" w:space="0" w:color="auto"/>
                <w:left w:val="none" w:sz="0" w:space="0" w:color="auto"/>
                <w:bottom w:val="none" w:sz="0" w:space="0" w:color="auto"/>
                <w:right w:val="none" w:sz="0" w:space="0" w:color="auto"/>
              </w:divBdr>
            </w:div>
            <w:div w:id="1169440680">
              <w:marLeft w:val="0"/>
              <w:marRight w:val="0"/>
              <w:marTop w:val="0"/>
              <w:marBottom w:val="0"/>
              <w:divBdr>
                <w:top w:val="none" w:sz="0" w:space="0" w:color="auto"/>
                <w:left w:val="none" w:sz="0" w:space="0" w:color="auto"/>
                <w:bottom w:val="none" w:sz="0" w:space="0" w:color="auto"/>
                <w:right w:val="none" w:sz="0" w:space="0" w:color="auto"/>
              </w:divBdr>
            </w:div>
            <w:div w:id="1171531017">
              <w:marLeft w:val="0"/>
              <w:marRight w:val="0"/>
              <w:marTop w:val="0"/>
              <w:marBottom w:val="0"/>
              <w:divBdr>
                <w:top w:val="none" w:sz="0" w:space="0" w:color="auto"/>
                <w:left w:val="none" w:sz="0" w:space="0" w:color="auto"/>
                <w:bottom w:val="none" w:sz="0" w:space="0" w:color="auto"/>
                <w:right w:val="none" w:sz="0" w:space="0" w:color="auto"/>
              </w:divBdr>
            </w:div>
            <w:div w:id="1178353377">
              <w:marLeft w:val="0"/>
              <w:marRight w:val="0"/>
              <w:marTop w:val="0"/>
              <w:marBottom w:val="0"/>
              <w:divBdr>
                <w:top w:val="none" w:sz="0" w:space="0" w:color="auto"/>
                <w:left w:val="none" w:sz="0" w:space="0" w:color="auto"/>
                <w:bottom w:val="none" w:sz="0" w:space="0" w:color="auto"/>
                <w:right w:val="none" w:sz="0" w:space="0" w:color="auto"/>
              </w:divBdr>
            </w:div>
            <w:div w:id="1181771619">
              <w:marLeft w:val="0"/>
              <w:marRight w:val="0"/>
              <w:marTop w:val="0"/>
              <w:marBottom w:val="0"/>
              <w:divBdr>
                <w:top w:val="none" w:sz="0" w:space="0" w:color="auto"/>
                <w:left w:val="none" w:sz="0" w:space="0" w:color="auto"/>
                <w:bottom w:val="none" w:sz="0" w:space="0" w:color="auto"/>
                <w:right w:val="none" w:sz="0" w:space="0" w:color="auto"/>
              </w:divBdr>
            </w:div>
            <w:div w:id="1185367758">
              <w:marLeft w:val="0"/>
              <w:marRight w:val="0"/>
              <w:marTop w:val="0"/>
              <w:marBottom w:val="0"/>
              <w:divBdr>
                <w:top w:val="none" w:sz="0" w:space="0" w:color="auto"/>
                <w:left w:val="none" w:sz="0" w:space="0" w:color="auto"/>
                <w:bottom w:val="none" w:sz="0" w:space="0" w:color="auto"/>
                <w:right w:val="none" w:sz="0" w:space="0" w:color="auto"/>
              </w:divBdr>
            </w:div>
            <w:div w:id="1201018805">
              <w:marLeft w:val="0"/>
              <w:marRight w:val="0"/>
              <w:marTop w:val="0"/>
              <w:marBottom w:val="0"/>
              <w:divBdr>
                <w:top w:val="none" w:sz="0" w:space="0" w:color="auto"/>
                <w:left w:val="none" w:sz="0" w:space="0" w:color="auto"/>
                <w:bottom w:val="none" w:sz="0" w:space="0" w:color="auto"/>
                <w:right w:val="none" w:sz="0" w:space="0" w:color="auto"/>
              </w:divBdr>
            </w:div>
            <w:div w:id="1208955736">
              <w:marLeft w:val="0"/>
              <w:marRight w:val="0"/>
              <w:marTop w:val="0"/>
              <w:marBottom w:val="0"/>
              <w:divBdr>
                <w:top w:val="none" w:sz="0" w:space="0" w:color="auto"/>
                <w:left w:val="none" w:sz="0" w:space="0" w:color="auto"/>
                <w:bottom w:val="none" w:sz="0" w:space="0" w:color="auto"/>
                <w:right w:val="none" w:sz="0" w:space="0" w:color="auto"/>
              </w:divBdr>
            </w:div>
            <w:div w:id="1211645225">
              <w:marLeft w:val="0"/>
              <w:marRight w:val="0"/>
              <w:marTop w:val="0"/>
              <w:marBottom w:val="0"/>
              <w:divBdr>
                <w:top w:val="none" w:sz="0" w:space="0" w:color="auto"/>
                <w:left w:val="none" w:sz="0" w:space="0" w:color="auto"/>
                <w:bottom w:val="none" w:sz="0" w:space="0" w:color="auto"/>
                <w:right w:val="none" w:sz="0" w:space="0" w:color="auto"/>
              </w:divBdr>
            </w:div>
            <w:div w:id="1211763468">
              <w:marLeft w:val="0"/>
              <w:marRight w:val="0"/>
              <w:marTop w:val="0"/>
              <w:marBottom w:val="0"/>
              <w:divBdr>
                <w:top w:val="none" w:sz="0" w:space="0" w:color="auto"/>
                <w:left w:val="none" w:sz="0" w:space="0" w:color="auto"/>
                <w:bottom w:val="none" w:sz="0" w:space="0" w:color="auto"/>
                <w:right w:val="none" w:sz="0" w:space="0" w:color="auto"/>
              </w:divBdr>
            </w:div>
            <w:div w:id="1222407034">
              <w:marLeft w:val="0"/>
              <w:marRight w:val="0"/>
              <w:marTop w:val="0"/>
              <w:marBottom w:val="0"/>
              <w:divBdr>
                <w:top w:val="none" w:sz="0" w:space="0" w:color="auto"/>
                <w:left w:val="none" w:sz="0" w:space="0" w:color="auto"/>
                <w:bottom w:val="none" w:sz="0" w:space="0" w:color="auto"/>
                <w:right w:val="none" w:sz="0" w:space="0" w:color="auto"/>
              </w:divBdr>
            </w:div>
            <w:div w:id="1224826827">
              <w:marLeft w:val="0"/>
              <w:marRight w:val="0"/>
              <w:marTop w:val="0"/>
              <w:marBottom w:val="0"/>
              <w:divBdr>
                <w:top w:val="none" w:sz="0" w:space="0" w:color="auto"/>
                <w:left w:val="none" w:sz="0" w:space="0" w:color="auto"/>
                <w:bottom w:val="none" w:sz="0" w:space="0" w:color="auto"/>
                <w:right w:val="none" w:sz="0" w:space="0" w:color="auto"/>
              </w:divBdr>
            </w:div>
            <w:div w:id="1226448825">
              <w:marLeft w:val="0"/>
              <w:marRight w:val="0"/>
              <w:marTop w:val="0"/>
              <w:marBottom w:val="0"/>
              <w:divBdr>
                <w:top w:val="none" w:sz="0" w:space="0" w:color="auto"/>
                <w:left w:val="none" w:sz="0" w:space="0" w:color="auto"/>
                <w:bottom w:val="none" w:sz="0" w:space="0" w:color="auto"/>
                <w:right w:val="none" w:sz="0" w:space="0" w:color="auto"/>
              </w:divBdr>
            </w:div>
            <w:div w:id="1226454195">
              <w:marLeft w:val="0"/>
              <w:marRight w:val="0"/>
              <w:marTop w:val="0"/>
              <w:marBottom w:val="0"/>
              <w:divBdr>
                <w:top w:val="none" w:sz="0" w:space="0" w:color="auto"/>
                <w:left w:val="none" w:sz="0" w:space="0" w:color="auto"/>
                <w:bottom w:val="none" w:sz="0" w:space="0" w:color="auto"/>
                <w:right w:val="none" w:sz="0" w:space="0" w:color="auto"/>
              </w:divBdr>
            </w:div>
            <w:div w:id="1226913656">
              <w:marLeft w:val="0"/>
              <w:marRight w:val="0"/>
              <w:marTop w:val="0"/>
              <w:marBottom w:val="0"/>
              <w:divBdr>
                <w:top w:val="none" w:sz="0" w:space="0" w:color="auto"/>
                <w:left w:val="none" w:sz="0" w:space="0" w:color="auto"/>
                <w:bottom w:val="none" w:sz="0" w:space="0" w:color="auto"/>
                <w:right w:val="none" w:sz="0" w:space="0" w:color="auto"/>
              </w:divBdr>
            </w:div>
            <w:div w:id="1228884990">
              <w:marLeft w:val="0"/>
              <w:marRight w:val="0"/>
              <w:marTop w:val="0"/>
              <w:marBottom w:val="0"/>
              <w:divBdr>
                <w:top w:val="none" w:sz="0" w:space="0" w:color="auto"/>
                <w:left w:val="none" w:sz="0" w:space="0" w:color="auto"/>
                <w:bottom w:val="none" w:sz="0" w:space="0" w:color="auto"/>
                <w:right w:val="none" w:sz="0" w:space="0" w:color="auto"/>
              </w:divBdr>
            </w:div>
            <w:div w:id="1243180522">
              <w:marLeft w:val="0"/>
              <w:marRight w:val="0"/>
              <w:marTop w:val="0"/>
              <w:marBottom w:val="0"/>
              <w:divBdr>
                <w:top w:val="none" w:sz="0" w:space="0" w:color="auto"/>
                <w:left w:val="none" w:sz="0" w:space="0" w:color="auto"/>
                <w:bottom w:val="none" w:sz="0" w:space="0" w:color="auto"/>
                <w:right w:val="none" w:sz="0" w:space="0" w:color="auto"/>
              </w:divBdr>
            </w:div>
            <w:div w:id="1243953692">
              <w:marLeft w:val="0"/>
              <w:marRight w:val="0"/>
              <w:marTop w:val="0"/>
              <w:marBottom w:val="0"/>
              <w:divBdr>
                <w:top w:val="none" w:sz="0" w:space="0" w:color="auto"/>
                <w:left w:val="none" w:sz="0" w:space="0" w:color="auto"/>
                <w:bottom w:val="none" w:sz="0" w:space="0" w:color="auto"/>
                <w:right w:val="none" w:sz="0" w:space="0" w:color="auto"/>
              </w:divBdr>
            </w:div>
            <w:div w:id="1247686734">
              <w:marLeft w:val="0"/>
              <w:marRight w:val="0"/>
              <w:marTop w:val="0"/>
              <w:marBottom w:val="0"/>
              <w:divBdr>
                <w:top w:val="none" w:sz="0" w:space="0" w:color="auto"/>
                <w:left w:val="none" w:sz="0" w:space="0" w:color="auto"/>
                <w:bottom w:val="none" w:sz="0" w:space="0" w:color="auto"/>
                <w:right w:val="none" w:sz="0" w:space="0" w:color="auto"/>
              </w:divBdr>
            </w:div>
            <w:div w:id="1248921447">
              <w:marLeft w:val="0"/>
              <w:marRight w:val="0"/>
              <w:marTop w:val="0"/>
              <w:marBottom w:val="0"/>
              <w:divBdr>
                <w:top w:val="none" w:sz="0" w:space="0" w:color="auto"/>
                <w:left w:val="none" w:sz="0" w:space="0" w:color="auto"/>
                <w:bottom w:val="none" w:sz="0" w:space="0" w:color="auto"/>
                <w:right w:val="none" w:sz="0" w:space="0" w:color="auto"/>
              </w:divBdr>
            </w:div>
            <w:div w:id="1254052264">
              <w:marLeft w:val="0"/>
              <w:marRight w:val="0"/>
              <w:marTop w:val="0"/>
              <w:marBottom w:val="0"/>
              <w:divBdr>
                <w:top w:val="none" w:sz="0" w:space="0" w:color="auto"/>
                <w:left w:val="none" w:sz="0" w:space="0" w:color="auto"/>
                <w:bottom w:val="none" w:sz="0" w:space="0" w:color="auto"/>
                <w:right w:val="none" w:sz="0" w:space="0" w:color="auto"/>
              </w:divBdr>
            </w:div>
            <w:div w:id="1255434533">
              <w:marLeft w:val="0"/>
              <w:marRight w:val="0"/>
              <w:marTop w:val="0"/>
              <w:marBottom w:val="0"/>
              <w:divBdr>
                <w:top w:val="none" w:sz="0" w:space="0" w:color="auto"/>
                <w:left w:val="none" w:sz="0" w:space="0" w:color="auto"/>
                <w:bottom w:val="none" w:sz="0" w:space="0" w:color="auto"/>
                <w:right w:val="none" w:sz="0" w:space="0" w:color="auto"/>
              </w:divBdr>
            </w:div>
            <w:div w:id="1256279327">
              <w:marLeft w:val="0"/>
              <w:marRight w:val="0"/>
              <w:marTop w:val="0"/>
              <w:marBottom w:val="0"/>
              <w:divBdr>
                <w:top w:val="none" w:sz="0" w:space="0" w:color="auto"/>
                <w:left w:val="none" w:sz="0" w:space="0" w:color="auto"/>
                <w:bottom w:val="none" w:sz="0" w:space="0" w:color="auto"/>
                <w:right w:val="none" w:sz="0" w:space="0" w:color="auto"/>
              </w:divBdr>
            </w:div>
            <w:div w:id="1257133560">
              <w:marLeft w:val="0"/>
              <w:marRight w:val="0"/>
              <w:marTop w:val="0"/>
              <w:marBottom w:val="0"/>
              <w:divBdr>
                <w:top w:val="none" w:sz="0" w:space="0" w:color="auto"/>
                <w:left w:val="none" w:sz="0" w:space="0" w:color="auto"/>
                <w:bottom w:val="none" w:sz="0" w:space="0" w:color="auto"/>
                <w:right w:val="none" w:sz="0" w:space="0" w:color="auto"/>
              </w:divBdr>
            </w:div>
            <w:div w:id="1266184154">
              <w:marLeft w:val="0"/>
              <w:marRight w:val="0"/>
              <w:marTop w:val="0"/>
              <w:marBottom w:val="0"/>
              <w:divBdr>
                <w:top w:val="none" w:sz="0" w:space="0" w:color="auto"/>
                <w:left w:val="none" w:sz="0" w:space="0" w:color="auto"/>
                <w:bottom w:val="none" w:sz="0" w:space="0" w:color="auto"/>
                <w:right w:val="none" w:sz="0" w:space="0" w:color="auto"/>
              </w:divBdr>
            </w:div>
            <w:div w:id="1266570437">
              <w:marLeft w:val="0"/>
              <w:marRight w:val="0"/>
              <w:marTop w:val="0"/>
              <w:marBottom w:val="0"/>
              <w:divBdr>
                <w:top w:val="none" w:sz="0" w:space="0" w:color="auto"/>
                <w:left w:val="none" w:sz="0" w:space="0" w:color="auto"/>
                <w:bottom w:val="none" w:sz="0" w:space="0" w:color="auto"/>
                <w:right w:val="none" w:sz="0" w:space="0" w:color="auto"/>
              </w:divBdr>
            </w:div>
            <w:div w:id="1266574855">
              <w:marLeft w:val="0"/>
              <w:marRight w:val="0"/>
              <w:marTop w:val="0"/>
              <w:marBottom w:val="0"/>
              <w:divBdr>
                <w:top w:val="none" w:sz="0" w:space="0" w:color="auto"/>
                <w:left w:val="none" w:sz="0" w:space="0" w:color="auto"/>
                <w:bottom w:val="none" w:sz="0" w:space="0" w:color="auto"/>
                <w:right w:val="none" w:sz="0" w:space="0" w:color="auto"/>
              </w:divBdr>
            </w:div>
            <w:div w:id="1269005700">
              <w:marLeft w:val="0"/>
              <w:marRight w:val="0"/>
              <w:marTop w:val="0"/>
              <w:marBottom w:val="0"/>
              <w:divBdr>
                <w:top w:val="none" w:sz="0" w:space="0" w:color="auto"/>
                <w:left w:val="none" w:sz="0" w:space="0" w:color="auto"/>
                <w:bottom w:val="none" w:sz="0" w:space="0" w:color="auto"/>
                <w:right w:val="none" w:sz="0" w:space="0" w:color="auto"/>
              </w:divBdr>
            </w:div>
            <w:div w:id="1280914419">
              <w:marLeft w:val="0"/>
              <w:marRight w:val="0"/>
              <w:marTop w:val="0"/>
              <w:marBottom w:val="0"/>
              <w:divBdr>
                <w:top w:val="none" w:sz="0" w:space="0" w:color="auto"/>
                <w:left w:val="none" w:sz="0" w:space="0" w:color="auto"/>
                <w:bottom w:val="none" w:sz="0" w:space="0" w:color="auto"/>
                <w:right w:val="none" w:sz="0" w:space="0" w:color="auto"/>
              </w:divBdr>
            </w:div>
            <w:div w:id="1280990667">
              <w:marLeft w:val="0"/>
              <w:marRight w:val="0"/>
              <w:marTop w:val="0"/>
              <w:marBottom w:val="0"/>
              <w:divBdr>
                <w:top w:val="none" w:sz="0" w:space="0" w:color="auto"/>
                <w:left w:val="none" w:sz="0" w:space="0" w:color="auto"/>
                <w:bottom w:val="none" w:sz="0" w:space="0" w:color="auto"/>
                <w:right w:val="none" w:sz="0" w:space="0" w:color="auto"/>
              </w:divBdr>
            </w:div>
            <w:div w:id="1286736087">
              <w:marLeft w:val="0"/>
              <w:marRight w:val="0"/>
              <w:marTop w:val="0"/>
              <w:marBottom w:val="0"/>
              <w:divBdr>
                <w:top w:val="none" w:sz="0" w:space="0" w:color="auto"/>
                <w:left w:val="none" w:sz="0" w:space="0" w:color="auto"/>
                <w:bottom w:val="none" w:sz="0" w:space="0" w:color="auto"/>
                <w:right w:val="none" w:sz="0" w:space="0" w:color="auto"/>
              </w:divBdr>
            </w:div>
            <w:div w:id="1295062853">
              <w:marLeft w:val="0"/>
              <w:marRight w:val="0"/>
              <w:marTop w:val="0"/>
              <w:marBottom w:val="0"/>
              <w:divBdr>
                <w:top w:val="none" w:sz="0" w:space="0" w:color="auto"/>
                <w:left w:val="none" w:sz="0" w:space="0" w:color="auto"/>
                <w:bottom w:val="none" w:sz="0" w:space="0" w:color="auto"/>
                <w:right w:val="none" w:sz="0" w:space="0" w:color="auto"/>
              </w:divBdr>
            </w:div>
            <w:div w:id="1303999825">
              <w:marLeft w:val="0"/>
              <w:marRight w:val="0"/>
              <w:marTop w:val="0"/>
              <w:marBottom w:val="0"/>
              <w:divBdr>
                <w:top w:val="none" w:sz="0" w:space="0" w:color="auto"/>
                <w:left w:val="none" w:sz="0" w:space="0" w:color="auto"/>
                <w:bottom w:val="none" w:sz="0" w:space="0" w:color="auto"/>
                <w:right w:val="none" w:sz="0" w:space="0" w:color="auto"/>
              </w:divBdr>
            </w:div>
            <w:div w:id="1309360683">
              <w:marLeft w:val="0"/>
              <w:marRight w:val="0"/>
              <w:marTop w:val="0"/>
              <w:marBottom w:val="0"/>
              <w:divBdr>
                <w:top w:val="none" w:sz="0" w:space="0" w:color="auto"/>
                <w:left w:val="none" w:sz="0" w:space="0" w:color="auto"/>
                <w:bottom w:val="none" w:sz="0" w:space="0" w:color="auto"/>
                <w:right w:val="none" w:sz="0" w:space="0" w:color="auto"/>
              </w:divBdr>
            </w:div>
            <w:div w:id="1317223042">
              <w:marLeft w:val="0"/>
              <w:marRight w:val="0"/>
              <w:marTop w:val="0"/>
              <w:marBottom w:val="0"/>
              <w:divBdr>
                <w:top w:val="none" w:sz="0" w:space="0" w:color="auto"/>
                <w:left w:val="none" w:sz="0" w:space="0" w:color="auto"/>
                <w:bottom w:val="none" w:sz="0" w:space="0" w:color="auto"/>
                <w:right w:val="none" w:sz="0" w:space="0" w:color="auto"/>
              </w:divBdr>
            </w:div>
            <w:div w:id="1323896215">
              <w:marLeft w:val="0"/>
              <w:marRight w:val="0"/>
              <w:marTop w:val="0"/>
              <w:marBottom w:val="0"/>
              <w:divBdr>
                <w:top w:val="none" w:sz="0" w:space="0" w:color="auto"/>
                <w:left w:val="none" w:sz="0" w:space="0" w:color="auto"/>
                <w:bottom w:val="none" w:sz="0" w:space="0" w:color="auto"/>
                <w:right w:val="none" w:sz="0" w:space="0" w:color="auto"/>
              </w:divBdr>
            </w:div>
            <w:div w:id="1331180397">
              <w:marLeft w:val="0"/>
              <w:marRight w:val="0"/>
              <w:marTop w:val="0"/>
              <w:marBottom w:val="0"/>
              <w:divBdr>
                <w:top w:val="none" w:sz="0" w:space="0" w:color="auto"/>
                <w:left w:val="none" w:sz="0" w:space="0" w:color="auto"/>
                <w:bottom w:val="none" w:sz="0" w:space="0" w:color="auto"/>
                <w:right w:val="none" w:sz="0" w:space="0" w:color="auto"/>
              </w:divBdr>
            </w:div>
            <w:div w:id="1340156869">
              <w:marLeft w:val="0"/>
              <w:marRight w:val="0"/>
              <w:marTop w:val="0"/>
              <w:marBottom w:val="0"/>
              <w:divBdr>
                <w:top w:val="none" w:sz="0" w:space="0" w:color="auto"/>
                <w:left w:val="none" w:sz="0" w:space="0" w:color="auto"/>
                <w:bottom w:val="none" w:sz="0" w:space="0" w:color="auto"/>
                <w:right w:val="none" w:sz="0" w:space="0" w:color="auto"/>
              </w:divBdr>
            </w:div>
            <w:div w:id="1351106193">
              <w:marLeft w:val="0"/>
              <w:marRight w:val="0"/>
              <w:marTop w:val="0"/>
              <w:marBottom w:val="0"/>
              <w:divBdr>
                <w:top w:val="none" w:sz="0" w:space="0" w:color="auto"/>
                <w:left w:val="none" w:sz="0" w:space="0" w:color="auto"/>
                <w:bottom w:val="none" w:sz="0" w:space="0" w:color="auto"/>
                <w:right w:val="none" w:sz="0" w:space="0" w:color="auto"/>
              </w:divBdr>
            </w:div>
            <w:div w:id="1357074481">
              <w:marLeft w:val="0"/>
              <w:marRight w:val="0"/>
              <w:marTop w:val="0"/>
              <w:marBottom w:val="0"/>
              <w:divBdr>
                <w:top w:val="none" w:sz="0" w:space="0" w:color="auto"/>
                <w:left w:val="none" w:sz="0" w:space="0" w:color="auto"/>
                <w:bottom w:val="none" w:sz="0" w:space="0" w:color="auto"/>
                <w:right w:val="none" w:sz="0" w:space="0" w:color="auto"/>
              </w:divBdr>
            </w:div>
            <w:div w:id="1357466190">
              <w:marLeft w:val="0"/>
              <w:marRight w:val="0"/>
              <w:marTop w:val="0"/>
              <w:marBottom w:val="0"/>
              <w:divBdr>
                <w:top w:val="none" w:sz="0" w:space="0" w:color="auto"/>
                <w:left w:val="none" w:sz="0" w:space="0" w:color="auto"/>
                <w:bottom w:val="none" w:sz="0" w:space="0" w:color="auto"/>
                <w:right w:val="none" w:sz="0" w:space="0" w:color="auto"/>
              </w:divBdr>
            </w:div>
            <w:div w:id="1367608391">
              <w:marLeft w:val="0"/>
              <w:marRight w:val="0"/>
              <w:marTop w:val="0"/>
              <w:marBottom w:val="0"/>
              <w:divBdr>
                <w:top w:val="none" w:sz="0" w:space="0" w:color="auto"/>
                <w:left w:val="none" w:sz="0" w:space="0" w:color="auto"/>
                <w:bottom w:val="none" w:sz="0" w:space="0" w:color="auto"/>
                <w:right w:val="none" w:sz="0" w:space="0" w:color="auto"/>
              </w:divBdr>
            </w:div>
            <w:div w:id="1371413079">
              <w:marLeft w:val="0"/>
              <w:marRight w:val="0"/>
              <w:marTop w:val="0"/>
              <w:marBottom w:val="0"/>
              <w:divBdr>
                <w:top w:val="none" w:sz="0" w:space="0" w:color="auto"/>
                <w:left w:val="none" w:sz="0" w:space="0" w:color="auto"/>
                <w:bottom w:val="none" w:sz="0" w:space="0" w:color="auto"/>
                <w:right w:val="none" w:sz="0" w:space="0" w:color="auto"/>
              </w:divBdr>
            </w:div>
            <w:div w:id="1397124014">
              <w:marLeft w:val="0"/>
              <w:marRight w:val="0"/>
              <w:marTop w:val="0"/>
              <w:marBottom w:val="0"/>
              <w:divBdr>
                <w:top w:val="none" w:sz="0" w:space="0" w:color="auto"/>
                <w:left w:val="none" w:sz="0" w:space="0" w:color="auto"/>
                <w:bottom w:val="none" w:sz="0" w:space="0" w:color="auto"/>
                <w:right w:val="none" w:sz="0" w:space="0" w:color="auto"/>
              </w:divBdr>
            </w:div>
            <w:div w:id="1398741788">
              <w:marLeft w:val="0"/>
              <w:marRight w:val="0"/>
              <w:marTop w:val="0"/>
              <w:marBottom w:val="0"/>
              <w:divBdr>
                <w:top w:val="none" w:sz="0" w:space="0" w:color="auto"/>
                <w:left w:val="none" w:sz="0" w:space="0" w:color="auto"/>
                <w:bottom w:val="none" w:sz="0" w:space="0" w:color="auto"/>
                <w:right w:val="none" w:sz="0" w:space="0" w:color="auto"/>
              </w:divBdr>
            </w:div>
            <w:div w:id="1399086542">
              <w:marLeft w:val="0"/>
              <w:marRight w:val="0"/>
              <w:marTop w:val="0"/>
              <w:marBottom w:val="0"/>
              <w:divBdr>
                <w:top w:val="none" w:sz="0" w:space="0" w:color="auto"/>
                <w:left w:val="none" w:sz="0" w:space="0" w:color="auto"/>
                <w:bottom w:val="none" w:sz="0" w:space="0" w:color="auto"/>
                <w:right w:val="none" w:sz="0" w:space="0" w:color="auto"/>
              </w:divBdr>
            </w:div>
            <w:div w:id="1406295877">
              <w:marLeft w:val="0"/>
              <w:marRight w:val="0"/>
              <w:marTop w:val="0"/>
              <w:marBottom w:val="0"/>
              <w:divBdr>
                <w:top w:val="none" w:sz="0" w:space="0" w:color="auto"/>
                <w:left w:val="none" w:sz="0" w:space="0" w:color="auto"/>
                <w:bottom w:val="none" w:sz="0" w:space="0" w:color="auto"/>
                <w:right w:val="none" w:sz="0" w:space="0" w:color="auto"/>
              </w:divBdr>
            </w:div>
            <w:div w:id="1411997619">
              <w:marLeft w:val="0"/>
              <w:marRight w:val="0"/>
              <w:marTop w:val="0"/>
              <w:marBottom w:val="0"/>
              <w:divBdr>
                <w:top w:val="none" w:sz="0" w:space="0" w:color="auto"/>
                <w:left w:val="none" w:sz="0" w:space="0" w:color="auto"/>
                <w:bottom w:val="none" w:sz="0" w:space="0" w:color="auto"/>
                <w:right w:val="none" w:sz="0" w:space="0" w:color="auto"/>
              </w:divBdr>
            </w:div>
            <w:div w:id="1419600736">
              <w:marLeft w:val="0"/>
              <w:marRight w:val="0"/>
              <w:marTop w:val="0"/>
              <w:marBottom w:val="0"/>
              <w:divBdr>
                <w:top w:val="none" w:sz="0" w:space="0" w:color="auto"/>
                <w:left w:val="none" w:sz="0" w:space="0" w:color="auto"/>
                <w:bottom w:val="none" w:sz="0" w:space="0" w:color="auto"/>
                <w:right w:val="none" w:sz="0" w:space="0" w:color="auto"/>
              </w:divBdr>
            </w:div>
            <w:div w:id="1425299893">
              <w:marLeft w:val="0"/>
              <w:marRight w:val="0"/>
              <w:marTop w:val="0"/>
              <w:marBottom w:val="0"/>
              <w:divBdr>
                <w:top w:val="none" w:sz="0" w:space="0" w:color="auto"/>
                <w:left w:val="none" w:sz="0" w:space="0" w:color="auto"/>
                <w:bottom w:val="none" w:sz="0" w:space="0" w:color="auto"/>
                <w:right w:val="none" w:sz="0" w:space="0" w:color="auto"/>
              </w:divBdr>
            </w:div>
            <w:div w:id="1427117234">
              <w:marLeft w:val="0"/>
              <w:marRight w:val="0"/>
              <w:marTop w:val="0"/>
              <w:marBottom w:val="0"/>
              <w:divBdr>
                <w:top w:val="none" w:sz="0" w:space="0" w:color="auto"/>
                <w:left w:val="none" w:sz="0" w:space="0" w:color="auto"/>
                <w:bottom w:val="none" w:sz="0" w:space="0" w:color="auto"/>
                <w:right w:val="none" w:sz="0" w:space="0" w:color="auto"/>
              </w:divBdr>
            </w:div>
            <w:div w:id="1435053973">
              <w:marLeft w:val="0"/>
              <w:marRight w:val="0"/>
              <w:marTop w:val="0"/>
              <w:marBottom w:val="0"/>
              <w:divBdr>
                <w:top w:val="none" w:sz="0" w:space="0" w:color="auto"/>
                <w:left w:val="none" w:sz="0" w:space="0" w:color="auto"/>
                <w:bottom w:val="none" w:sz="0" w:space="0" w:color="auto"/>
                <w:right w:val="none" w:sz="0" w:space="0" w:color="auto"/>
              </w:divBdr>
            </w:div>
            <w:div w:id="1437139557">
              <w:marLeft w:val="0"/>
              <w:marRight w:val="0"/>
              <w:marTop w:val="0"/>
              <w:marBottom w:val="0"/>
              <w:divBdr>
                <w:top w:val="none" w:sz="0" w:space="0" w:color="auto"/>
                <w:left w:val="none" w:sz="0" w:space="0" w:color="auto"/>
                <w:bottom w:val="none" w:sz="0" w:space="0" w:color="auto"/>
                <w:right w:val="none" w:sz="0" w:space="0" w:color="auto"/>
              </w:divBdr>
            </w:div>
            <w:div w:id="1438870204">
              <w:marLeft w:val="0"/>
              <w:marRight w:val="0"/>
              <w:marTop w:val="0"/>
              <w:marBottom w:val="0"/>
              <w:divBdr>
                <w:top w:val="none" w:sz="0" w:space="0" w:color="auto"/>
                <w:left w:val="none" w:sz="0" w:space="0" w:color="auto"/>
                <w:bottom w:val="none" w:sz="0" w:space="0" w:color="auto"/>
                <w:right w:val="none" w:sz="0" w:space="0" w:color="auto"/>
              </w:divBdr>
            </w:div>
            <w:div w:id="1442650739">
              <w:marLeft w:val="0"/>
              <w:marRight w:val="0"/>
              <w:marTop w:val="0"/>
              <w:marBottom w:val="0"/>
              <w:divBdr>
                <w:top w:val="none" w:sz="0" w:space="0" w:color="auto"/>
                <w:left w:val="none" w:sz="0" w:space="0" w:color="auto"/>
                <w:bottom w:val="none" w:sz="0" w:space="0" w:color="auto"/>
                <w:right w:val="none" w:sz="0" w:space="0" w:color="auto"/>
              </w:divBdr>
            </w:div>
            <w:div w:id="1450903173">
              <w:marLeft w:val="0"/>
              <w:marRight w:val="0"/>
              <w:marTop w:val="0"/>
              <w:marBottom w:val="0"/>
              <w:divBdr>
                <w:top w:val="none" w:sz="0" w:space="0" w:color="auto"/>
                <w:left w:val="none" w:sz="0" w:space="0" w:color="auto"/>
                <w:bottom w:val="none" w:sz="0" w:space="0" w:color="auto"/>
                <w:right w:val="none" w:sz="0" w:space="0" w:color="auto"/>
              </w:divBdr>
            </w:div>
            <w:div w:id="1458715200">
              <w:marLeft w:val="0"/>
              <w:marRight w:val="0"/>
              <w:marTop w:val="0"/>
              <w:marBottom w:val="0"/>
              <w:divBdr>
                <w:top w:val="none" w:sz="0" w:space="0" w:color="auto"/>
                <w:left w:val="none" w:sz="0" w:space="0" w:color="auto"/>
                <w:bottom w:val="none" w:sz="0" w:space="0" w:color="auto"/>
                <w:right w:val="none" w:sz="0" w:space="0" w:color="auto"/>
              </w:divBdr>
            </w:div>
            <w:div w:id="1466123392">
              <w:marLeft w:val="0"/>
              <w:marRight w:val="0"/>
              <w:marTop w:val="0"/>
              <w:marBottom w:val="0"/>
              <w:divBdr>
                <w:top w:val="none" w:sz="0" w:space="0" w:color="auto"/>
                <w:left w:val="none" w:sz="0" w:space="0" w:color="auto"/>
                <w:bottom w:val="none" w:sz="0" w:space="0" w:color="auto"/>
                <w:right w:val="none" w:sz="0" w:space="0" w:color="auto"/>
              </w:divBdr>
            </w:div>
            <w:div w:id="1468930489">
              <w:marLeft w:val="0"/>
              <w:marRight w:val="0"/>
              <w:marTop w:val="0"/>
              <w:marBottom w:val="0"/>
              <w:divBdr>
                <w:top w:val="none" w:sz="0" w:space="0" w:color="auto"/>
                <w:left w:val="none" w:sz="0" w:space="0" w:color="auto"/>
                <w:bottom w:val="none" w:sz="0" w:space="0" w:color="auto"/>
                <w:right w:val="none" w:sz="0" w:space="0" w:color="auto"/>
              </w:divBdr>
            </w:div>
            <w:div w:id="1472408121">
              <w:marLeft w:val="0"/>
              <w:marRight w:val="0"/>
              <w:marTop w:val="0"/>
              <w:marBottom w:val="0"/>
              <w:divBdr>
                <w:top w:val="none" w:sz="0" w:space="0" w:color="auto"/>
                <w:left w:val="none" w:sz="0" w:space="0" w:color="auto"/>
                <w:bottom w:val="none" w:sz="0" w:space="0" w:color="auto"/>
                <w:right w:val="none" w:sz="0" w:space="0" w:color="auto"/>
              </w:divBdr>
            </w:div>
            <w:div w:id="1473600514">
              <w:marLeft w:val="0"/>
              <w:marRight w:val="0"/>
              <w:marTop w:val="0"/>
              <w:marBottom w:val="0"/>
              <w:divBdr>
                <w:top w:val="none" w:sz="0" w:space="0" w:color="auto"/>
                <w:left w:val="none" w:sz="0" w:space="0" w:color="auto"/>
                <w:bottom w:val="none" w:sz="0" w:space="0" w:color="auto"/>
                <w:right w:val="none" w:sz="0" w:space="0" w:color="auto"/>
              </w:divBdr>
            </w:div>
            <w:div w:id="1480421395">
              <w:marLeft w:val="0"/>
              <w:marRight w:val="0"/>
              <w:marTop w:val="0"/>
              <w:marBottom w:val="0"/>
              <w:divBdr>
                <w:top w:val="none" w:sz="0" w:space="0" w:color="auto"/>
                <w:left w:val="none" w:sz="0" w:space="0" w:color="auto"/>
                <w:bottom w:val="none" w:sz="0" w:space="0" w:color="auto"/>
                <w:right w:val="none" w:sz="0" w:space="0" w:color="auto"/>
              </w:divBdr>
            </w:div>
            <w:div w:id="1493451812">
              <w:marLeft w:val="0"/>
              <w:marRight w:val="0"/>
              <w:marTop w:val="0"/>
              <w:marBottom w:val="0"/>
              <w:divBdr>
                <w:top w:val="none" w:sz="0" w:space="0" w:color="auto"/>
                <w:left w:val="none" w:sz="0" w:space="0" w:color="auto"/>
                <w:bottom w:val="none" w:sz="0" w:space="0" w:color="auto"/>
                <w:right w:val="none" w:sz="0" w:space="0" w:color="auto"/>
              </w:divBdr>
            </w:div>
            <w:div w:id="1500149794">
              <w:marLeft w:val="0"/>
              <w:marRight w:val="0"/>
              <w:marTop w:val="0"/>
              <w:marBottom w:val="0"/>
              <w:divBdr>
                <w:top w:val="none" w:sz="0" w:space="0" w:color="auto"/>
                <w:left w:val="none" w:sz="0" w:space="0" w:color="auto"/>
                <w:bottom w:val="none" w:sz="0" w:space="0" w:color="auto"/>
                <w:right w:val="none" w:sz="0" w:space="0" w:color="auto"/>
              </w:divBdr>
            </w:div>
            <w:div w:id="1505393650">
              <w:marLeft w:val="0"/>
              <w:marRight w:val="0"/>
              <w:marTop w:val="0"/>
              <w:marBottom w:val="0"/>
              <w:divBdr>
                <w:top w:val="none" w:sz="0" w:space="0" w:color="auto"/>
                <w:left w:val="none" w:sz="0" w:space="0" w:color="auto"/>
                <w:bottom w:val="none" w:sz="0" w:space="0" w:color="auto"/>
                <w:right w:val="none" w:sz="0" w:space="0" w:color="auto"/>
              </w:divBdr>
            </w:div>
            <w:div w:id="1513685263">
              <w:marLeft w:val="0"/>
              <w:marRight w:val="0"/>
              <w:marTop w:val="0"/>
              <w:marBottom w:val="0"/>
              <w:divBdr>
                <w:top w:val="none" w:sz="0" w:space="0" w:color="auto"/>
                <w:left w:val="none" w:sz="0" w:space="0" w:color="auto"/>
                <w:bottom w:val="none" w:sz="0" w:space="0" w:color="auto"/>
                <w:right w:val="none" w:sz="0" w:space="0" w:color="auto"/>
              </w:divBdr>
            </w:div>
            <w:div w:id="1515531530">
              <w:marLeft w:val="0"/>
              <w:marRight w:val="0"/>
              <w:marTop w:val="0"/>
              <w:marBottom w:val="0"/>
              <w:divBdr>
                <w:top w:val="none" w:sz="0" w:space="0" w:color="auto"/>
                <w:left w:val="none" w:sz="0" w:space="0" w:color="auto"/>
                <w:bottom w:val="none" w:sz="0" w:space="0" w:color="auto"/>
                <w:right w:val="none" w:sz="0" w:space="0" w:color="auto"/>
              </w:divBdr>
            </w:div>
            <w:div w:id="1523400346">
              <w:marLeft w:val="0"/>
              <w:marRight w:val="0"/>
              <w:marTop w:val="0"/>
              <w:marBottom w:val="0"/>
              <w:divBdr>
                <w:top w:val="none" w:sz="0" w:space="0" w:color="auto"/>
                <w:left w:val="none" w:sz="0" w:space="0" w:color="auto"/>
                <w:bottom w:val="none" w:sz="0" w:space="0" w:color="auto"/>
                <w:right w:val="none" w:sz="0" w:space="0" w:color="auto"/>
              </w:divBdr>
            </w:div>
            <w:div w:id="1528836388">
              <w:marLeft w:val="0"/>
              <w:marRight w:val="0"/>
              <w:marTop w:val="0"/>
              <w:marBottom w:val="0"/>
              <w:divBdr>
                <w:top w:val="none" w:sz="0" w:space="0" w:color="auto"/>
                <w:left w:val="none" w:sz="0" w:space="0" w:color="auto"/>
                <w:bottom w:val="none" w:sz="0" w:space="0" w:color="auto"/>
                <w:right w:val="none" w:sz="0" w:space="0" w:color="auto"/>
              </w:divBdr>
            </w:div>
            <w:div w:id="1532113948">
              <w:marLeft w:val="0"/>
              <w:marRight w:val="0"/>
              <w:marTop w:val="0"/>
              <w:marBottom w:val="0"/>
              <w:divBdr>
                <w:top w:val="none" w:sz="0" w:space="0" w:color="auto"/>
                <w:left w:val="none" w:sz="0" w:space="0" w:color="auto"/>
                <w:bottom w:val="none" w:sz="0" w:space="0" w:color="auto"/>
                <w:right w:val="none" w:sz="0" w:space="0" w:color="auto"/>
              </w:divBdr>
            </w:div>
            <w:div w:id="1534728122">
              <w:marLeft w:val="0"/>
              <w:marRight w:val="0"/>
              <w:marTop w:val="0"/>
              <w:marBottom w:val="0"/>
              <w:divBdr>
                <w:top w:val="none" w:sz="0" w:space="0" w:color="auto"/>
                <w:left w:val="none" w:sz="0" w:space="0" w:color="auto"/>
                <w:bottom w:val="none" w:sz="0" w:space="0" w:color="auto"/>
                <w:right w:val="none" w:sz="0" w:space="0" w:color="auto"/>
              </w:divBdr>
            </w:div>
            <w:div w:id="1537810399">
              <w:marLeft w:val="0"/>
              <w:marRight w:val="0"/>
              <w:marTop w:val="0"/>
              <w:marBottom w:val="0"/>
              <w:divBdr>
                <w:top w:val="none" w:sz="0" w:space="0" w:color="auto"/>
                <w:left w:val="none" w:sz="0" w:space="0" w:color="auto"/>
                <w:bottom w:val="none" w:sz="0" w:space="0" w:color="auto"/>
                <w:right w:val="none" w:sz="0" w:space="0" w:color="auto"/>
              </w:divBdr>
            </w:div>
            <w:div w:id="1540624531">
              <w:marLeft w:val="0"/>
              <w:marRight w:val="0"/>
              <w:marTop w:val="0"/>
              <w:marBottom w:val="0"/>
              <w:divBdr>
                <w:top w:val="none" w:sz="0" w:space="0" w:color="auto"/>
                <w:left w:val="none" w:sz="0" w:space="0" w:color="auto"/>
                <w:bottom w:val="none" w:sz="0" w:space="0" w:color="auto"/>
                <w:right w:val="none" w:sz="0" w:space="0" w:color="auto"/>
              </w:divBdr>
            </w:div>
            <w:div w:id="1547911126">
              <w:marLeft w:val="0"/>
              <w:marRight w:val="0"/>
              <w:marTop w:val="0"/>
              <w:marBottom w:val="0"/>
              <w:divBdr>
                <w:top w:val="none" w:sz="0" w:space="0" w:color="auto"/>
                <w:left w:val="none" w:sz="0" w:space="0" w:color="auto"/>
                <w:bottom w:val="none" w:sz="0" w:space="0" w:color="auto"/>
                <w:right w:val="none" w:sz="0" w:space="0" w:color="auto"/>
              </w:divBdr>
            </w:div>
            <w:div w:id="1554736889">
              <w:marLeft w:val="0"/>
              <w:marRight w:val="0"/>
              <w:marTop w:val="0"/>
              <w:marBottom w:val="0"/>
              <w:divBdr>
                <w:top w:val="none" w:sz="0" w:space="0" w:color="auto"/>
                <w:left w:val="none" w:sz="0" w:space="0" w:color="auto"/>
                <w:bottom w:val="none" w:sz="0" w:space="0" w:color="auto"/>
                <w:right w:val="none" w:sz="0" w:space="0" w:color="auto"/>
              </w:divBdr>
            </w:div>
            <w:div w:id="1558315631">
              <w:marLeft w:val="0"/>
              <w:marRight w:val="0"/>
              <w:marTop w:val="0"/>
              <w:marBottom w:val="0"/>
              <w:divBdr>
                <w:top w:val="none" w:sz="0" w:space="0" w:color="auto"/>
                <w:left w:val="none" w:sz="0" w:space="0" w:color="auto"/>
                <w:bottom w:val="none" w:sz="0" w:space="0" w:color="auto"/>
                <w:right w:val="none" w:sz="0" w:space="0" w:color="auto"/>
              </w:divBdr>
            </w:div>
            <w:div w:id="1559634004">
              <w:marLeft w:val="0"/>
              <w:marRight w:val="0"/>
              <w:marTop w:val="0"/>
              <w:marBottom w:val="0"/>
              <w:divBdr>
                <w:top w:val="none" w:sz="0" w:space="0" w:color="auto"/>
                <w:left w:val="none" w:sz="0" w:space="0" w:color="auto"/>
                <w:bottom w:val="none" w:sz="0" w:space="0" w:color="auto"/>
                <w:right w:val="none" w:sz="0" w:space="0" w:color="auto"/>
              </w:divBdr>
            </w:div>
            <w:div w:id="1562862283">
              <w:marLeft w:val="0"/>
              <w:marRight w:val="0"/>
              <w:marTop w:val="0"/>
              <w:marBottom w:val="0"/>
              <w:divBdr>
                <w:top w:val="none" w:sz="0" w:space="0" w:color="auto"/>
                <w:left w:val="none" w:sz="0" w:space="0" w:color="auto"/>
                <w:bottom w:val="none" w:sz="0" w:space="0" w:color="auto"/>
                <w:right w:val="none" w:sz="0" w:space="0" w:color="auto"/>
              </w:divBdr>
            </w:div>
            <w:div w:id="1565799758">
              <w:marLeft w:val="0"/>
              <w:marRight w:val="0"/>
              <w:marTop w:val="0"/>
              <w:marBottom w:val="0"/>
              <w:divBdr>
                <w:top w:val="none" w:sz="0" w:space="0" w:color="auto"/>
                <w:left w:val="none" w:sz="0" w:space="0" w:color="auto"/>
                <w:bottom w:val="none" w:sz="0" w:space="0" w:color="auto"/>
                <w:right w:val="none" w:sz="0" w:space="0" w:color="auto"/>
              </w:divBdr>
            </w:div>
            <w:div w:id="1565867693">
              <w:marLeft w:val="0"/>
              <w:marRight w:val="0"/>
              <w:marTop w:val="0"/>
              <w:marBottom w:val="0"/>
              <w:divBdr>
                <w:top w:val="none" w:sz="0" w:space="0" w:color="auto"/>
                <w:left w:val="none" w:sz="0" w:space="0" w:color="auto"/>
                <w:bottom w:val="none" w:sz="0" w:space="0" w:color="auto"/>
                <w:right w:val="none" w:sz="0" w:space="0" w:color="auto"/>
              </w:divBdr>
            </w:div>
            <w:div w:id="1566063384">
              <w:marLeft w:val="0"/>
              <w:marRight w:val="0"/>
              <w:marTop w:val="0"/>
              <w:marBottom w:val="0"/>
              <w:divBdr>
                <w:top w:val="none" w:sz="0" w:space="0" w:color="auto"/>
                <w:left w:val="none" w:sz="0" w:space="0" w:color="auto"/>
                <w:bottom w:val="none" w:sz="0" w:space="0" w:color="auto"/>
                <w:right w:val="none" w:sz="0" w:space="0" w:color="auto"/>
              </w:divBdr>
            </w:div>
            <w:div w:id="1569074185">
              <w:marLeft w:val="0"/>
              <w:marRight w:val="0"/>
              <w:marTop w:val="0"/>
              <w:marBottom w:val="0"/>
              <w:divBdr>
                <w:top w:val="none" w:sz="0" w:space="0" w:color="auto"/>
                <w:left w:val="none" w:sz="0" w:space="0" w:color="auto"/>
                <w:bottom w:val="none" w:sz="0" w:space="0" w:color="auto"/>
                <w:right w:val="none" w:sz="0" w:space="0" w:color="auto"/>
              </w:divBdr>
            </w:div>
            <w:div w:id="1569337928">
              <w:marLeft w:val="0"/>
              <w:marRight w:val="0"/>
              <w:marTop w:val="0"/>
              <w:marBottom w:val="0"/>
              <w:divBdr>
                <w:top w:val="none" w:sz="0" w:space="0" w:color="auto"/>
                <w:left w:val="none" w:sz="0" w:space="0" w:color="auto"/>
                <w:bottom w:val="none" w:sz="0" w:space="0" w:color="auto"/>
                <w:right w:val="none" w:sz="0" w:space="0" w:color="auto"/>
              </w:divBdr>
            </w:div>
            <w:div w:id="1583030632">
              <w:marLeft w:val="0"/>
              <w:marRight w:val="0"/>
              <w:marTop w:val="0"/>
              <w:marBottom w:val="0"/>
              <w:divBdr>
                <w:top w:val="none" w:sz="0" w:space="0" w:color="auto"/>
                <w:left w:val="none" w:sz="0" w:space="0" w:color="auto"/>
                <w:bottom w:val="none" w:sz="0" w:space="0" w:color="auto"/>
                <w:right w:val="none" w:sz="0" w:space="0" w:color="auto"/>
              </w:divBdr>
            </w:div>
            <w:div w:id="1584219621">
              <w:marLeft w:val="0"/>
              <w:marRight w:val="0"/>
              <w:marTop w:val="0"/>
              <w:marBottom w:val="0"/>
              <w:divBdr>
                <w:top w:val="none" w:sz="0" w:space="0" w:color="auto"/>
                <w:left w:val="none" w:sz="0" w:space="0" w:color="auto"/>
                <w:bottom w:val="none" w:sz="0" w:space="0" w:color="auto"/>
                <w:right w:val="none" w:sz="0" w:space="0" w:color="auto"/>
              </w:divBdr>
            </w:div>
            <w:div w:id="1585216011">
              <w:marLeft w:val="0"/>
              <w:marRight w:val="0"/>
              <w:marTop w:val="0"/>
              <w:marBottom w:val="0"/>
              <w:divBdr>
                <w:top w:val="none" w:sz="0" w:space="0" w:color="auto"/>
                <w:left w:val="none" w:sz="0" w:space="0" w:color="auto"/>
                <w:bottom w:val="none" w:sz="0" w:space="0" w:color="auto"/>
                <w:right w:val="none" w:sz="0" w:space="0" w:color="auto"/>
              </w:divBdr>
            </w:div>
            <w:div w:id="1599673921">
              <w:marLeft w:val="0"/>
              <w:marRight w:val="0"/>
              <w:marTop w:val="0"/>
              <w:marBottom w:val="0"/>
              <w:divBdr>
                <w:top w:val="none" w:sz="0" w:space="0" w:color="auto"/>
                <w:left w:val="none" w:sz="0" w:space="0" w:color="auto"/>
                <w:bottom w:val="none" w:sz="0" w:space="0" w:color="auto"/>
                <w:right w:val="none" w:sz="0" w:space="0" w:color="auto"/>
              </w:divBdr>
            </w:div>
            <w:div w:id="1620380374">
              <w:marLeft w:val="0"/>
              <w:marRight w:val="0"/>
              <w:marTop w:val="0"/>
              <w:marBottom w:val="0"/>
              <w:divBdr>
                <w:top w:val="none" w:sz="0" w:space="0" w:color="auto"/>
                <w:left w:val="none" w:sz="0" w:space="0" w:color="auto"/>
                <w:bottom w:val="none" w:sz="0" w:space="0" w:color="auto"/>
                <w:right w:val="none" w:sz="0" w:space="0" w:color="auto"/>
              </w:divBdr>
            </w:div>
            <w:div w:id="1626546499">
              <w:marLeft w:val="0"/>
              <w:marRight w:val="0"/>
              <w:marTop w:val="0"/>
              <w:marBottom w:val="0"/>
              <w:divBdr>
                <w:top w:val="none" w:sz="0" w:space="0" w:color="auto"/>
                <w:left w:val="none" w:sz="0" w:space="0" w:color="auto"/>
                <w:bottom w:val="none" w:sz="0" w:space="0" w:color="auto"/>
                <w:right w:val="none" w:sz="0" w:space="0" w:color="auto"/>
              </w:divBdr>
            </w:div>
            <w:div w:id="1635602102">
              <w:marLeft w:val="0"/>
              <w:marRight w:val="0"/>
              <w:marTop w:val="0"/>
              <w:marBottom w:val="0"/>
              <w:divBdr>
                <w:top w:val="none" w:sz="0" w:space="0" w:color="auto"/>
                <w:left w:val="none" w:sz="0" w:space="0" w:color="auto"/>
                <w:bottom w:val="none" w:sz="0" w:space="0" w:color="auto"/>
                <w:right w:val="none" w:sz="0" w:space="0" w:color="auto"/>
              </w:divBdr>
            </w:div>
            <w:div w:id="1639148149">
              <w:marLeft w:val="0"/>
              <w:marRight w:val="0"/>
              <w:marTop w:val="0"/>
              <w:marBottom w:val="0"/>
              <w:divBdr>
                <w:top w:val="none" w:sz="0" w:space="0" w:color="auto"/>
                <w:left w:val="none" w:sz="0" w:space="0" w:color="auto"/>
                <w:bottom w:val="none" w:sz="0" w:space="0" w:color="auto"/>
                <w:right w:val="none" w:sz="0" w:space="0" w:color="auto"/>
              </w:divBdr>
            </w:div>
            <w:div w:id="1643608966">
              <w:marLeft w:val="0"/>
              <w:marRight w:val="0"/>
              <w:marTop w:val="0"/>
              <w:marBottom w:val="0"/>
              <w:divBdr>
                <w:top w:val="none" w:sz="0" w:space="0" w:color="auto"/>
                <w:left w:val="none" w:sz="0" w:space="0" w:color="auto"/>
                <w:bottom w:val="none" w:sz="0" w:space="0" w:color="auto"/>
                <w:right w:val="none" w:sz="0" w:space="0" w:color="auto"/>
              </w:divBdr>
            </w:div>
            <w:div w:id="1652564232">
              <w:marLeft w:val="0"/>
              <w:marRight w:val="0"/>
              <w:marTop w:val="0"/>
              <w:marBottom w:val="0"/>
              <w:divBdr>
                <w:top w:val="none" w:sz="0" w:space="0" w:color="auto"/>
                <w:left w:val="none" w:sz="0" w:space="0" w:color="auto"/>
                <w:bottom w:val="none" w:sz="0" w:space="0" w:color="auto"/>
                <w:right w:val="none" w:sz="0" w:space="0" w:color="auto"/>
              </w:divBdr>
            </w:div>
            <w:div w:id="1654793965">
              <w:marLeft w:val="0"/>
              <w:marRight w:val="0"/>
              <w:marTop w:val="0"/>
              <w:marBottom w:val="0"/>
              <w:divBdr>
                <w:top w:val="none" w:sz="0" w:space="0" w:color="auto"/>
                <w:left w:val="none" w:sz="0" w:space="0" w:color="auto"/>
                <w:bottom w:val="none" w:sz="0" w:space="0" w:color="auto"/>
                <w:right w:val="none" w:sz="0" w:space="0" w:color="auto"/>
              </w:divBdr>
            </w:div>
            <w:div w:id="1665887838">
              <w:marLeft w:val="0"/>
              <w:marRight w:val="0"/>
              <w:marTop w:val="0"/>
              <w:marBottom w:val="0"/>
              <w:divBdr>
                <w:top w:val="none" w:sz="0" w:space="0" w:color="auto"/>
                <w:left w:val="none" w:sz="0" w:space="0" w:color="auto"/>
                <w:bottom w:val="none" w:sz="0" w:space="0" w:color="auto"/>
                <w:right w:val="none" w:sz="0" w:space="0" w:color="auto"/>
              </w:divBdr>
            </w:div>
            <w:div w:id="1675187486">
              <w:marLeft w:val="0"/>
              <w:marRight w:val="0"/>
              <w:marTop w:val="0"/>
              <w:marBottom w:val="0"/>
              <w:divBdr>
                <w:top w:val="none" w:sz="0" w:space="0" w:color="auto"/>
                <w:left w:val="none" w:sz="0" w:space="0" w:color="auto"/>
                <w:bottom w:val="none" w:sz="0" w:space="0" w:color="auto"/>
                <w:right w:val="none" w:sz="0" w:space="0" w:color="auto"/>
              </w:divBdr>
            </w:div>
            <w:div w:id="1677878874">
              <w:marLeft w:val="0"/>
              <w:marRight w:val="0"/>
              <w:marTop w:val="0"/>
              <w:marBottom w:val="0"/>
              <w:divBdr>
                <w:top w:val="none" w:sz="0" w:space="0" w:color="auto"/>
                <w:left w:val="none" w:sz="0" w:space="0" w:color="auto"/>
                <w:bottom w:val="none" w:sz="0" w:space="0" w:color="auto"/>
                <w:right w:val="none" w:sz="0" w:space="0" w:color="auto"/>
              </w:divBdr>
            </w:div>
            <w:div w:id="1689288265">
              <w:marLeft w:val="0"/>
              <w:marRight w:val="0"/>
              <w:marTop w:val="0"/>
              <w:marBottom w:val="0"/>
              <w:divBdr>
                <w:top w:val="none" w:sz="0" w:space="0" w:color="auto"/>
                <w:left w:val="none" w:sz="0" w:space="0" w:color="auto"/>
                <w:bottom w:val="none" w:sz="0" w:space="0" w:color="auto"/>
                <w:right w:val="none" w:sz="0" w:space="0" w:color="auto"/>
              </w:divBdr>
            </w:div>
            <w:div w:id="1700814944">
              <w:marLeft w:val="0"/>
              <w:marRight w:val="0"/>
              <w:marTop w:val="0"/>
              <w:marBottom w:val="0"/>
              <w:divBdr>
                <w:top w:val="none" w:sz="0" w:space="0" w:color="auto"/>
                <w:left w:val="none" w:sz="0" w:space="0" w:color="auto"/>
                <w:bottom w:val="none" w:sz="0" w:space="0" w:color="auto"/>
                <w:right w:val="none" w:sz="0" w:space="0" w:color="auto"/>
              </w:divBdr>
            </w:div>
            <w:div w:id="1704986774">
              <w:marLeft w:val="0"/>
              <w:marRight w:val="0"/>
              <w:marTop w:val="0"/>
              <w:marBottom w:val="0"/>
              <w:divBdr>
                <w:top w:val="none" w:sz="0" w:space="0" w:color="auto"/>
                <w:left w:val="none" w:sz="0" w:space="0" w:color="auto"/>
                <w:bottom w:val="none" w:sz="0" w:space="0" w:color="auto"/>
                <w:right w:val="none" w:sz="0" w:space="0" w:color="auto"/>
              </w:divBdr>
            </w:div>
            <w:div w:id="1710451216">
              <w:marLeft w:val="0"/>
              <w:marRight w:val="0"/>
              <w:marTop w:val="0"/>
              <w:marBottom w:val="0"/>
              <w:divBdr>
                <w:top w:val="none" w:sz="0" w:space="0" w:color="auto"/>
                <w:left w:val="none" w:sz="0" w:space="0" w:color="auto"/>
                <w:bottom w:val="none" w:sz="0" w:space="0" w:color="auto"/>
                <w:right w:val="none" w:sz="0" w:space="0" w:color="auto"/>
              </w:divBdr>
            </w:div>
            <w:div w:id="1710495278">
              <w:marLeft w:val="0"/>
              <w:marRight w:val="0"/>
              <w:marTop w:val="0"/>
              <w:marBottom w:val="0"/>
              <w:divBdr>
                <w:top w:val="none" w:sz="0" w:space="0" w:color="auto"/>
                <w:left w:val="none" w:sz="0" w:space="0" w:color="auto"/>
                <w:bottom w:val="none" w:sz="0" w:space="0" w:color="auto"/>
                <w:right w:val="none" w:sz="0" w:space="0" w:color="auto"/>
              </w:divBdr>
            </w:div>
            <w:div w:id="1713845804">
              <w:marLeft w:val="0"/>
              <w:marRight w:val="0"/>
              <w:marTop w:val="0"/>
              <w:marBottom w:val="0"/>
              <w:divBdr>
                <w:top w:val="none" w:sz="0" w:space="0" w:color="auto"/>
                <w:left w:val="none" w:sz="0" w:space="0" w:color="auto"/>
                <w:bottom w:val="none" w:sz="0" w:space="0" w:color="auto"/>
                <w:right w:val="none" w:sz="0" w:space="0" w:color="auto"/>
              </w:divBdr>
            </w:div>
            <w:div w:id="1718701076">
              <w:marLeft w:val="0"/>
              <w:marRight w:val="0"/>
              <w:marTop w:val="0"/>
              <w:marBottom w:val="0"/>
              <w:divBdr>
                <w:top w:val="none" w:sz="0" w:space="0" w:color="auto"/>
                <w:left w:val="none" w:sz="0" w:space="0" w:color="auto"/>
                <w:bottom w:val="none" w:sz="0" w:space="0" w:color="auto"/>
                <w:right w:val="none" w:sz="0" w:space="0" w:color="auto"/>
              </w:divBdr>
            </w:div>
            <w:div w:id="1721050475">
              <w:marLeft w:val="0"/>
              <w:marRight w:val="0"/>
              <w:marTop w:val="0"/>
              <w:marBottom w:val="0"/>
              <w:divBdr>
                <w:top w:val="none" w:sz="0" w:space="0" w:color="auto"/>
                <w:left w:val="none" w:sz="0" w:space="0" w:color="auto"/>
                <w:bottom w:val="none" w:sz="0" w:space="0" w:color="auto"/>
                <w:right w:val="none" w:sz="0" w:space="0" w:color="auto"/>
              </w:divBdr>
            </w:div>
            <w:div w:id="1722749691">
              <w:marLeft w:val="0"/>
              <w:marRight w:val="0"/>
              <w:marTop w:val="0"/>
              <w:marBottom w:val="0"/>
              <w:divBdr>
                <w:top w:val="none" w:sz="0" w:space="0" w:color="auto"/>
                <w:left w:val="none" w:sz="0" w:space="0" w:color="auto"/>
                <w:bottom w:val="none" w:sz="0" w:space="0" w:color="auto"/>
                <w:right w:val="none" w:sz="0" w:space="0" w:color="auto"/>
              </w:divBdr>
            </w:div>
            <w:div w:id="1729379967">
              <w:marLeft w:val="0"/>
              <w:marRight w:val="0"/>
              <w:marTop w:val="0"/>
              <w:marBottom w:val="0"/>
              <w:divBdr>
                <w:top w:val="none" w:sz="0" w:space="0" w:color="auto"/>
                <w:left w:val="none" w:sz="0" w:space="0" w:color="auto"/>
                <w:bottom w:val="none" w:sz="0" w:space="0" w:color="auto"/>
                <w:right w:val="none" w:sz="0" w:space="0" w:color="auto"/>
              </w:divBdr>
            </w:div>
            <w:div w:id="1740788171">
              <w:marLeft w:val="0"/>
              <w:marRight w:val="0"/>
              <w:marTop w:val="0"/>
              <w:marBottom w:val="0"/>
              <w:divBdr>
                <w:top w:val="none" w:sz="0" w:space="0" w:color="auto"/>
                <w:left w:val="none" w:sz="0" w:space="0" w:color="auto"/>
                <w:bottom w:val="none" w:sz="0" w:space="0" w:color="auto"/>
                <w:right w:val="none" w:sz="0" w:space="0" w:color="auto"/>
              </w:divBdr>
            </w:div>
            <w:div w:id="1757902214">
              <w:marLeft w:val="0"/>
              <w:marRight w:val="0"/>
              <w:marTop w:val="0"/>
              <w:marBottom w:val="0"/>
              <w:divBdr>
                <w:top w:val="none" w:sz="0" w:space="0" w:color="auto"/>
                <w:left w:val="none" w:sz="0" w:space="0" w:color="auto"/>
                <w:bottom w:val="none" w:sz="0" w:space="0" w:color="auto"/>
                <w:right w:val="none" w:sz="0" w:space="0" w:color="auto"/>
              </w:divBdr>
            </w:div>
            <w:div w:id="1759012428">
              <w:marLeft w:val="0"/>
              <w:marRight w:val="0"/>
              <w:marTop w:val="0"/>
              <w:marBottom w:val="0"/>
              <w:divBdr>
                <w:top w:val="none" w:sz="0" w:space="0" w:color="auto"/>
                <w:left w:val="none" w:sz="0" w:space="0" w:color="auto"/>
                <w:bottom w:val="none" w:sz="0" w:space="0" w:color="auto"/>
                <w:right w:val="none" w:sz="0" w:space="0" w:color="auto"/>
              </w:divBdr>
            </w:div>
            <w:div w:id="1759130284">
              <w:marLeft w:val="0"/>
              <w:marRight w:val="0"/>
              <w:marTop w:val="0"/>
              <w:marBottom w:val="0"/>
              <w:divBdr>
                <w:top w:val="none" w:sz="0" w:space="0" w:color="auto"/>
                <w:left w:val="none" w:sz="0" w:space="0" w:color="auto"/>
                <w:bottom w:val="none" w:sz="0" w:space="0" w:color="auto"/>
                <w:right w:val="none" w:sz="0" w:space="0" w:color="auto"/>
              </w:divBdr>
            </w:div>
            <w:div w:id="1766807565">
              <w:marLeft w:val="0"/>
              <w:marRight w:val="0"/>
              <w:marTop w:val="0"/>
              <w:marBottom w:val="0"/>
              <w:divBdr>
                <w:top w:val="none" w:sz="0" w:space="0" w:color="auto"/>
                <w:left w:val="none" w:sz="0" w:space="0" w:color="auto"/>
                <w:bottom w:val="none" w:sz="0" w:space="0" w:color="auto"/>
                <w:right w:val="none" w:sz="0" w:space="0" w:color="auto"/>
              </w:divBdr>
            </w:div>
            <w:div w:id="1772126114">
              <w:marLeft w:val="0"/>
              <w:marRight w:val="0"/>
              <w:marTop w:val="0"/>
              <w:marBottom w:val="0"/>
              <w:divBdr>
                <w:top w:val="none" w:sz="0" w:space="0" w:color="auto"/>
                <w:left w:val="none" w:sz="0" w:space="0" w:color="auto"/>
                <w:bottom w:val="none" w:sz="0" w:space="0" w:color="auto"/>
                <w:right w:val="none" w:sz="0" w:space="0" w:color="auto"/>
              </w:divBdr>
            </w:div>
            <w:div w:id="1783499867">
              <w:marLeft w:val="0"/>
              <w:marRight w:val="0"/>
              <w:marTop w:val="0"/>
              <w:marBottom w:val="0"/>
              <w:divBdr>
                <w:top w:val="none" w:sz="0" w:space="0" w:color="auto"/>
                <w:left w:val="none" w:sz="0" w:space="0" w:color="auto"/>
                <w:bottom w:val="none" w:sz="0" w:space="0" w:color="auto"/>
                <w:right w:val="none" w:sz="0" w:space="0" w:color="auto"/>
              </w:divBdr>
            </w:div>
            <w:div w:id="1786852388">
              <w:marLeft w:val="0"/>
              <w:marRight w:val="0"/>
              <w:marTop w:val="0"/>
              <w:marBottom w:val="0"/>
              <w:divBdr>
                <w:top w:val="none" w:sz="0" w:space="0" w:color="auto"/>
                <w:left w:val="none" w:sz="0" w:space="0" w:color="auto"/>
                <w:bottom w:val="none" w:sz="0" w:space="0" w:color="auto"/>
                <w:right w:val="none" w:sz="0" w:space="0" w:color="auto"/>
              </w:divBdr>
            </w:div>
            <w:div w:id="1791431332">
              <w:marLeft w:val="0"/>
              <w:marRight w:val="0"/>
              <w:marTop w:val="0"/>
              <w:marBottom w:val="0"/>
              <w:divBdr>
                <w:top w:val="none" w:sz="0" w:space="0" w:color="auto"/>
                <w:left w:val="none" w:sz="0" w:space="0" w:color="auto"/>
                <w:bottom w:val="none" w:sz="0" w:space="0" w:color="auto"/>
                <w:right w:val="none" w:sz="0" w:space="0" w:color="auto"/>
              </w:divBdr>
            </w:div>
            <w:div w:id="1792555132">
              <w:marLeft w:val="0"/>
              <w:marRight w:val="0"/>
              <w:marTop w:val="0"/>
              <w:marBottom w:val="0"/>
              <w:divBdr>
                <w:top w:val="none" w:sz="0" w:space="0" w:color="auto"/>
                <w:left w:val="none" w:sz="0" w:space="0" w:color="auto"/>
                <w:bottom w:val="none" w:sz="0" w:space="0" w:color="auto"/>
                <w:right w:val="none" w:sz="0" w:space="0" w:color="auto"/>
              </w:divBdr>
            </w:div>
            <w:div w:id="1796824020">
              <w:marLeft w:val="0"/>
              <w:marRight w:val="0"/>
              <w:marTop w:val="0"/>
              <w:marBottom w:val="0"/>
              <w:divBdr>
                <w:top w:val="none" w:sz="0" w:space="0" w:color="auto"/>
                <w:left w:val="none" w:sz="0" w:space="0" w:color="auto"/>
                <w:bottom w:val="none" w:sz="0" w:space="0" w:color="auto"/>
                <w:right w:val="none" w:sz="0" w:space="0" w:color="auto"/>
              </w:divBdr>
            </w:div>
            <w:div w:id="1809735605">
              <w:marLeft w:val="0"/>
              <w:marRight w:val="0"/>
              <w:marTop w:val="0"/>
              <w:marBottom w:val="0"/>
              <w:divBdr>
                <w:top w:val="none" w:sz="0" w:space="0" w:color="auto"/>
                <w:left w:val="none" w:sz="0" w:space="0" w:color="auto"/>
                <w:bottom w:val="none" w:sz="0" w:space="0" w:color="auto"/>
                <w:right w:val="none" w:sz="0" w:space="0" w:color="auto"/>
              </w:divBdr>
            </w:div>
            <w:div w:id="1810708219">
              <w:marLeft w:val="0"/>
              <w:marRight w:val="0"/>
              <w:marTop w:val="0"/>
              <w:marBottom w:val="0"/>
              <w:divBdr>
                <w:top w:val="none" w:sz="0" w:space="0" w:color="auto"/>
                <w:left w:val="none" w:sz="0" w:space="0" w:color="auto"/>
                <w:bottom w:val="none" w:sz="0" w:space="0" w:color="auto"/>
                <w:right w:val="none" w:sz="0" w:space="0" w:color="auto"/>
              </w:divBdr>
            </w:div>
            <w:div w:id="1818570163">
              <w:marLeft w:val="0"/>
              <w:marRight w:val="0"/>
              <w:marTop w:val="0"/>
              <w:marBottom w:val="0"/>
              <w:divBdr>
                <w:top w:val="none" w:sz="0" w:space="0" w:color="auto"/>
                <w:left w:val="none" w:sz="0" w:space="0" w:color="auto"/>
                <w:bottom w:val="none" w:sz="0" w:space="0" w:color="auto"/>
                <w:right w:val="none" w:sz="0" w:space="0" w:color="auto"/>
              </w:divBdr>
            </w:div>
            <w:div w:id="1844319671">
              <w:marLeft w:val="0"/>
              <w:marRight w:val="0"/>
              <w:marTop w:val="0"/>
              <w:marBottom w:val="0"/>
              <w:divBdr>
                <w:top w:val="none" w:sz="0" w:space="0" w:color="auto"/>
                <w:left w:val="none" w:sz="0" w:space="0" w:color="auto"/>
                <w:bottom w:val="none" w:sz="0" w:space="0" w:color="auto"/>
                <w:right w:val="none" w:sz="0" w:space="0" w:color="auto"/>
              </w:divBdr>
            </w:div>
            <w:div w:id="1844514706">
              <w:marLeft w:val="0"/>
              <w:marRight w:val="0"/>
              <w:marTop w:val="0"/>
              <w:marBottom w:val="0"/>
              <w:divBdr>
                <w:top w:val="none" w:sz="0" w:space="0" w:color="auto"/>
                <w:left w:val="none" w:sz="0" w:space="0" w:color="auto"/>
                <w:bottom w:val="none" w:sz="0" w:space="0" w:color="auto"/>
                <w:right w:val="none" w:sz="0" w:space="0" w:color="auto"/>
              </w:divBdr>
            </w:div>
            <w:div w:id="1847087910">
              <w:marLeft w:val="0"/>
              <w:marRight w:val="0"/>
              <w:marTop w:val="0"/>
              <w:marBottom w:val="0"/>
              <w:divBdr>
                <w:top w:val="none" w:sz="0" w:space="0" w:color="auto"/>
                <w:left w:val="none" w:sz="0" w:space="0" w:color="auto"/>
                <w:bottom w:val="none" w:sz="0" w:space="0" w:color="auto"/>
                <w:right w:val="none" w:sz="0" w:space="0" w:color="auto"/>
              </w:divBdr>
            </w:div>
            <w:div w:id="1856309273">
              <w:marLeft w:val="0"/>
              <w:marRight w:val="0"/>
              <w:marTop w:val="0"/>
              <w:marBottom w:val="0"/>
              <w:divBdr>
                <w:top w:val="none" w:sz="0" w:space="0" w:color="auto"/>
                <w:left w:val="none" w:sz="0" w:space="0" w:color="auto"/>
                <w:bottom w:val="none" w:sz="0" w:space="0" w:color="auto"/>
                <w:right w:val="none" w:sz="0" w:space="0" w:color="auto"/>
              </w:divBdr>
            </w:div>
            <w:div w:id="1859926436">
              <w:marLeft w:val="0"/>
              <w:marRight w:val="0"/>
              <w:marTop w:val="0"/>
              <w:marBottom w:val="0"/>
              <w:divBdr>
                <w:top w:val="none" w:sz="0" w:space="0" w:color="auto"/>
                <w:left w:val="none" w:sz="0" w:space="0" w:color="auto"/>
                <w:bottom w:val="none" w:sz="0" w:space="0" w:color="auto"/>
                <w:right w:val="none" w:sz="0" w:space="0" w:color="auto"/>
              </w:divBdr>
            </w:div>
            <w:div w:id="1867326924">
              <w:marLeft w:val="0"/>
              <w:marRight w:val="0"/>
              <w:marTop w:val="0"/>
              <w:marBottom w:val="0"/>
              <w:divBdr>
                <w:top w:val="none" w:sz="0" w:space="0" w:color="auto"/>
                <w:left w:val="none" w:sz="0" w:space="0" w:color="auto"/>
                <w:bottom w:val="none" w:sz="0" w:space="0" w:color="auto"/>
                <w:right w:val="none" w:sz="0" w:space="0" w:color="auto"/>
              </w:divBdr>
            </w:div>
            <w:div w:id="1869293366">
              <w:marLeft w:val="0"/>
              <w:marRight w:val="0"/>
              <w:marTop w:val="0"/>
              <w:marBottom w:val="0"/>
              <w:divBdr>
                <w:top w:val="none" w:sz="0" w:space="0" w:color="auto"/>
                <w:left w:val="none" w:sz="0" w:space="0" w:color="auto"/>
                <w:bottom w:val="none" w:sz="0" w:space="0" w:color="auto"/>
                <w:right w:val="none" w:sz="0" w:space="0" w:color="auto"/>
              </w:divBdr>
            </w:div>
            <w:div w:id="1885409973">
              <w:marLeft w:val="0"/>
              <w:marRight w:val="0"/>
              <w:marTop w:val="0"/>
              <w:marBottom w:val="0"/>
              <w:divBdr>
                <w:top w:val="none" w:sz="0" w:space="0" w:color="auto"/>
                <w:left w:val="none" w:sz="0" w:space="0" w:color="auto"/>
                <w:bottom w:val="none" w:sz="0" w:space="0" w:color="auto"/>
                <w:right w:val="none" w:sz="0" w:space="0" w:color="auto"/>
              </w:divBdr>
            </w:div>
            <w:div w:id="1895502332">
              <w:marLeft w:val="0"/>
              <w:marRight w:val="0"/>
              <w:marTop w:val="0"/>
              <w:marBottom w:val="0"/>
              <w:divBdr>
                <w:top w:val="none" w:sz="0" w:space="0" w:color="auto"/>
                <w:left w:val="none" w:sz="0" w:space="0" w:color="auto"/>
                <w:bottom w:val="none" w:sz="0" w:space="0" w:color="auto"/>
                <w:right w:val="none" w:sz="0" w:space="0" w:color="auto"/>
              </w:divBdr>
            </w:div>
            <w:div w:id="1902135416">
              <w:marLeft w:val="0"/>
              <w:marRight w:val="0"/>
              <w:marTop w:val="0"/>
              <w:marBottom w:val="0"/>
              <w:divBdr>
                <w:top w:val="none" w:sz="0" w:space="0" w:color="auto"/>
                <w:left w:val="none" w:sz="0" w:space="0" w:color="auto"/>
                <w:bottom w:val="none" w:sz="0" w:space="0" w:color="auto"/>
                <w:right w:val="none" w:sz="0" w:space="0" w:color="auto"/>
              </w:divBdr>
            </w:div>
            <w:div w:id="1903520286">
              <w:marLeft w:val="0"/>
              <w:marRight w:val="0"/>
              <w:marTop w:val="0"/>
              <w:marBottom w:val="0"/>
              <w:divBdr>
                <w:top w:val="none" w:sz="0" w:space="0" w:color="auto"/>
                <w:left w:val="none" w:sz="0" w:space="0" w:color="auto"/>
                <w:bottom w:val="none" w:sz="0" w:space="0" w:color="auto"/>
                <w:right w:val="none" w:sz="0" w:space="0" w:color="auto"/>
              </w:divBdr>
            </w:div>
            <w:div w:id="1904558472">
              <w:marLeft w:val="0"/>
              <w:marRight w:val="0"/>
              <w:marTop w:val="0"/>
              <w:marBottom w:val="0"/>
              <w:divBdr>
                <w:top w:val="none" w:sz="0" w:space="0" w:color="auto"/>
                <w:left w:val="none" w:sz="0" w:space="0" w:color="auto"/>
                <w:bottom w:val="none" w:sz="0" w:space="0" w:color="auto"/>
                <w:right w:val="none" w:sz="0" w:space="0" w:color="auto"/>
              </w:divBdr>
            </w:div>
            <w:div w:id="1905335971">
              <w:marLeft w:val="0"/>
              <w:marRight w:val="0"/>
              <w:marTop w:val="0"/>
              <w:marBottom w:val="0"/>
              <w:divBdr>
                <w:top w:val="none" w:sz="0" w:space="0" w:color="auto"/>
                <w:left w:val="none" w:sz="0" w:space="0" w:color="auto"/>
                <w:bottom w:val="none" w:sz="0" w:space="0" w:color="auto"/>
                <w:right w:val="none" w:sz="0" w:space="0" w:color="auto"/>
              </w:divBdr>
            </w:div>
            <w:div w:id="1911110580">
              <w:marLeft w:val="0"/>
              <w:marRight w:val="0"/>
              <w:marTop w:val="0"/>
              <w:marBottom w:val="0"/>
              <w:divBdr>
                <w:top w:val="none" w:sz="0" w:space="0" w:color="auto"/>
                <w:left w:val="none" w:sz="0" w:space="0" w:color="auto"/>
                <w:bottom w:val="none" w:sz="0" w:space="0" w:color="auto"/>
                <w:right w:val="none" w:sz="0" w:space="0" w:color="auto"/>
              </w:divBdr>
            </w:div>
            <w:div w:id="1914391245">
              <w:marLeft w:val="0"/>
              <w:marRight w:val="0"/>
              <w:marTop w:val="0"/>
              <w:marBottom w:val="0"/>
              <w:divBdr>
                <w:top w:val="none" w:sz="0" w:space="0" w:color="auto"/>
                <w:left w:val="none" w:sz="0" w:space="0" w:color="auto"/>
                <w:bottom w:val="none" w:sz="0" w:space="0" w:color="auto"/>
                <w:right w:val="none" w:sz="0" w:space="0" w:color="auto"/>
              </w:divBdr>
            </w:div>
            <w:div w:id="1919292180">
              <w:marLeft w:val="0"/>
              <w:marRight w:val="0"/>
              <w:marTop w:val="0"/>
              <w:marBottom w:val="0"/>
              <w:divBdr>
                <w:top w:val="none" w:sz="0" w:space="0" w:color="auto"/>
                <w:left w:val="none" w:sz="0" w:space="0" w:color="auto"/>
                <w:bottom w:val="none" w:sz="0" w:space="0" w:color="auto"/>
                <w:right w:val="none" w:sz="0" w:space="0" w:color="auto"/>
              </w:divBdr>
            </w:div>
            <w:div w:id="1921330207">
              <w:marLeft w:val="0"/>
              <w:marRight w:val="0"/>
              <w:marTop w:val="0"/>
              <w:marBottom w:val="0"/>
              <w:divBdr>
                <w:top w:val="none" w:sz="0" w:space="0" w:color="auto"/>
                <w:left w:val="none" w:sz="0" w:space="0" w:color="auto"/>
                <w:bottom w:val="none" w:sz="0" w:space="0" w:color="auto"/>
                <w:right w:val="none" w:sz="0" w:space="0" w:color="auto"/>
              </w:divBdr>
            </w:div>
            <w:div w:id="1926569002">
              <w:marLeft w:val="0"/>
              <w:marRight w:val="0"/>
              <w:marTop w:val="0"/>
              <w:marBottom w:val="0"/>
              <w:divBdr>
                <w:top w:val="none" w:sz="0" w:space="0" w:color="auto"/>
                <w:left w:val="none" w:sz="0" w:space="0" w:color="auto"/>
                <w:bottom w:val="none" w:sz="0" w:space="0" w:color="auto"/>
                <w:right w:val="none" w:sz="0" w:space="0" w:color="auto"/>
              </w:divBdr>
            </w:div>
            <w:div w:id="1932664828">
              <w:marLeft w:val="0"/>
              <w:marRight w:val="0"/>
              <w:marTop w:val="0"/>
              <w:marBottom w:val="0"/>
              <w:divBdr>
                <w:top w:val="none" w:sz="0" w:space="0" w:color="auto"/>
                <w:left w:val="none" w:sz="0" w:space="0" w:color="auto"/>
                <w:bottom w:val="none" w:sz="0" w:space="0" w:color="auto"/>
                <w:right w:val="none" w:sz="0" w:space="0" w:color="auto"/>
              </w:divBdr>
            </w:div>
            <w:div w:id="1934313048">
              <w:marLeft w:val="0"/>
              <w:marRight w:val="0"/>
              <w:marTop w:val="0"/>
              <w:marBottom w:val="0"/>
              <w:divBdr>
                <w:top w:val="none" w:sz="0" w:space="0" w:color="auto"/>
                <w:left w:val="none" w:sz="0" w:space="0" w:color="auto"/>
                <w:bottom w:val="none" w:sz="0" w:space="0" w:color="auto"/>
                <w:right w:val="none" w:sz="0" w:space="0" w:color="auto"/>
              </w:divBdr>
            </w:div>
            <w:div w:id="1940680197">
              <w:marLeft w:val="0"/>
              <w:marRight w:val="0"/>
              <w:marTop w:val="0"/>
              <w:marBottom w:val="0"/>
              <w:divBdr>
                <w:top w:val="none" w:sz="0" w:space="0" w:color="auto"/>
                <w:left w:val="none" w:sz="0" w:space="0" w:color="auto"/>
                <w:bottom w:val="none" w:sz="0" w:space="0" w:color="auto"/>
                <w:right w:val="none" w:sz="0" w:space="0" w:color="auto"/>
              </w:divBdr>
            </w:div>
            <w:div w:id="1961721517">
              <w:marLeft w:val="0"/>
              <w:marRight w:val="0"/>
              <w:marTop w:val="0"/>
              <w:marBottom w:val="0"/>
              <w:divBdr>
                <w:top w:val="none" w:sz="0" w:space="0" w:color="auto"/>
                <w:left w:val="none" w:sz="0" w:space="0" w:color="auto"/>
                <w:bottom w:val="none" w:sz="0" w:space="0" w:color="auto"/>
                <w:right w:val="none" w:sz="0" w:space="0" w:color="auto"/>
              </w:divBdr>
            </w:div>
            <w:div w:id="1963265981">
              <w:marLeft w:val="0"/>
              <w:marRight w:val="0"/>
              <w:marTop w:val="0"/>
              <w:marBottom w:val="0"/>
              <w:divBdr>
                <w:top w:val="none" w:sz="0" w:space="0" w:color="auto"/>
                <w:left w:val="none" w:sz="0" w:space="0" w:color="auto"/>
                <w:bottom w:val="none" w:sz="0" w:space="0" w:color="auto"/>
                <w:right w:val="none" w:sz="0" w:space="0" w:color="auto"/>
              </w:divBdr>
            </w:div>
            <w:div w:id="1972977779">
              <w:marLeft w:val="0"/>
              <w:marRight w:val="0"/>
              <w:marTop w:val="0"/>
              <w:marBottom w:val="0"/>
              <w:divBdr>
                <w:top w:val="none" w:sz="0" w:space="0" w:color="auto"/>
                <w:left w:val="none" w:sz="0" w:space="0" w:color="auto"/>
                <w:bottom w:val="none" w:sz="0" w:space="0" w:color="auto"/>
                <w:right w:val="none" w:sz="0" w:space="0" w:color="auto"/>
              </w:divBdr>
            </w:div>
            <w:div w:id="1973558568">
              <w:marLeft w:val="0"/>
              <w:marRight w:val="0"/>
              <w:marTop w:val="0"/>
              <w:marBottom w:val="0"/>
              <w:divBdr>
                <w:top w:val="none" w:sz="0" w:space="0" w:color="auto"/>
                <w:left w:val="none" w:sz="0" w:space="0" w:color="auto"/>
                <w:bottom w:val="none" w:sz="0" w:space="0" w:color="auto"/>
                <w:right w:val="none" w:sz="0" w:space="0" w:color="auto"/>
              </w:divBdr>
            </w:div>
            <w:div w:id="1993560056">
              <w:marLeft w:val="0"/>
              <w:marRight w:val="0"/>
              <w:marTop w:val="0"/>
              <w:marBottom w:val="0"/>
              <w:divBdr>
                <w:top w:val="none" w:sz="0" w:space="0" w:color="auto"/>
                <w:left w:val="none" w:sz="0" w:space="0" w:color="auto"/>
                <w:bottom w:val="none" w:sz="0" w:space="0" w:color="auto"/>
                <w:right w:val="none" w:sz="0" w:space="0" w:color="auto"/>
              </w:divBdr>
            </w:div>
            <w:div w:id="1995835976">
              <w:marLeft w:val="0"/>
              <w:marRight w:val="0"/>
              <w:marTop w:val="0"/>
              <w:marBottom w:val="0"/>
              <w:divBdr>
                <w:top w:val="none" w:sz="0" w:space="0" w:color="auto"/>
                <w:left w:val="none" w:sz="0" w:space="0" w:color="auto"/>
                <w:bottom w:val="none" w:sz="0" w:space="0" w:color="auto"/>
                <w:right w:val="none" w:sz="0" w:space="0" w:color="auto"/>
              </w:divBdr>
            </w:div>
            <w:div w:id="1996757081">
              <w:marLeft w:val="0"/>
              <w:marRight w:val="0"/>
              <w:marTop w:val="0"/>
              <w:marBottom w:val="0"/>
              <w:divBdr>
                <w:top w:val="none" w:sz="0" w:space="0" w:color="auto"/>
                <w:left w:val="none" w:sz="0" w:space="0" w:color="auto"/>
                <w:bottom w:val="none" w:sz="0" w:space="0" w:color="auto"/>
                <w:right w:val="none" w:sz="0" w:space="0" w:color="auto"/>
              </w:divBdr>
            </w:div>
            <w:div w:id="1999455766">
              <w:marLeft w:val="0"/>
              <w:marRight w:val="0"/>
              <w:marTop w:val="0"/>
              <w:marBottom w:val="0"/>
              <w:divBdr>
                <w:top w:val="none" w:sz="0" w:space="0" w:color="auto"/>
                <w:left w:val="none" w:sz="0" w:space="0" w:color="auto"/>
                <w:bottom w:val="none" w:sz="0" w:space="0" w:color="auto"/>
                <w:right w:val="none" w:sz="0" w:space="0" w:color="auto"/>
              </w:divBdr>
            </w:div>
            <w:div w:id="2001155755">
              <w:marLeft w:val="0"/>
              <w:marRight w:val="0"/>
              <w:marTop w:val="0"/>
              <w:marBottom w:val="0"/>
              <w:divBdr>
                <w:top w:val="none" w:sz="0" w:space="0" w:color="auto"/>
                <w:left w:val="none" w:sz="0" w:space="0" w:color="auto"/>
                <w:bottom w:val="none" w:sz="0" w:space="0" w:color="auto"/>
                <w:right w:val="none" w:sz="0" w:space="0" w:color="auto"/>
              </w:divBdr>
            </w:div>
            <w:div w:id="2002923325">
              <w:marLeft w:val="0"/>
              <w:marRight w:val="0"/>
              <w:marTop w:val="0"/>
              <w:marBottom w:val="0"/>
              <w:divBdr>
                <w:top w:val="none" w:sz="0" w:space="0" w:color="auto"/>
                <w:left w:val="none" w:sz="0" w:space="0" w:color="auto"/>
                <w:bottom w:val="none" w:sz="0" w:space="0" w:color="auto"/>
                <w:right w:val="none" w:sz="0" w:space="0" w:color="auto"/>
              </w:divBdr>
            </w:div>
            <w:div w:id="2006394766">
              <w:marLeft w:val="0"/>
              <w:marRight w:val="0"/>
              <w:marTop w:val="0"/>
              <w:marBottom w:val="0"/>
              <w:divBdr>
                <w:top w:val="none" w:sz="0" w:space="0" w:color="auto"/>
                <w:left w:val="none" w:sz="0" w:space="0" w:color="auto"/>
                <w:bottom w:val="none" w:sz="0" w:space="0" w:color="auto"/>
                <w:right w:val="none" w:sz="0" w:space="0" w:color="auto"/>
              </w:divBdr>
            </w:div>
            <w:div w:id="2006935268">
              <w:marLeft w:val="0"/>
              <w:marRight w:val="0"/>
              <w:marTop w:val="0"/>
              <w:marBottom w:val="0"/>
              <w:divBdr>
                <w:top w:val="none" w:sz="0" w:space="0" w:color="auto"/>
                <w:left w:val="none" w:sz="0" w:space="0" w:color="auto"/>
                <w:bottom w:val="none" w:sz="0" w:space="0" w:color="auto"/>
                <w:right w:val="none" w:sz="0" w:space="0" w:color="auto"/>
              </w:divBdr>
            </w:div>
            <w:div w:id="2017877218">
              <w:marLeft w:val="0"/>
              <w:marRight w:val="0"/>
              <w:marTop w:val="0"/>
              <w:marBottom w:val="0"/>
              <w:divBdr>
                <w:top w:val="none" w:sz="0" w:space="0" w:color="auto"/>
                <w:left w:val="none" w:sz="0" w:space="0" w:color="auto"/>
                <w:bottom w:val="none" w:sz="0" w:space="0" w:color="auto"/>
                <w:right w:val="none" w:sz="0" w:space="0" w:color="auto"/>
              </w:divBdr>
            </w:div>
            <w:div w:id="2032100304">
              <w:marLeft w:val="0"/>
              <w:marRight w:val="0"/>
              <w:marTop w:val="0"/>
              <w:marBottom w:val="0"/>
              <w:divBdr>
                <w:top w:val="none" w:sz="0" w:space="0" w:color="auto"/>
                <w:left w:val="none" w:sz="0" w:space="0" w:color="auto"/>
                <w:bottom w:val="none" w:sz="0" w:space="0" w:color="auto"/>
                <w:right w:val="none" w:sz="0" w:space="0" w:color="auto"/>
              </w:divBdr>
            </w:div>
            <w:div w:id="2040276923">
              <w:marLeft w:val="0"/>
              <w:marRight w:val="0"/>
              <w:marTop w:val="0"/>
              <w:marBottom w:val="0"/>
              <w:divBdr>
                <w:top w:val="none" w:sz="0" w:space="0" w:color="auto"/>
                <w:left w:val="none" w:sz="0" w:space="0" w:color="auto"/>
                <w:bottom w:val="none" w:sz="0" w:space="0" w:color="auto"/>
                <w:right w:val="none" w:sz="0" w:space="0" w:color="auto"/>
              </w:divBdr>
            </w:div>
            <w:div w:id="2040814360">
              <w:marLeft w:val="0"/>
              <w:marRight w:val="0"/>
              <w:marTop w:val="0"/>
              <w:marBottom w:val="0"/>
              <w:divBdr>
                <w:top w:val="none" w:sz="0" w:space="0" w:color="auto"/>
                <w:left w:val="none" w:sz="0" w:space="0" w:color="auto"/>
                <w:bottom w:val="none" w:sz="0" w:space="0" w:color="auto"/>
                <w:right w:val="none" w:sz="0" w:space="0" w:color="auto"/>
              </w:divBdr>
            </w:div>
            <w:div w:id="2048404599">
              <w:marLeft w:val="0"/>
              <w:marRight w:val="0"/>
              <w:marTop w:val="0"/>
              <w:marBottom w:val="0"/>
              <w:divBdr>
                <w:top w:val="none" w:sz="0" w:space="0" w:color="auto"/>
                <w:left w:val="none" w:sz="0" w:space="0" w:color="auto"/>
                <w:bottom w:val="none" w:sz="0" w:space="0" w:color="auto"/>
                <w:right w:val="none" w:sz="0" w:space="0" w:color="auto"/>
              </w:divBdr>
            </w:div>
            <w:div w:id="2063016102">
              <w:marLeft w:val="0"/>
              <w:marRight w:val="0"/>
              <w:marTop w:val="0"/>
              <w:marBottom w:val="0"/>
              <w:divBdr>
                <w:top w:val="none" w:sz="0" w:space="0" w:color="auto"/>
                <w:left w:val="none" w:sz="0" w:space="0" w:color="auto"/>
                <w:bottom w:val="none" w:sz="0" w:space="0" w:color="auto"/>
                <w:right w:val="none" w:sz="0" w:space="0" w:color="auto"/>
              </w:divBdr>
            </w:div>
            <w:div w:id="2070952333">
              <w:marLeft w:val="0"/>
              <w:marRight w:val="0"/>
              <w:marTop w:val="0"/>
              <w:marBottom w:val="0"/>
              <w:divBdr>
                <w:top w:val="none" w:sz="0" w:space="0" w:color="auto"/>
                <w:left w:val="none" w:sz="0" w:space="0" w:color="auto"/>
                <w:bottom w:val="none" w:sz="0" w:space="0" w:color="auto"/>
                <w:right w:val="none" w:sz="0" w:space="0" w:color="auto"/>
              </w:divBdr>
            </w:div>
            <w:div w:id="2074424989">
              <w:marLeft w:val="0"/>
              <w:marRight w:val="0"/>
              <w:marTop w:val="0"/>
              <w:marBottom w:val="0"/>
              <w:divBdr>
                <w:top w:val="none" w:sz="0" w:space="0" w:color="auto"/>
                <w:left w:val="none" w:sz="0" w:space="0" w:color="auto"/>
                <w:bottom w:val="none" w:sz="0" w:space="0" w:color="auto"/>
                <w:right w:val="none" w:sz="0" w:space="0" w:color="auto"/>
              </w:divBdr>
            </w:div>
            <w:div w:id="2081055162">
              <w:marLeft w:val="0"/>
              <w:marRight w:val="0"/>
              <w:marTop w:val="0"/>
              <w:marBottom w:val="0"/>
              <w:divBdr>
                <w:top w:val="none" w:sz="0" w:space="0" w:color="auto"/>
                <w:left w:val="none" w:sz="0" w:space="0" w:color="auto"/>
                <w:bottom w:val="none" w:sz="0" w:space="0" w:color="auto"/>
                <w:right w:val="none" w:sz="0" w:space="0" w:color="auto"/>
              </w:divBdr>
            </w:div>
            <w:div w:id="2082751313">
              <w:marLeft w:val="0"/>
              <w:marRight w:val="0"/>
              <w:marTop w:val="0"/>
              <w:marBottom w:val="0"/>
              <w:divBdr>
                <w:top w:val="none" w:sz="0" w:space="0" w:color="auto"/>
                <w:left w:val="none" w:sz="0" w:space="0" w:color="auto"/>
                <w:bottom w:val="none" w:sz="0" w:space="0" w:color="auto"/>
                <w:right w:val="none" w:sz="0" w:space="0" w:color="auto"/>
              </w:divBdr>
            </w:div>
            <w:div w:id="2084372540">
              <w:marLeft w:val="0"/>
              <w:marRight w:val="0"/>
              <w:marTop w:val="0"/>
              <w:marBottom w:val="0"/>
              <w:divBdr>
                <w:top w:val="none" w:sz="0" w:space="0" w:color="auto"/>
                <w:left w:val="none" w:sz="0" w:space="0" w:color="auto"/>
                <w:bottom w:val="none" w:sz="0" w:space="0" w:color="auto"/>
                <w:right w:val="none" w:sz="0" w:space="0" w:color="auto"/>
              </w:divBdr>
            </w:div>
            <w:div w:id="2086341808">
              <w:marLeft w:val="0"/>
              <w:marRight w:val="0"/>
              <w:marTop w:val="0"/>
              <w:marBottom w:val="0"/>
              <w:divBdr>
                <w:top w:val="none" w:sz="0" w:space="0" w:color="auto"/>
                <w:left w:val="none" w:sz="0" w:space="0" w:color="auto"/>
                <w:bottom w:val="none" w:sz="0" w:space="0" w:color="auto"/>
                <w:right w:val="none" w:sz="0" w:space="0" w:color="auto"/>
              </w:divBdr>
            </w:div>
            <w:div w:id="2086877806">
              <w:marLeft w:val="0"/>
              <w:marRight w:val="0"/>
              <w:marTop w:val="0"/>
              <w:marBottom w:val="0"/>
              <w:divBdr>
                <w:top w:val="none" w:sz="0" w:space="0" w:color="auto"/>
                <w:left w:val="none" w:sz="0" w:space="0" w:color="auto"/>
                <w:bottom w:val="none" w:sz="0" w:space="0" w:color="auto"/>
                <w:right w:val="none" w:sz="0" w:space="0" w:color="auto"/>
              </w:divBdr>
            </w:div>
            <w:div w:id="2089761445">
              <w:marLeft w:val="0"/>
              <w:marRight w:val="0"/>
              <w:marTop w:val="0"/>
              <w:marBottom w:val="0"/>
              <w:divBdr>
                <w:top w:val="none" w:sz="0" w:space="0" w:color="auto"/>
                <w:left w:val="none" w:sz="0" w:space="0" w:color="auto"/>
                <w:bottom w:val="none" w:sz="0" w:space="0" w:color="auto"/>
                <w:right w:val="none" w:sz="0" w:space="0" w:color="auto"/>
              </w:divBdr>
            </w:div>
            <w:div w:id="2089812957">
              <w:marLeft w:val="0"/>
              <w:marRight w:val="0"/>
              <w:marTop w:val="0"/>
              <w:marBottom w:val="0"/>
              <w:divBdr>
                <w:top w:val="none" w:sz="0" w:space="0" w:color="auto"/>
                <w:left w:val="none" w:sz="0" w:space="0" w:color="auto"/>
                <w:bottom w:val="none" w:sz="0" w:space="0" w:color="auto"/>
                <w:right w:val="none" w:sz="0" w:space="0" w:color="auto"/>
              </w:divBdr>
            </w:div>
            <w:div w:id="2106000343">
              <w:marLeft w:val="0"/>
              <w:marRight w:val="0"/>
              <w:marTop w:val="0"/>
              <w:marBottom w:val="0"/>
              <w:divBdr>
                <w:top w:val="none" w:sz="0" w:space="0" w:color="auto"/>
                <w:left w:val="none" w:sz="0" w:space="0" w:color="auto"/>
                <w:bottom w:val="none" w:sz="0" w:space="0" w:color="auto"/>
                <w:right w:val="none" w:sz="0" w:space="0" w:color="auto"/>
              </w:divBdr>
            </w:div>
            <w:div w:id="2122872677">
              <w:marLeft w:val="0"/>
              <w:marRight w:val="0"/>
              <w:marTop w:val="0"/>
              <w:marBottom w:val="0"/>
              <w:divBdr>
                <w:top w:val="none" w:sz="0" w:space="0" w:color="auto"/>
                <w:left w:val="none" w:sz="0" w:space="0" w:color="auto"/>
                <w:bottom w:val="none" w:sz="0" w:space="0" w:color="auto"/>
                <w:right w:val="none" w:sz="0" w:space="0" w:color="auto"/>
              </w:divBdr>
            </w:div>
            <w:div w:id="2123768723">
              <w:marLeft w:val="0"/>
              <w:marRight w:val="0"/>
              <w:marTop w:val="0"/>
              <w:marBottom w:val="0"/>
              <w:divBdr>
                <w:top w:val="none" w:sz="0" w:space="0" w:color="auto"/>
                <w:left w:val="none" w:sz="0" w:space="0" w:color="auto"/>
                <w:bottom w:val="none" w:sz="0" w:space="0" w:color="auto"/>
                <w:right w:val="none" w:sz="0" w:space="0" w:color="auto"/>
              </w:divBdr>
            </w:div>
            <w:div w:id="2126075121">
              <w:marLeft w:val="0"/>
              <w:marRight w:val="0"/>
              <w:marTop w:val="0"/>
              <w:marBottom w:val="0"/>
              <w:divBdr>
                <w:top w:val="none" w:sz="0" w:space="0" w:color="auto"/>
                <w:left w:val="none" w:sz="0" w:space="0" w:color="auto"/>
                <w:bottom w:val="none" w:sz="0" w:space="0" w:color="auto"/>
                <w:right w:val="none" w:sz="0" w:space="0" w:color="auto"/>
              </w:divBdr>
            </w:div>
            <w:div w:id="2129465962">
              <w:marLeft w:val="0"/>
              <w:marRight w:val="0"/>
              <w:marTop w:val="0"/>
              <w:marBottom w:val="0"/>
              <w:divBdr>
                <w:top w:val="none" w:sz="0" w:space="0" w:color="auto"/>
                <w:left w:val="none" w:sz="0" w:space="0" w:color="auto"/>
                <w:bottom w:val="none" w:sz="0" w:space="0" w:color="auto"/>
                <w:right w:val="none" w:sz="0" w:space="0" w:color="auto"/>
              </w:divBdr>
            </w:div>
            <w:div w:id="2135977680">
              <w:marLeft w:val="0"/>
              <w:marRight w:val="0"/>
              <w:marTop w:val="0"/>
              <w:marBottom w:val="0"/>
              <w:divBdr>
                <w:top w:val="none" w:sz="0" w:space="0" w:color="auto"/>
                <w:left w:val="none" w:sz="0" w:space="0" w:color="auto"/>
                <w:bottom w:val="none" w:sz="0" w:space="0" w:color="auto"/>
                <w:right w:val="none" w:sz="0" w:space="0" w:color="auto"/>
              </w:divBdr>
            </w:div>
            <w:div w:id="2140999065">
              <w:marLeft w:val="0"/>
              <w:marRight w:val="0"/>
              <w:marTop w:val="0"/>
              <w:marBottom w:val="0"/>
              <w:divBdr>
                <w:top w:val="none" w:sz="0" w:space="0" w:color="auto"/>
                <w:left w:val="none" w:sz="0" w:space="0" w:color="auto"/>
                <w:bottom w:val="none" w:sz="0" w:space="0" w:color="auto"/>
                <w:right w:val="none" w:sz="0" w:space="0" w:color="auto"/>
              </w:divBdr>
            </w:div>
            <w:div w:id="2142459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966773">
      <w:bodyDiv w:val="1"/>
      <w:marLeft w:val="0"/>
      <w:marRight w:val="0"/>
      <w:marTop w:val="0"/>
      <w:marBottom w:val="0"/>
      <w:divBdr>
        <w:top w:val="none" w:sz="0" w:space="0" w:color="auto"/>
        <w:left w:val="none" w:sz="0" w:space="0" w:color="auto"/>
        <w:bottom w:val="none" w:sz="0" w:space="0" w:color="auto"/>
        <w:right w:val="none" w:sz="0" w:space="0" w:color="auto"/>
      </w:divBdr>
      <w:divsChild>
        <w:div w:id="275798154">
          <w:marLeft w:val="0"/>
          <w:marRight w:val="0"/>
          <w:marTop w:val="0"/>
          <w:marBottom w:val="0"/>
          <w:divBdr>
            <w:top w:val="none" w:sz="0" w:space="0" w:color="auto"/>
            <w:left w:val="none" w:sz="0" w:space="0" w:color="auto"/>
            <w:bottom w:val="none" w:sz="0" w:space="0" w:color="auto"/>
            <w:right w:val="none" w:sz="0" w:space="0" w:color="auto"/>
          </w:divBdr>
          <w:divsChild>
            <w:div w:id="366301954">
              <w:marLeft w:val="0"/>
              <w:marRight w:val="0"/>
              <w:marTop w:val="0"/>
              <w:marBottom w:val="0"/>
              <w:divBdr>
                <w:top w:val="none" w:sz="0" w:space="0" w:color="auto"/>
                <w:left w:val="none" w:sz="0" w:space="0" w:color="auto"/>
                <w:bottom w:val="none" w:sz="0" w:space="0" w:color="auto"/>
                <w:right w:val="none" w:sz="0" w:space="0" w:color="auto"/>
              </w:divBdr>
            </w:div>
            <w:div w:id="432213095">
              <w:marLeft w:val="0"/>
              <w:marRight w:val="0"/>
              <w:marTop w:val="0"/>
              <w:marBottom w:val="0"/>
              <w:divBdr>
                <w:top w:val="none" w:sz="0" w:space="0" w:color="auto"/>
                <w:left w:val="none" w:sz="0" w:space="0" w:color="auto"/>
                <w:bottom w:val="none" w:sz="0" w:space="0" w:color="auto"/>
                <w:right w:val="none" w:sz="0" w:space="0" w:color="auto"/>
              </w:divBdr>
            </w:div>
            <w:div w:id="1166238466">
              <w:marLeft w:val="0"/>
              <w:marRight w:val="0"/>
              <w:marTop w:val="0"/>
              <w:marBottom w:val="0"/>
              <w:divBdr>
                <w:top w:val="none" w:sz="0" w:space="0" w:color="auto"/>
                <w:left w:val="none" w:sz="0" w:space="0" w:color="auto"/>
                <w:bottom w:val="none" w:sz="0" w:space="0" w:color="auto"/>
                <w:right w:val="none" w:sz="0" w:space="0" w:color="auto"/>
              </w:divBdr>
            </w:div>
            <w:div w:id="1390181747">
              <w:marLeft w:val="0"/>
              <w:marRight w:val="0"/>
              <w:marTop w:val="0"/>
              <w:marBottom w:val="0"/>
              <w:divBdr>
                <w:top w:val="none" w:sz="0" w:space="0" w:color="auto"/>
                <w:left w:val="none" w:sz="0" w:space="0" w:color="auto"/>
                <w:bottom w:val="none" w:sz="0" w:space="0" w:color="auto"/>
                <w:right w:val="none" w:sz="0" w:space="0" w:color="auto"/>
              </w:divBdr>
            </w:div>
            <w:div w:id="1962415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562076">
      <w:bodyDiv w:val="1"/>
      <w:marLeft w:val="0"/>
      <w:marRight w:val="0"/>
      <w:marTop w:val="0"/>
      <w:marBottom w:val="0"/>
      <w:divBdr>
        <w:top w:val="none" w:sz="0" w:space="0" w:color="auto"/>
        <w:left w:val="none" w:sz="0" w:space="0" w:color="auto"/>
        <w:bottom w:val="none" w:sz="0" w:space="0" w:color="auto"/>
        <w:right w:val="none" w:sz="0" w:space="0" w:color="auto"/>
      </w:divBdr>
      <w:divsChild>
        <w:div w:id="1118187145">
          <w:marLeft w:val="0"/>
          <w:marRight w:val="0"/>
          <w:marTop w:val="0"/>
          <w:marBottom w:val="0"/>
          <w:divBdr>
            <w:top w:val="none" w:sz="0" w:space="0" w:color="auto"/>
            <w:left w:val="none" w:sz="0" w:space="0" w:color="auto"/>
            <w:bottom w:val="none" w:sz="0" w:space="0" w:color="auto"/>
            <w:right w:val="none" w:sz="0" w:space="0" w:color="auto"/>
          </w:divBdr>
          <w:divsChild>
            <w:div w:id="615410368">
              <w:marLeft w:val="0"/>
              <w:marRight w:val="0"/>
              <w:marTop w:val="0"/>
              <w:marBottom w:val="0"/>
              <w:divBdr>
                <w:top w:val="none" w:sz="0" w:space="0" w:color="auto"/>
                <w:left w:val="none" w:sz="0" w:space="0" w:color="auto"/>
                <w:bottom w:val="none" w:sz="0" w:space="0" w:color="auto"/>
                <w:right w:val="none" w:sz="0" w:space="0" w:color="auto"/>
              </w:divBdr>
            </w:div>
            <w:div w:id="1568612934">
              <w:marLeft w:val="0"/>
              <w:marRight w:val="0"/>
              <w:marTop w:val="0"/>
              <w:marBottom w:val="0"/>
              <w:divBdr>
                <w:top w:val="none" w:sz="0" w:space="0" w:color="auto"/>
                <w:left w:val="none" w:sz="0" w:space="0" w:color="auto"/>
                <w:bottom w:val="none" w:sz="0" w:space="0" w:color="auto"/>
                <w:right w:val="none" w:sz="0" w:space="0" w:color="auto"/>
              </w:divBdr>
            </w:div>
            <w:div w:id="1627663174">
              <w:marLeft w:val="0"/>
              <w:marRight w:val="0"/>
              <w:marTop w:val="0"/>
              <w:marBottom w:val="0"/>
              <w:divBdr>
                <w:top w:val="none" w:sz="0" w:space="0" w:color="auto"/>
                <w:left w:val="none" w:sz="0" w:space="0" w:color="auto"/>
                <w:bottom w:val="none" w:sz="0" w:space="0" w:color="auto"/>
                <w:right w:val="none" w:sz="0" w:space="0" w:color="auto"/>
              </w:divBdr>
            </w:div>
            <w:div w:id="2053263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086967">
      <w:bodyDiv w:val="1"/>
      <w:marLeft w:val="0"/>
      <w:marRight w:val="0"/>
      <w:marTop w:val="0"/>
      <w:marBottom w:val="0"/>
      <w:divBdr>
        <w:top w:val="none" w:sz="0" w:space="0" w:color="auto"/>
        <w:left w:val="none" w:sz="0" w:space="0" w:color="auto"/>
        <w:bottom w:val="none" w:sz="0" w:space="0" w:color="auto"/>
        <w:right w:val="none" w:sz="0" w:space="0" w:color="auto"/>
      </w:divBdr>
      <w:divsChild>
        <w:div w:id="1701392293">
          <w:marLeft w:val="0"/>
          <w:marRight w:val="0"/>
          <w:marTop w:val="0"/>
          <w:marBottom w:val="0"/>
          <w:divBdr>
            <w:top w:val="none" w:sz="0" w:space="0" w:color="auto"/>
            <w:left w:val="none" w:sz="0" w:space="0" w:color="auto"/>
            <w:bottom w:val="none" w:sz="0" w:space="0" w:color="auto"/>
            <w:right w:val="none" w:sz="0" w:space="0" w:color="auto"/>
          </w:divBdr>
          <w:divsChild>
            <w:div w:id="406610693">
              <w:marLeft w:val="0"/>
              <w:marRight w:val="0"/>
              <w:marTop w:val="0"/>
              <w:marBottom w:val="0"/>
              <w:divBdr>
                <w:top w:val="none" w:sz="0" w:space="0" w:color="auto"/>
                <w:left w:val="none" w:sz="0" w:space="0" w:color="auto"/>
                <w:bottom w:val="none" w:sz="0" w:space="0" w:color="auto"/>
                <w:right w:val="none" w:sz="0" w:space="0" w:color="auto"/>
              </w:divBdr>
            </w:div>
            <w:div w:id="584536340">
              <w:marLeft w:val="0"/>
              <w:marRight w:val="0"/>
              <w:marTop w:val="0"/>
              <w:marBottom w:val="0"/>
              <w:divBdr>
                <w:top w:val="none" w:sz="0" w:space="0" w:color="auto"/>
                <w:left w:val="none" w:sz="0" w:space="0" w:color="auto"/>
                <w:bottom w:val="none" w:sz="0" w:space="0" w:color="auto"/>
                <w:right w:val="none" w:sz="0" w:space="0" w:color="auto"/>
              </w:divBdr>
            </w:div>
            <w:div w:id="704796674">
              <w:marLeft w:val="0"/>
              <w:marRight w:val="0"/>
              <w:marTop w:val="0"/>
              <w:marBottom w:val="0"/>
              <w:divBdr>
                <w:top w:val="none" w:sz="0" w:space="0" w:color="auto"/>
                <w:left w:val="none" w:sz="0" w:space="0" w:color="auto"/>
                <w:bottom w:val="none" w:sz="0" w:space="0" w:color="auto"/>
                <w:right w:val="none" w:sz="0" w:space="0" w:color="auto"/>
              </w:divBdr>
            </w:div>
            <w:div w:id="757867162">
              <w:marLeft w:val="0"/>
              <w:marRight w:val="0"/>
              <w:marTop w:val="0"/>
              <w:marBottom w:val="0"/>
              <w:divBdr>
                <w:top w:val="none" w:sz="0" w:space="0" w:color="auto"/>
                <w:left w:val="none" w:sz="0" w:space="0" w:color="auto"/>
                <w:bottom w:val="none" w:sz="0" w:space="0" w:color="auto"/>
                <w:right w:val="none" w:sz="0" w:space="0" w:color="auto"/>
              </w:divBdr>
            </w:div>
            <w:div w:id="760759117">
              <w:marLeft w:val="0"/>
              <w:marRight w:val="0"/>
              <w:marTop w:val="0"/>
              <w:marBottom w:val="0"/>
              <w:divBdr>
                <w:top w:val="none" w:sz="0" w:space="0" w:color="auto"/>
                <w:left w:val="none" w:sz="0" w:space="0" w:color="auto"/>
                <w:bottom w:val="none" w:sz="0" w:space="0" w:color="auto"/>
                <w:right w:val="none" w:sz="0" w:space="0" w:color="auto"/>
              </w:divBdr>
            </w:div>
            <w:div w:id="1399598207">
              <w:marLeft w:val="0"/>
              <w:marRight w:val="0"/>
              <w:marTop w:val="0"/>
              <w:marBottom w:val="0"/>
              <w:divBdr>
                <w:top w:val="none" w:sz="0" w:space="0" w:color="auto"/>
                <w:left w:val="none" w:sz="0" w:space="0" w:color="auto"/>
                <w:bottom w:val="none" w:sz="0" w:space="0" w:color="auto"/>
                <w:right w:val="none" w:sz="0" w:space="0" w:color="auto"/>
              </w:divBdr>
            </w:div>
            <w:div w:id="1742554426">
              <w:marLeft w:val="0"/>
              <w:marRight w:val="0"/>
              <w:marTop w:val="0"/>
              <w:marBottom w:val="0"/>
              <w:divBdr>
                <w:top w:val="none" w:sz="0" w:space="0" w:color="auto"/>
                <w:left w:val="none" w:sz="0" w:space="0" w:color="auto"/>
                <w:bottom w:val="none" w:sz="0" w:space="0" w:color="auto"/>
                <w:right w:val="none" w:sz="0" w:space="0" w:color="auto"/>
              </w:divBdr>
            </w:div>
            <w:div w:id="1848247848">
              <w:marLeft w:val="0"/>
              <w:marRight w:val="0"/>
              <w:marTop w:val="0"/>
              <w:marBottom w:val="0"/>
              <w:divBdr>
                <w:top w:val="none" w:sz="0" w:space="0" w:color="auto"/>
                <w:left w:val="none" w:sz="0" w:space="0" w:color="auto"/>
                <w:bottom w:val="none" w:sz="0" w:space="0" w:color="auto"/>
                <w:right w:val="none" w:sz="0" w:space="0" w:color="auto"/>
              </w:divBdr>
            </w:div>
            <w:div w:id="1864051334">
              <w:marLeft w:val="0"/>
              <w:marRight w:val="0"/>
              <w:marTop w:val="0"/>
              <w:marBottom w:val="0"/>
              <w:divBdr>
                <w:top w:val="none" w:sz="0" w:space="0" w:color="auto"/>
                <w:left w:val="none" w:sz="0" w:space="0" w:color="auto"/>
                <w:bottom w:val="none" w:sz="0" w:space="0" w:color="auto"/>
                <w:right w:val="none" w:sz="0" w:space="0" w:color="auto"/>
              </w:divBdr>
            </w:div>
            <w:div w:id="2010016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646821">
      <w:bodyDiv w:val="1"/>
      <w:marLeft w:val="0"/>
      <w:marRight w:val="0"/>
      <w:marTop w:val="0"/>
      <w:marBottom w:val="0"/>
      <w:divBdr>
        <w:top w:val="none" w:sz="0" w:space="0" w:color="auto"/>
        <w:left w:val="none" w:sz="0" w:space="0" w:color="auto"/>
        <w:bottom w:val="none" w:sz="0" w:space="0" w:color="auto"/>
        <w:right w:val="none" w:sz="0" w:space="0" w:color="auto"/>
      </w:divBdr>
      <w:divsChild>
        <w:div w:id="495190949">
          <w:marLeft w:val="0"/>
          <w:marRight w:val="0"/>
          <w:marTop w:val="0"/>
          <w:marBottom w:val="0"/>
          <w:divBdr>
            <w:top w:val="none" w:sz="0" w:space="0" w:color="auto"/>
            <w:left w:val="none" w:sz="0" w:space="0" w:color="auto"/>
            <w:bottom w:val="none" w:sz="0" w:space="0" w:color="auto"/>
            <w:right w:val="none" w:sz="0" w:space="0" w:color="auto"/>
          </w:divBdr>
          <w:divsChild>
            <w:div w:id="23868628">
              <w:marLeft w:val="0"/>
              <w:marRight w:val="0"/>
              <w:marTop w:val="0"/>
              <w:marBottom w:val="0"/>
              <w:divBdr>
                <w:top w:val="none" w:sz="0" w:space="0" w:color="auto"/>
                <w:left w:val="none" w:sz="0" w:space="0" w:color="auto"/>
                <w:bottom w:val="none" w:sz="0" w:space="0" w:color="auto"/>
                <w:right w:val="none" w:sz="0" w:space="0" w:color="auto"/>
              </w:divBdr>
            </w:div>
            <w:div w:id="24209380">
              <w:marLeft w:val="0"/>
              <w:marRight w:val="0"/>
              <w:marTop w:val="0"/>
              <w:marBottom w:val="0"/>
              <w:divBdr>
                <w:top w:val="none" w:sz="0" w:space="0" w:color="auto"/>
                <w:left w:val="none" w:sz="0" w:space="0" w:color="auto"/>
                <w:bottom w:val="none" w:sz="0" w:space="0" w:color="auto"/>
                <w:right w:val="none" w:sz="0" w:space="0" w:color="auto"/>
              </w:divBdr>
            </w:div>
            <w:div w:id="35661052">
              <w:marLeft w:val="0"/>
              <w:marRight w:val="0"/>
              <w:marTop w:val="0"/>
              <w:marBottom w:val="0"/>
              <w:divBdr>
                <w:top w:val="none" w:sz="0" w:space="0" w:color="auto"/>
                <w:left w:val="none" w:sz="0" w:space="0" w:color="auto"/>
                <w:bottom w:val="none" w:sz="0" w:space="0" w:color="auto"/>
                <w:right w:val="none" w:sz="0" w:space="0" w:color="auto"/>
              </w:divBdr>
            </w:div>
            <w:div w:id="44913863">
              <w:marLeft w:val="0"/>
              <w:marRight w:val="0"/>
              <w:marTop w:val="0"/>
              <w:marBottom w:val="0"/>
              <w:divBdr>
                <w:top w:val="none" w:sz="0" w:space="0" w:color="auto"/>
                <w:left w:val="none" w:sz="0" w:space="0" w:color="auto"/>
                <w:bottom w:val="none" w:sz="0" w:space="0" w:color="auto"/>
                <w:right w:val="none" w:sz="0" w:space="0" w:color="auto"/>
              </w:divBdr>
            </w:div>
            <w:div w:id="45569268">
              <w:marLeft w:val="0"/>
              <w:marRight w:val="0"/>
              <w:marTop w:val="0"/>
              <w:marBottom w:val="0"/>
              <w:divBdr>
                <w:top w:val="none" w:sz="0" w:space="0" w:color="auto"/>
                <w:left w:val="none" w:sz="0" w:space="0" w:color="auto"/>
                <w:bottom w:val="none" w:sz="0" w:space="0" w:color="auto"/>
                <w:right w:val="none" w:sz="0" w:space="0" w:color="auto"/>
              </w:divBdr>
            </w:div>
            <w:div w:id="46951512">
              <w:marLeft w:val="0"/>
              <w:marRight w:val="0"/>
              <w:marTop w:val="0"/>
              <w:marBottom w:val="0"/>
              <w:divBdr>
                <w:top w:val="none" w:sz="0" w:space="0" w:color="auto"/>
                <w:left w:val="none" w:sz="0" w:space="0" w:color="auto"/>
                <w:bottom w:val="none" w:sz="0" w:space="0" w:color="auto"/>
                <w:right w:val="none" w:sz="0" w:space="0" w:color="auto"/>
              </w:divBdr>
            </w:div>
            <w:div w:id="47382564">
              <w:marLeft w:val="0"/>
              <w:marRight w:val="0"/>
              <w:marTop w:val="0"/>
              <w:marBottom w:val="0"/>
              <w:divBdr>
                <w:top w:val="none" w:sz="0" w:space="0" w:color="auto"/>
                <w:left w:val="none" w:sz="0" w:space="0" w:color="auto"/>
                <w:bottom w:val="none" w:sz="0" w:space="0" w:color="auto"/>
                <w:right w:val="none" w:sz="0" w:space="0" w:color="auto"/>
              </w:divBdr>
            </w:div>
            <w:div w:id="48459686">
              <w:marLeft w:val="0"/>
              <w:marRight w:val="0"/>
              <w:marTop w:val="0"/>
              <w:marBottom w:val="0"/>
              <w:divBdr>
                <w:top w:val="none" w:sz="0" w:space="0" w:color="auto"/>
                <w:left w:val="none" w:sz="0" w:space="0" w:color="auto"/>
                <w:bottom w:val="none" w:sz="0" w:space="0" w:color="auto"/>
                <w:right w:val="none" w:sz="0" w:space="0" w:color="auto"/>
              </w:divBdr>
            </w:div>
            <w:div w:id="51388645">
              <w:marLeft w:val="0"/>
              <w:marRight w:val="0"/>
              <w:marTop w:val="0"/>
              <w:marBottom w:val="0"/>
              <w:divBdr>
                <w:top w:val="none" w:sz="0" w:space="0" w:color="auto"/>
                <w:left w:val="none" w:sz="0" w:space="0" w:color="auto"/>
                <w:bottom w:val="none" w:sz="0" w:space="0" w:color="auto"/>
                <w:right w:val="none" w:sz="0" w:space="0" w:color="auto"/>
              </w:divBdr>
            </w:div>
            <w:div w:id="58870514">
              <w:marLeft w:val="0"/>
              <w:marRight w:val="0"/>
              <w:marTop w:val="0"/>
              <w:marBottom w:val="0"/>
              <w:divBdr>
                <w:top w:val="none" w:sz="0" w:space="0" w:color="auto"/>
                <w:left w:val="none" w:sz="0" w:space="0" w:color="auto"/>
                <w:bottom w:val="none" w:sz="0" w:space="0" w:color="auto"/>
                <w:right w:val="none" w:sz="0" w:space="0" w:color="auto"/>
              </w:divBdr>
            </w:div>
            <w:div w:id="59599894">
              <w:marLeft w:val="0"/>
              <w:marRight w:val="0"/>
              <w:marTop w:val="0"/>
              <w:marBottom w:val="0"/>
              <w:divBdr>
                <w:top w:val="none" w:sz="0" w:space="0" w:color="auto"/>
                <w:left w:val="none" w:sz="0" w:space="0" w:color="auto"/>
                <w:bottom w:val="none" w:sz="0" w:space="0" w:color="auto"/>
                <w:right w:val="none" w:sz="0" w:space="0" w:color="auto"/>
              </w:divBdr>
            </w:div>
            <w:div w:id="63112755">
              <w:marLeft w:val="0"/>
              <w:marRight w:val="0"/>
              <w:marTop w:val="0"/>
              <w:marBottom w:val="0"/>
              <w:divBdr>
                <w:top w:val="none" w:sz="0" w:space="0" w:color="auto"/>
                <w:left w:val="none" w:sz="0" w:space="0" w:color="auto"/>
                <w:bottom w:val="none" w:sz="0" w:space="0" w:color="auto"/>
                <w:right w:val="none" w:sz="0" w:space="0" w:color="auto"/>
              </w:divBdr>
            </w:div>
            <w:div w:id="64836952">
              <w:marLeft w:val="0"/>
              <w:marRight w:val="0"/>
              <w:marTop w:val="0"/>
              <w:marBottom w:val="0"/>
              <w:divBdr>
                <w:top w:val="none" w:sz="0" w:space="0" w:color="auto"/>
                <w:left w:val="none" w:sz="0" w:space="0" w:color="auto"/>
                <w:bottom w:val="none" w:sz="0" w:space="0" w:color="auto"/>
                <w:right w:val="none" w:sz="0" w:space="0" w:color="auto"/>
              </w:divBdr>
            </w:div>
            <w:div w:id="74254705">
              <w:marLeft w:val="0"/>
              <w:marRight w:val="0"/>
              <w:marTop w:val="0"/>
              <w:marBottom w:val="0"/>
              <w:divBdr>
                <w:top w:val="none" w:sz="0" w:space="0" w:color="auto"/>
                <w:left w:val="none" w:sz="0" w:space="0" w:color="auto"/>
                <w:bottom w:val="none" w:sz="0" w:space="0" w:color="auto"/>
                <w:right w:val="none" w:sz="0" w:space="0" w:color="auto"/>
              </w:divBdr>
            </w:div>
            <w:div w:id="80565442">
              <w:marLeft w:val="0"/>
              <w:marRight w:val="0"/>
              <w:marTop w:val="0"/>
              <w:marBottom w:val="0"/>
              <w:divBdr>
                <w:top w:val="none" w:sz="0" w:space="0" w:color="auto"/>
                <w:left w:val="none" w:sz="0" w:space="0" w:color="auto"/>
                <w:bottom w:val="none" w:sz="0" w:space="0" w:color="auto"/>
                <w:right w:val="none" w:sz="0" w:space="0" w:color="auto"/>
              </w:divBdr>
            </w:div>
            <w:div w:id="95104663">
              <w:marLeft w:val="0"/>
              <w:marRight w:val="0"/>
              <w:marTop w:val="0"/>
              <w:marBottom w:val="0"/>
              <w:divBdr>
                <w:top w:val="none" w:sz="0" w:space="0" w:color="auto"/>
                <w:left w:val="none" w:sz="0" w:space="0" w:color="auto"/>
                <w:bottom w:val="none" w:sz="0" w:space="0" w:color="auto"/>
                <w:right w:val="none" w:sz="0" w:space="0" w:color="auto"/>
              </w:divBdr>
            </w:div>
            <w:div w:id="96368274">
              <w:marLeft w:val="0"/>
              <w:marRight w:val="0"/>
              <w:marTop w:val="0"/>
              <w:marBottom w:val="0"/>
              <w:divBdr>
                <w:top w:val="none" w:sz="0" w:space="0" w:color="auto"/>
                <w:left w:val="none" w:sz="0" w:space="0" w:color="auto"/>
                <w:bottom w:val="none" w:sz="0" w:space="0" w:color="auto"/>
                <w:right w:val="none" w:sz="0" w:space="0" w:color="auto"/>
              </w:divBdr>
            </w:div>
            <w:div w:id="104424678">
              <w:marLeft w:val="0"/>
              <w:marRight w:val="0"/>
              <w:marTop w:val="0"/>
              <w:marBottom w:val="0"/>
              <w:divBdr>
                <w:top w:val="none" w:sz="0" w:space="0" w:color="auto"/>
                <w:left w:val="none" w:sz="0" w:space="0" w:color="auto"/>
                <w:bottom w:val="none" w:sz="0" w:space="0" w:color="auto"/>
                <w:right w:val="none" w:sz="0" w:space="0" w:color="auto"/>
              </w:divBdr>
            </w:div>
            <w:div w:id="104615804">
              <w:marLeft w:val="0"/>
              <w:marRight w:val="0"/>
              <w:marTop w:val="0"/>
              <w:marBottom w:val="0"/>
              <w:divBdr>
                <w:top w:val="none" w:sz="0" w:space="0" w:color="auto"/>
                <w:left w:val="none" w:sz="0" w:space="0" w:color="auto"/>
                <w:bottom w:val="none" w:sz="0" w:space="0" w:color="auto"/>
                <w:right w:val="none" w:sz="0" w:space="0" w:color="auto"/>
              </w:divBdr>
            </w:div>
            <w:div w:id="113210252">
              <w:marLeft w:val="0"/>
              <w:marRight w:val="0"/>
              <w:marTop w:val="0"/>
              <w:marBottom w:val="0"/>
              <w:divBdr>
                <w:top w:val="none" w:sz="0" w:space="0" w:color="auto"/>
                <w:left w:val="none" w:sz="0" w:space="0" w:color="auto"/>
                <w:bottom w:val="none" w:sz="0" w:space="0" w:color="auto"/>
                <w:right w:val="none" w:sz="0" w:space="0" w:color="auto"/>
              </w:divBdr>
            </w:div>
            <w:div w:id="115296440">
              <w:marLeft w:val="0"/>
              <w:marRight w:val="0"/>
              <w:marTop w:val="0"/>
              <w:marBottom w:val="0"/>
              <w:divBdr>
                <w:top w:val="none" w:sz="0" w:space="0" w:color="auto"/>
                <w:left w:val="none" w:sz="0" w:space="0" w:color="auto"/>
                <w:bottom w:val="none" w:sz="0" w:space="0" w:color="auto"/>
                <w:right w:val="none" w:sz="0" w:space="0" w:color="auto"/>
              </w:divBdr>
            </w:div>
            <w:div w:id="134304085">
              <w:marLeft w:val="0"/>
              <w:marRight w:val="0"/>
              <w:marTop w:val="0"/>
              <w:marBottom w:val="0"/>
              <w:divBdr>
                <w:top w:val="none" w:sz="0" w:space="0" w:color="auto"/>
                <w:left w:val="none" w:sz="0" w:space="0" w:color="auto"/>
                <w:bottom w:val="none" w:sz="0" w:space="0" w:color="auto"/>
                <w:right w:val="none" w:sz="0" w:space="0" w:color="auto"/>
              </w:divBdr>
            </w:div>
            <w:div w:id="136344814">
              <w:marLeft w:val="0"/>
              <w:marRight w:val="0"/>
              <w:marTop w:val="0"/>
              <w:marBottom w:val="0"/>
              <w:divBdr>
                <w:top w:val="none" w:sz="0" w:space="0" w:color="auto"/>
                <w:left w:val="none" w:sz="0" w:space="0" w:color="auto"/>
                <w:bottom w:val="none" w:sz="0" w:space="0" w:color="auto"/>
                <w:right w:val="none" w:sz="0" w:space="0" w:color="auto"/>
              </w:divBdr>
            </w:div>
            <w:div w:id="140002928">
              <w:marLeft w:val="0"/>
              <w:marRight w:val="0"/>
              <w:marTop w:val="0"/>
              <w:marBottom w:val="0"/>
              <w:divBdr>
                <w:top w:val="none" w:sz="0" w:space="0" w:color="auto"/>
                <w:left w:val="none" w:sz="0" w:space="0" w:color="auto"/>
                <w:bottom w:val="none" w:sz="0" w:space="0" w:color="auto"/>
                <w:right w:val="none" w:sz="0" w:space="0" w:color="auto"/>
              </w:divBdr>
            </w:div>
            <w:div w:id="140579424">
              <w:marLeft w:val="0"/>
              <w:marRight w:val="0"/>
              <w:marTop w:val="0"/>
              <w:marBottom w:val="0"/>
              <w:divBdr>
                <w:top w:val="none" w:sz="0" w:space="0" w:color="auto"/>
                <w:left w:val="none" w:sz="0" w:space="0" w:color="auto"/>
                <w:bottom w:val="none" w:sz="0" w:space="0" w:color="auto"/>
                <w:right w:val="none" w:sz="0" w:space="0" w:color="auto"/>
              </w:divBdr>
            </w:div>
            <w:div w:id="142700843">
              <w:marLeft w:val="0"/>
              <w:marRight w:val="0"/>
              <w:marTop w:val="0"/>
              <w:marBottom w:val="0"/>
              <w:divBdr>
                <w:top w:val="none" w:sz="0" w:space="0" w:color="auto"/>
                <w:left w:val="none" w:sz="0" w:space="0" w:color="auto"/>
                <w:bottom w:val="none" w:sz="0" w:space="0" w:color="auto"/>
                <w:right w:val="none" w:sz="0" w:space="0" w:color="auto"/>
              </w:divBdr>
            </w:div>
            <w:div w:id="146868640">
              <w:marLeft w:val="0"/>
              <w:marRight w:val="0"/>
              <w:marTop w:val="0"/>
              <w:marBottom w:val="0"/>
              <w:divBdr>
                <w:top w:val="none" w:sz="0" w:space="0" w:color="auto"/>
                <w:left w:val="none" w:sz="0" w:space="0" w:color="auto"/>
                <w:bottom w:val="none" w:sz="0" w:space="0" w:color="auto"/>
                <w:right w:val="none" w:sz="0" w:space="0" w:color="auto"/>
              </w:divBdr>
            </w:div>
            <w:div w:id="152990218">
              <w:marLeft w:val="0"/>
              <w:marRight w:val="0"/>
              <w:marTop w:val="0"/>
              <w:marBottom w:val="0"/>
              <w:divBdr>
                <w:top w:val="none" w:sz="0" w:space="0" w:color="auto"/>
                <w:left w:val="none" w:sz="0" w:space="0" w:color="auto"/>
                <w:bottom w:val="none" w:sz="0" w:space="0" w:color="auto"/>
                <w:right w:val="none" w:sz="0" w:space="0" w:color="auto"/>
              </w:divBdr>
            </w:div>
            <w:div w:id="153180428">
              <w:marLeft w:val="0"/>
              <w:marRight w:val="0"/>
              <w:marTop w:val="0"/>
              <w:marBottom w:val="0"/>
              <w:divBdr>
                <w:top w:val="none" w:sz="0" w:space="0" w:color="auto"/>
                <w:left w:val="none" w:sz="0" w:space="0" w:color="auto"/>
                <w:bottom w:val="none" w:sz="0" w:space="0" w:color="auto"/>
                <w:right w:val="none" w:sz="0" w:space="0" w:color="auto"/>
              </w:divBdr>
            </w:div>
            <w:div w:id="153616726">
              <w:marLeft w:val="0"/>
              <w:marRight w:val="0"/>
              <w:marTop w:val="0"/>
              <w:marBottom w:val="0"/>
              <w:divBdr>
                <w:top w:val="none" w:sz="0" w:space="0" w:color="auto"/>
                <w:left w:val="none" w:sz="0" w:space="0" w:color="auto"/>
                <w:bottom w:val="none" w:sz="0" w:space="0" w:color="auto"/>
                <w:right w:val="none" w:sz="0" w:space="0" w:color="auto"/>
              </w:divBdr>
            </w:div>
            <w:div w:id="154423652">
              <w:marLeft w:val="0"/>
              <w:marRight w:val="0"/>
              <w:marTop w:val="0"/>
              <w:marBottom w:val="0"/>
              <w:divBdr>
                <w:top w:val="none" w:sz="0" w:space="0" w:color="auto"/>
                <w:left w:val="none" w:sz="0" w:space="0" w:color="auto"/>
                <w:bottom w:val="none" w:sz="0" w:space="0" w:color="auto"/>
                <w:right w:val="none" w:sz="0" w:space="0" w:color="auto"/>
              </w:divBdr>
            </w:div>
            <w:div w:id="156238052">
              <w:marLeft w:val="0"/>
              <w:marRight w:val="0"/>
              <w:marTop w:val="0"/>
              <w:marBottom w:val="0"/>
              <w:divBdr>
                <w:top w:val="none" w:sz="0" w:space="0" w:color="auto"/>
                <w:left w:val="none" w:sz="0" w:space="0" w:color="auto"/>
                <w:bottom w:val="none" w:sz="0" w:space="0" w:color="auto"/>
                <w:right w:val="none" w:sz="0" w:space="0" w:color="auto"/>
              </w:divBdr>
            </w:div>
            <w:div w:id="158236584">
              <w:marLeft w:val="0"/>
              <w:marRight w:val="0"/>
              <w:marTop w:val="0"/>
              <w:marBottom w:val="0"/>
              <w:divBdr>
                <w:top w:val="none" w:sz="0" w:space="0" w:color="auto"/>
                <w:left w:val="none" w:sz="0" w:space="0" w:color="auto"/>
                <w:bottom w:val="none" w:sz="0" w:space="0" w:color="auto"/>
                <w:right w:val="none" w:sz="0" w:space="0" w:color="auto"/>
              </w:divBdr>
            </w:div>
            <w:div w:id="173883566">
              <w:marLeft w:val="0"/>
              <w:marRight w:val="0"/>
              <w:marTop w:val="0"/>
              <w:marBottom w:val="0"/>
              <w:divBdr>
                <w:top w:val="none" w:sz="0" w:space="0" w:color="auto"/>
                <w:left w:val="none" w:sz="0" w:space="0" w:color="auto"/>
                <w:bottom w:val="none" w:sz="0" w:space="0" w:color="auto"/>
                <w:right w:val="none" w:sz="0" w:space="0" w:color="auto"/>
              </w:divBdr>
            </w:div>
            <w:div w:id="191695140">
              <w:marLeft w:val="0"/>
              <w:marRight w:val="0"/>
              <w:marTop w:val="0"/>
              <w:marBottom w:val="0"/>
              <w:divBdr>
                <w:top w:val="none" w:sz="0" w:space="0" w:color="auto"/>
                <w:left w:val="none" w:sz="0" w:space="0" w:color="auto"/>
                <w:bottom w:val="none" w:sz="0" w:space="0" w:color="auto"/>
                <w:right w:val="none" w:sz="0" w:space="0" w:color="auto"/>
              </w:divBdr>
            </w:div>
            <w:div w:id="195238873">
              <w:marLeft w:val="0"/>
              <w:marRight w:val="0"/>
              <w:marTop w:val="0"/>
              <w:marBottom w:val="0"/>
              <w:divBdr>
                <w:top w:val="none" w:sz="0" w:space="0" w:color="auto"/>
                <w:left w:val="none" w:sz="0" w:space="0" w:color="auto"/>
                <w:bottom w:val="none" w:sz="0" w:space="0" w:color="auto"/>
                <w:right w:val="none" w:sz="0" w:space="0" w:color="auto"/>
              </w:divBdr>
            </w:div>
            <w:div w:id="212691754">
              <w:marLeft w:val="0"/>
              <w:marRight w:val="0"/>
              <w:marTop w:val="0"/>
              <w:marBottom w:val="0"/>
              <w:divBdr>
                <w:top w:val="none" w:sz="0" w:space="0" w:color="auto"/>
                <w:left w:val="none" w:sz="0" w:space="0" w:color="auto"/>
                <w:bottom w:val="none" w:sz="0" w:space="0" w:color="auto"/>
                <w:right w:val="none" w:sz="0" w:space="0" w:color="auto"/>
              </w:divBdr>
            </w:div>
            <w:div w:id="215434600">
              <w:marLeft w:val="0"/>
              <w:marRight w:val="0"/>
              <w:marTop w:val="0"/>
              <w:marBottom w:val="0"/>
              <w:divBdr>
                <w:top w:val="none" w:sz="0" w:space="0" w:color="auto"/>
                <w:left w:val="none" w:sz="0" w:space="0" w:color="auto"/>
                <w:bottom w:val="none" w:sz="0" w:space="0" w:color="auto"/>
                <w:right w:val="none" w:sz="0" w:space="0" w:color="auto"/>
              </w:divBdr>
            </w:div>
            <w:div w:id="220289261">
              <w:marLeft w:val="0"/>
              <w:marRight w:val="0"/>
              <w:marTop w:val="0"/>
              <w:marBottom w:val="0"/>
              <w:divBdr>
                <w:top w:val="none" w:sz="0" w:space="0" w:color="auto"/>
                <w:left w:val="none" w:sz="0" w:space="0" w:color="auto"/>
                <w:bottom w:val="none" w:sz="0" w:space="0" w:color="auto"/>
                <w:right w:val="none" w:sz="0" w:space="0" w:color="auto"/>
              </w:divBdr>
            </w:div>
            <w:div w:id="221259069">
              <w:marLeft w:val="0"/>
              <w:marRight w:val="0"/>
              <w:marTop w:val="0"/>
              <w:marBottom w:val="0"/>
              <w:divBdr>
                <w:top w:val="none" w:sz="0" w:space="0" w:color="auto"/>
                <w:left w:val="none" w:sz="0" w:space="0" w:color="auto"/>
                <w:bottom w:val="none" w:sz="0" w:space="0" w:color="auto"/>
                <w:right w:val="none" w:sz="0" w:space="0" w:color="auto"/>
              </w:divBdr>
            </w:div>
            <w:div w:id="221411845">
              <w:marLeft w:val="0"/>
              <w:marRight w:val="0"/>
              <w:marTop w:val="0"/>
              <w:marBottom w:val="0"/>
              <w:divBdr>
                <w:top w:val="none" w:sz="0" w:space="0" w:color="auto"/>
                <w:left w:val="none" w:sz="0" w:space="0" w:color="auto"/>
                <w:bottom w:val="none" w:sz="0" w:space="0" w:color="auto"/>
                <w:right w:val="none" w:sz="0" w:space="0" w:color="auto"/>
              </w:divBdr>
            </w:div>
            <w:div w:id="224341441">
              <w:marLeft w:val="0"/>
              <w:marRight w:val="0"/>
              <w:marTop w:val="0"/>
              <w:marBottom w:val="0"/>
              <w:divBdr>
                <w:top w:val="none" w:sz="0" w:space="0" w:color="auto"/>
                <w:left w:val="none" w:sz="0" w:space="0" w:color="auto"/>
                <w:bottom w:val="none" w:sz="0" w:space="0" w:color="auto"/>
                <w:right w:val="none" w:sz="0" w:space="0" w:color="auto"/>
              </w:divBdr>
            </w:div>
            <w:div w:id="229123992">
              <w:marLeft w:val="0"/>
              <w:marRight w:val="0"/>
              <w:marTop w:val="0"/>
              <w:marBottom w:val="0"/>
              <w:divBdr>
                <w:top w:val="none" w:sz="0" w:space="0" w:color="auto"/>
                <w:left w:val="none" w:sz="0" w:space="0" w:color="auto"/>
                <w:bottom w:val="none" w:sz="0" w:space="0" w:color="auto"/>
                <w:right w:val="none" w:sz="0" w:space="0" w:color="auto"/>
              </w:divBdr>
            </w:div>
            <w:div w:id="236944222">
              <w:marLeft w:val="0"/>
              <w:marRight w:val="0"/>
              <w:marTop w:val="0"/>
              <w:marBottom w:val="0"/>
              <w:divBdr>
                <w:top w:val="none" w:sz="0" w:space="0" w:color="auto"/>
                <w:left w:val="none" w:sz="0" w:space="0" w:color="auto"/>
                <w:bottom w:val="none" w:sz="0" w:space="0" w:color="auto"/>
                <w:right w:val="none" w:sz="0" w:space="0" w:color="auto"/>
              </w:divBdr>
            </w:div>
            <w:div w:id="236944245">
              <w:marLeft w:val="0"/>
              <w:marRight w:val="0"/>
              <w:marTop w:val="0"/>
              <w:marBottom w:val="0"/>
              <w:divBdr>
                <w:top w:val="none" w:sz="0" w:space="0" w:color="auto"/>
                <w:left w:val="none" w:sz="0" w:space="0" w:color="auto"/>
                <w:bottom w:val="none" w:sz="0" w:space="0" w:color="auto"/>
                <w:right w:val="none" w:sz="0" w:space="0" w:color="auto"/>
              </w:divBdr>
            </w:div>
            <w:div w:id="247426544">
              <w:marLeft w:val="0"/>
              <w:marRight w:val="0"/>
              <w:marTop w:val="0"/>
              <w:marBottom w:val="0"/>
              <w:divBdr>
                <w:top w:val="none" w:sz="0" w:space="0" w:color="auto"/>
                <w:left w:val="none" w:sz="0" w:space="0" w:color="auto"/>
                <w:bottom w:val="none" w:sz="0" w:space="0" w:color="auto"/>
                <w:right w:val="none" w:sz="0" w:space="0" w:color="auto"/>
              </w:divBdr>
            </w:div>
            <w:div w:id="258418102">
              <w:marLeft w:val="0"/>
              <w:marRight w:val="0"/>
              <w:marTop w:val="0"/>
              <w:marBottom w:val="0"/>
              <w:divBdr>
                <w:top w:val="none" w:sz="0" w:space="0" w:color="auto"/>
                <w:left w:val="none" w:sz="0" w:space="0" w:color="auto"/>
                <w:bottom w:val="none" w:sz="0" w:space="0" w:color="auto"/>
                <w:right w:val="none" w:sz="0" w:space="0" w:color="auto"/>
              </w:divBdr>
            </w:div>
            <w:div w:id="265618012">
              <w:marLeft w:val="0"/>
              <w:marRight w:val="0"/>
              <w:marTop w:val="0"/>
              <w:marBottom w:val="0"/>
              <w:divBdr>
                <w:top w:val="none" w:sz="0" w:space="0" w:color="auto"/>
                <w:left w:val="none" w:sz="0" w:space="0" w:color="auto"/>
                <w:bottom w:val="none" w:sz="0" w:space="0" w:color="auto"/>
                <w:right w:val="none" w:sz="0" w:space="0" w:color="auto"/>
              </w:divBdr>
            </w:div>
            <w:div w:id="269823516">
              <w:marLeft w:val="0"/>
              <w:marRight w:val="0"/>
              <w:marTop w:val="0"/>
              <w:marBottom w:val="0"/>
              <w:divBdr>
                <w:top w:val="none" w:sz="0" w:space="0" w:color="auto"/>
                <w:left w:val="none" w:sz="0" w:space="0" w:color="auto"/>
                <w:bottom w:val="none" w:sz="0" w:space="0" w:color="auto"/>
                <w:right w:val="none" w:sz="0" w:space="0" w:color="auto"/>
              </w:divBdr>
            </w:div>
            <w:div w:id="271254280">
              <w:marLeft w:val="0"/>
              <w:marRight w:val="0"/>
              <w:marTop w:val="0"/>
              <w:marBottom w:val="0"/>
              <w:divBdr>
                <w:top w:val="none" w:sz="0" w:space="0" w:color="auto"/>
                <w:left w:val="none" w:sz="0" w:space="0" w:color="auto"/>
                <w:bottom w:val="none" w:sz="0" w:space="0" w:color="auto"/>
                <w:right w:val="none" w:sz="0" w:space="0" w:color="auto"/>
              </w:divBdr>
            </w:div>
            <w:div w:id="275914655">
              <w:marLeft w:val="0"/>
              <w:marRight w:val="0"/>
              <w:marTop w:val="0"/>
              <w:marBottom w:val="0"/>
              <w:divBdr>
                <w:top w:val="none" w:sz="0" w:space="0" w:color="auto"/>
                <w:left w:val="none" w:sz="0" w:space="0" w:color="auto"/>
                <w:bottom w:val="none" w:sz="0" w:space="0" w:color="auto"/>
                <w:right w:val="none" w:sz="0" w:space="0" w:color="auto"/>
              </w:divBdr>
            </w:div>
            <w:div w:id="286544196">
              <w:marLeft w:val="0"/>
              <w:marRight w:val="0"/>
              <w:marTop w:val="0"/>
              <w:marBottom w:val="0"/>
              <w:divBdr>
                <w:top w:val="none" w:sz="0" w:space="0" w:color="auto"/>
                <w:left w:val="none" w:sz="0" w:space="0" w:color="auto"/>
                <w:bottom w:val="none" w:sz="0" w:space="0" w:color="auto"/>
                <w:right w:val="none" w:sz="0" w:space="0" w:color="auto"/>
              </w:divBdr>
            </w:div>
            <w:div w:id="288247164">
              <w:marLeft w:val="0"/>
              <w:marRight w:val="0"/>
              <w:marTop w:val="0"/>
              <w:marBottom w:val="0"/>
              <w:divBdr>
                <w:top w:val="none" w:sz="0" w:space="0" w:color="auto"/>
                <w:left w:val="none" w:sz="0" w:space="0" w:color="auto"/>
                <w:bottom w:val="none" w:sz="0" w:space="0" w:color="auto"/>
                <w:right w:val="none" w:sz="0" w:space="0" w:color="auto"/>
              </w:divBdr>
            </w:div>
            <w:div w:id="291374017">
              <w:marLeft w:val="0"/>
              <w:marRight w:val="0"/>
              <w:marTop w:val="0"/>
              <w:marBottom w:val="0"/>
              <w:divBdr>
                <w:top w:val="none" w:sz="0" w:space="0" w:color="auto"/>
                <w:left w:val="none" w:sz="0" w:space="0" w:color="auto"/>
                <w:bottom w:val="none" w:sz="0" w:space="0" w:color="auto"/>
                <w:right w:val="none" w:sz="0" w:space="0" w:color="auto"/>
              </w:divBdr>
            </w:div>
            <w:div w:id="296225099">
              <w:marLeft w:val="0"/>
              <w:marRight w:val="0"/>
              <w:marTop w:val="0"/>
              <w:marBottom w:val="0"/>
              <w:divBdr>
                <w:top w:val="none" w:sz="0" w:space="0" w:color="auto"/>
                <w:left w:val="none" w:sz="0" w:space="0" w:color="auto"/>
                <w:bottom w:val="none" w:sz="0" w:space="0" w:color="auto"/>
                <w:right w:val="none" w:sz="0" w:space="0" w:color="auto"/>
              </w:divBdr>
            </w:div>
            <w:div w:id="296301421">
              <w:marLeft w:val="0"/>
              <w:marRight w:val="0"/>
              <w:marTop w:val="0"/>
              <w:marBottom w:val="0"/>
              <w:divBdr>
                <w:top w:val="none" w:sz="0" w:space="0" w:color="auto"/>
                <w:left w:val="none" w:sz="0" w:space="0" w:color="auto"/>
                <w:bottom w:val="none" w:sz="0" w:space="0" w:color="auto"/>
                <w:right w:val="none" w:sz="0" w:space="0" w:color="auto"/>
              </w:divBdr>
            </w:div>
            <w:div w:id="297076060">
              <w:marLeft w:val="0"/>
              <w:marRight w:val="0"/>
              <w:marTop w:val="0"/>
              <w:marBottom w:val="0"/>
              <w:divBdr>
                <w:top w:val="none" w:sz="0" w:space="0" w:color="auto"/>
                <w:left w:val="none" w:sz="0" w:space="0" w:color="auto"/>
                <w:bottom w:val="none" w:sz="0" w:space="0" w:color="auto"/>
                <w:right w:val="none" w:sz="0" w:space="0" w:color="auto"/>
              </w:divBdr>
            </w:div>
            <w:div w:id="297152446">
              <w:marLeft w:val="0"/>
              <w:marRight w:val="0"/>
              <w:marTop w:val="0"/>
              <w:marBottom w:val="0"/>
              <w:divBdr>
                <w:top w:val="none" w:sz="0" w:space="0" w:color="auto"/>
                <w:left w:val="none" w:sz="0" w:space="0" w:color="auto"/>
                <w:bottom w:val="none" w:sz="0" w:space="0" w:color="auto"/>
                <w:right w:val="none" w:sz="0" w:space="0" w:color="auto"/>
              </w:divBdr>
            </w:div>
            <w:div w:id="301888946">
              <w:marLeft w:val="0"/>
              <w:marRight w:val="0"/>
              <w:marTop w:val="0"/>
              <w:marBottom w:val="0"/>
              <w:divBdr>
                <w:top w:val="none" w:sz="0" w:space="0" w:color="auto"/>
                <w:left w:val="none" w:sz="0" w:space="0" w:color="auto"/>
                <w:bottom w:val="none" w:sz="0" w:space="0" w:color="auto"/>
                <w:right w:val="none" w:sz="0" w:space="0" w:color="auto"/>
              </w:divBdr>
            </w:div>
            <w:div w:id="306516447">
              <w:marLeft w:val="0"/>
              <w:marRight w:val="0"/>
              <w:marTop w:val="0"/>
              <w:marBottom w:val="0"/>
              <w:divBdr>
                <w:top w:val="none" w:sz="0" w:space="0" w:color="auto"/>
                <w:left w:val="none" w:sz="0" w:space="0" w:color="auto"/>
                <w:bottom w:val="none" w:sz="0" w:space="0" w:color="auto"/>
                <w:right w:val="none" w:sz="0" w:space="0" w:color="auto"/>
              </w:divBdr>
            </w:div>
            <w:div w:id="311327859">
              <w:marLeft w:val="0"/>
              <w:marRight w:val="0"/>
              <w:marTop w:val="0"/>
              <w:marBottom w:val="0"/>
              <w:divBdr>
                <w:top w:val="none" w:sz="0" w:space="0" w:color="auto"/>
                <w:left w:val="none" w:sz="0" w:space="0" w:color="auto"/>
                <w:bottom w:val="none" w:sz="0" w:space="0" w:color="auto"/>
                <w:right w:val="none" w:sz="0" w:space="0" w:color="auto"/>
              </w:divBdr>
            </w:div>
            <w:div w:id="315883716">
              <w:marLeft w:val="0"/>
              <w:marRight w:val="0"/>
              <w:marTop w:val="0"/>
              <w:marBottom w:val="0"/>
              <w:divBdr>
                <w:top w:val="none" w:sz="0" w:space="0" w:color="auto"/>
                <w:left w:val="none" w:sz="0" w:space="0" w:color="auto"/>
                <w:bottom w:val="none" w:sz="0" w:space="0" w:color="auto"/>
                <w:right w:val="none" w:sz="0" w:space="0" w:color="auto"/>
              </w:divBdr>
            </w:div>
            <w:div w:id="326175178">
              <w:marLeft w:val="0"/>
              <w:marRight w:val="0"/>
              <w:marTop w:val="0"/>
              <w:marBottom w:val="0"/>
              <w:divBdr>
                <w:top w:val="none" w:sz="0" w:space="0" w:color="auto"/>
                <w:left w:val="none" w:sz="0" w:space="0" w:color="auto"/>
                <w:bottom w:val="none" w:sz="0" w:space="0" w:color="auto"/>
                <w:right w:val="none" w:sz="0" w:space="0" w:color="auto"/>
              </w:divBdr>
            </w:div>
            <w:div w:id="340666547">
              <w:marLeft w:val="0"/>
              <w:marRight w:val="0"/>
              <w:marTop w:val="0"/>
              <w:marBottom w:val="0"/>
              <w:divBdr>
                <w:top w:val="none" w:sz="0" w:space="0" w:color="auto"/>
                <w:left w:val="none" w:sz="0" w:space="0" w:color="auto"/>
                <w:bottom w:val="none" w:sz="0" w:space="0" w:color="auto"/>
                <w:right w:val="none" w:sz="0" w:space="0" w:color="auto"/>
              </w:divBdr>
            </w:div>
            <w:div w:id="344524973">
              <w:marLeft w:val="0"/>
              <w:marRight w:val="0"/>
              <w:marTop w:val="0"/>
              <w:marBottom w:val="0"/>
              <w:divBdr>
                <w:top w:val="none" w:sz="0" w:space="0" w:color="auto"/>
                <w:left w:val="none" w:sz="0" w:space="0" w:color="auto"/>
                <w:bottom w:val="none" w:sz="0" w:space="0" w:color="auto"/>
                <w:right w:val="none" w:sz="0" w:space="0" w:color="auto"/>
              </w:divBdr>
            </w:div>
            <w:div w:id="355469403">
              <w:marLeft w:val="0"/>
              <w:marRight w:val="0"/>
              <w:marTop w:val="0"/>
              <w:marBottom w:val="0"/>
              <w:divBdr>
                <w:top w:val="none" w:sz="0" w:space="0" w:color="auto"/>
                <w:left w:val="none" w:sz="0" w:space="0" w:color="auto"/>
                <w:bottom w:val="none" w:sz="0" w:space="0" w:color="auto"/>
                <w:right w:val="none" w:sz="0" w:space="0" w:color="auto"/>
              </w:divBdr>
            </w:div>
            <w:div w:id="355889059">
              <w:marLeft w:val="0"/>
              <w:marRight w:val="0"/>
              <w:marTop w:val="0"/>
              <w:marBottom w:val="0"/>
              <w:divBdr>
                <w:top w:val="none" w:sz="0" w:space="0" w:color="auto"/>
                <w:left w:val="none" w:sz="0" w:space="0" w:color="auto"/>
                <w:bottom w:val="none" w:sz="0" w:space="0" w:color="auto"/>
                <w:right w:val="none" w:sz="0" w:space="0" w:color="auto"/>
              </w:divBdr>
            </w:div>
            <w:div w:id="356975616">
              <w:marLeft w:val="0"/>
              <w:marRight w:val="0"/>
              <w:marTop w:val="0"/>
              <w:marBottom w:val="0"/>
              <w:divBdr>
                <w:top w:val="none" w:sz="0" w:space="0" w:color="auto"/>
                <w:left w:val="none" w:sz="0" w:space="0" w:color="auto"/>
                <w:bottom w:val="none" w:sz="0" w:space="0" w:color="auto"/>
                <w:right w:val="none" w:sz="0" w:space="0" w:color="auto"/>
              </w:divBdr>
            </w:div>
            <w:div w:id="364183750">
              <w:marLeft w:val="0"/>
              <w:marRight w:val="0"/>
              <w:marTop w:val="0"/>
              <w:marBottom w:val="0"/>
              <w:divBdr>
                <w:top w:val="none" w:sz="0" w:space="0" w:color="auto"/>
                <w:left w:val="none" w:sz="0" w:space="0" w:color="auto"/>
                <w:bottom w:val="none" w:sz="0" w:space="0" w:color="auto"/>
                <w:right w:val="none" w:sz="0" w:space="0" w:color="auto"/>
              </w:divBdr>
            </w:div>
            <w:div w:id="372653390">
              <w:marLeft w:val="0"/>
              <w:marRight w:val="0"/>
              <w:marTop w:val="0"/>
              <w:marBottom w:val="0"/>
              <w:divBdr>
                <w:top w:val="none" w:sz="0" w:space="0" w:color="auto"/>
                <w:left w:val="none" w:sz="0" w:space="0" w:color="auto"/>
                <w:bottom w:val="none" w:sz="0" w:space="0" w:color="auto"/>
                <w:right w:val="none" w:sz="0" w:space="0" w:color="auto"/>
              </w:divBdr>
            </w:div>
            <w:div w:id="374307700">
              <w:marLeft w:val="0"/>
              <w:marRight w:val="0"/>
              <w:marTop w:val="0"/>
              <w:marBottom w:val="0"/>
              <w:divBdr>
                <w:top w:val="none" w:sz="0" w:space="0" w:color="auto"/>
                <w:left w:val="none" w:sz="0" w:space="0" w:color="auto"/>
                <w:bottom w:val="none" w:sz="0" w:space="0" w:color="auto"/>
                <w:right w:val="none" w:sz="0" w:space="0" w:color="auto"/>
              </w:divBdr>
            </w:div>
            <w:div w:id="378632023">
              <w:marLeft w:val="0"/>
              <w:marRight w:val="0"/>
              <w:marTop w:val="0"/>
              <w:marBottom w:val="0"/>
              <w:divBdr>
                <w:top w:val="none" w:sz="0" w:space="0" w:color="auto"/>
                <w:left w:val="none" w:sz="0" w:space="0" w:color="auto"/>
                <w:bottom w:val="none" w:sz="0" w:space="0" w:color="auto"/>
                <w:right w:val="none" w:sz="0" w:space="0" w:color="auto"/>
              </w:divBdr>
            </w:div>
            <w:div w:id="379091708">
              <w:marLeft w:val="0"/>
              <w:marRight w:val="0"/>
              <w:marTop w:val="0"/>
              <w:marBottom w:val="0"/>
              <w:divBdr>
                <w:top w:val="none" w:sz="0" w:space="0" w:color="auto"/>
                <w:left w:val="none" w:sz="0" w:space="0" w:color="auto"/>
                <w:bottom w:val="none" w:sz="0" w:space="0" w:color="auto"/>
                <w:right w:val="none" w:sz="0" w:space="0" w:color="auto"/>
              </w:divBdr>
            </w:div>
            <w:div w:id="386298220">
              <w:marLeft w:val="0"/>
              <w:marRight w:val="0"/>
              <w:marTop w:val="0"/>
              <w:marBottom w:val="0"/>
              <w:divBdr>
                <w:top w:val="none" w:sz="0" w:space="0" w:color="auto"/>
                <w:left w:val="none" w:sz="0" w:space="0" w:color="auto"/>
                <w:bottom w:val="none" w:sz="0" w:space="0" w:color="auto"/>
                <w:right w:val="none" w:sz="0" w:space="0" w:color="auto"/>
              </w:divBdr>
            </w:div>
            <w:div w:id="390272753">
              <w:marLeft w:val="0"/>
              <w:marRight w:val="0"/>
              <w:marTop w:val="0"/>
              <w:marBottom w:val="0"/>
              <w:divBdr>
                <w:top w:val="none" w:sz="0" w:space="0" w:color="auto"/>
                <w:left w:val="none" w:sz="0" w:space="0" w:color="auto"/>
                <w:bottom w:val="none" w:sz="0" w:space="0" w:color="auto"/>
                <w:right w:val="none" w:sz="0" w:space="0" w:color="auto"/>
              </w:divBdr>
            </w:div>
            <w:div w:id="391931031">
              <w:marLeft w:val="0"/>
              <w:marRight w:val="0"/>
              <w:marTop w:val="0"/>
              <w:marBottom w:val="0"/>
              <w:divBdr>
                <w:top w:val="none" w:sz="0" w:space="0" w:color="auto"/>
                <w:left w:val="none" w:sz="0" w:space="0" w:color="auto"/>
                <w:bottom w:val="none" w:sz="0" w:space="0" w:color="auto"/>
                <w:right w:val="none" w:sz="0" w:space="0" w:color="auto"/>
              </w:divBdr>
            </w:div>
            <w:div w:id="395397483">
              <w:marLeft w:val="0"/>
              <w:marRight w:val="0"/>
              <w:marTop w:val="0"/>
              <w:marBottom w:val="0"/>
              <w:divBdr>
                <w:top w:val="none" w:sz="0" w:space="0" w:color="auto"/>
                <w:left w:val="none" w:sz="0" w:space="0" w:color="auto"/>
                <w:bottom w:val="none" w:sz="0" w:space="0" w:color="auto"/>
                <w:right w:val="none" w:sz="0" w:space="0" w:color="auto"/>
              </w:divBdr>
            </w:div>
            <w:div w:id="406002477">
              <w:marLeft w:val="0"/>
              <w:marRight w:val="0"/>
              <w:marTop w:val="0"/>
              <w:marBottom w:val="0"/>
              <w:divBdr>
                <w:top w:val="none" w:sz="0" w:space="0" w:color="auto"/>
                <w:left w:val="none" w:sz="0" w:space="0" w:color="auto"/>
                <w:bottom w:val="none" w:sz="0" w:space="0" w:color="auto"/>
                <w:right w:val="none" w:sz="0" w:space="0" w:color="auto"/>
              </w:divBdr>
            </w:div>
            <w:div w:id="416950826">
              <w:marLeft w:val="0"/>
              <w:marRight w:val="0"/>
              <w:marTop w:val="0"/>
              <w:marBottom w:val="0"/>
              <w:divBdr>
                <w:top w:val="none" w:sz="0" w:space="0" w:color="auto"/>
                <w:left w:val="none" w:sz="0" w:space="0" w:color="auto"/>
                <w:bottom w:val="none" w:sz="0" w:space="0" w:color="auto"/>
                <w:right w:val="none" w:sz="0" w:space="0" w:color="auto"/>
              </w:divBdr>
            </w:div>
            <w:div w:id="417216444">
              <w:marLeft w:val="0"/>
              <w:marRight w:val="0"/>
              <w:marTop w:val="0"/>
              <w:marBottom w:val="0"/>
              <w:divBdr>
                <w:top w:val="none" w:sz="0" w:space="0" w:color="auto"/>
                <w:left w:val="none" w:sz="0" w:space="0" w:color="auto"/>
                <w:bottom w:val="none" w:sz="0" w:space="0" w:color="auto"/>
                <w:right w:val="none" w:sz="0" w:space="0" w:color="auto"/>
              </w:divBdr>
            </w:div>
            <w:div w:id="417799471">
              <w:marLeft w:val="0"/>
              <w:marRight w:val="0"/>
              <w:marTop w:val="0"/>
              <w:marBottom w:val="0"/>
              <w:divBdr>
                <w:top w:val="none" w:sz="0" w:space="0" w:color="auto"/>
                <w:left w:val="none" w:sz="0" w:space="0" w:color="auto"/>
                <w:bottom w:val="none" w:sz="0" w:space="0" w:color="auto"/>
                <w:right w:val="none" w:sz="0" w:space="0" w:color="auto"/>
              </w:divBdr>
            </w:div>
            <w:div w:id="420760280">
              <w:marLeft w:val="0"/>
              <w:marRight w:val="0"/>
              <w:marTop w:val="0"/>
              <w:marBottom w:val="0"/>
              <w:divBdr>
                <w:top w:val="none" w:sz="0" w:space="0" w:color="auto"/>
                <w:left w:val="none" w:sz="0" w:space="0" w:color="auto"/>
                <w:bottom w:val="none" w:sz="0" w:space="0" w:color="auto"/>
                <w:right w:val="none" w:sz="0" w:space="0" w:color="auto"/>
              </w:divBdr>
            </w:div>
            <w:div w:id="425464237">
              <w:marLeft w:val="0"/>
              <w:marRight w:val="0"/>
              <w:marTop w:val="0"/>
              <w:marBottom w:val="0"/>
              <w:divBdr>
                <w:top w:val="none" w:sz="0" w:space="0" w:color="auto"/>
                <w:left w:val="none" w:sz="0" w:space="0" w:color="auto"/>
                <w:bottom w:val="none" w:sz="0" w:space="0" w:color="auto"/>
                <w:right w:val="none" w:sz="0" w:space="0" w:color="auto"/>
              </w:divBdr>
            </w:div>
            <w:div w:id="429548576">
              <w:marLeft w:val="0"/>
              <w:marRight w:val="0"/>
              <w:marTop w:val="0"/>
              <w:marBottom w:val="0"/>
              <w:divBdr>
                <w:top w:val="none" w:sz="0" w:space="0" w:color="auto"/>
                <w:left w:val="none" w:sz="0" w:space="0" w:color="auto"/>
                <w:bottom w:val="none" w:sz="0" w:space="0" w:color="auto"/>
                <w:right w:val="none" w:sz="0" w:space="0" w:color="auto"/>
              </w:divBdr>
            </w:div>
            <w:div w:id="436605136">
              <w:marLeft w:val="0"/>
              <w:marRight w:val="0"/>
              <w:marTop w:val="0"/>
              <w:marBottom w:val="0"/>
              <w:divBdr>
                <w:top w:val="none" w:sz="0" w:space="0" w:color="auto"/>
                <w:left w:val="none" w:sz="0" w:space="0" w:color="auto"/>
                <w:bottom w:val="none" w:sz="0" w:space="0" w:color="auto"/>
                <w:right w:val="none" w:sz="0" w:space="0" w:color="auto"/>
              </w:divBdr>
            </w:div>
            <w:div w:id="437868405">
              <w:marLeft w:val="0"/>
              <w:marRight w:val="0"/>
              <w:marTop w:val="0"/>
              <w:marBottom w:val="0"/>
              <w:divBdr>
                <w:top w:val="none" w:sz="0" w:space="0" w:color="auto"/>
                <w:left w:val="none" w:sz="0" w:space="0" w:color="auto"/>
                <w:bottom w:val="none" w:sz="0" w:space="0" w:color="auto"/>
                <w:right w:val="none" w:sz="0" w:space="0" w:color="auto"/>
              </w:divBdr>
            </w:div>
            <w:div w:id="438912768">
              <w:marLeft w:val="0"/>
              <w:marRight w:val="0"/>
              <w:marTop w:val="0"/>
              <w:marBottom w:val="0"/>
              <w:divBdr>
                <w:top w:val="none" w:sz="0" w:space="0" w:color="auto"/>
                <w:left w:val="none" w:sz="0" w:space="0" w:color="auto"/>
                <w:bottom w:val="none" w:sz="0" w:space="0" w:color="auto"/>
                <w:right w:val="none" w:sz="0" w:space="0" w:color="auto"/>
              </w:divBdr>
            </w:div>
            <w:div w:id="439110305">
              <w:marLeft w:val="0"/>
              <w:marRight w:val="0"/>
              <w:marTop w:val="0"/>
              <w:marBottom w:val="0"/>
              <w:divBdr>
                <w:top w:val="none" w:sz="0" w:space="0" w:color="auto"/>
                <w:left w:val="none" w:sz="0" w:space="0" w:color="auto"/>
                <w:bottom w:val="none" w:sz="0" w:space="0" w:color="auto"/>
                <w:right w:val="none" w:sz="0" w:space="0" w:color="auto"/>
              </w:divBdr>
            </w:div>
            <w:div w:id="442771919">
              <w:marLeft w:val="0"/>
              <w:marRight w:val="0"/>
              <w:marTop w:val="0"/>
              <w:marBottom w:val="0"/>
              <w:divBdr>
                <w:top w:val="none" w:sz="0" w:space="0" w:color="auto"/>
                <w:left w:val="none" w:sz="0" w:space="0" w:color="auto"/>
                <w:bottom w:val="none" w:sz="0" w:space="0" w:color="auto"/>
                <w:right w:val="none" w:sz="0" w:space="0" w:color="auto"/>
              </w:divBdr>
            </w:div>
            <w:div w:id="449318799">
              <w:marLeft w:val="0"/>
              <w:marRight w:val="0"/>
              <w:marTop w:val="0"/>
              <w:marBottom w:val="0"/>
              <w:divBdr>
                <w:top w:val="none" w:sz="0" w:space="0" w:color="auto"/>
                <w:left w:val="none" w:sz="0" w:space="0" w:color="auto"/>
                <w:bottom w:val="none" w:sz="0" w:space="0" w:color="auto"/>
                <w:right w:val="none" w:sz="0" w:space="0" w:color="auto"/>
              </w:divBdr>
            </w:div>
            <w:div w:id="450706904">
              <w:marLeft w:val="0"/>
              <w:marRight w:val="0"/>
              <w:marTop w:val="0"/>
              <w:marBottom w:val="0"/>
              <w:divBdr>
                <w:top w:val="none" w:sz="0" w:space="0" w:color="auto"/>
                <w:left w:val="none" w:sz="0" w:space="0" w:color="auto"/>
                <w:bottom w:val="none" w:sz="0" w:space="0" w:color="auto"/>
                <w:right w:val="none" w:sz="0" w:space="0" w:color="auto"/>
              </w:divBdr>
            </w:div>
            <w:div w:id="457408311">
              <w:marLeft w:val="0"/>
              <w:marRight w:val="0"/>
              <w:marTop w:val="0"/>
              <w:marBottom w:val="0"/>
              <w:divBdr>
                <w:top w:val="none" w:sz="0" w:space="0" w:color="auto"/>
                <w:left w:val="none" w:sz="0" w:space="0" w:color="auto"/>
                <w:bottom w:val="none" w:sz="0" w:space="0" w:color="auto"/>
                <w:right w:val="none" w:sz="0" w:space="0" w:color="auto"/>
              </w:divBdr>
            </w:div>
            <w:div w:id="458379743">
              <w:marLeft w:val="0"/>
              <w:marRight w:val="0"/>
              <w:marTop w:val="0"/>
              <w:marBottom w:val="0"/>
              <w:divBdr>
                <w:top w:val="none" w:sz="0" w:space="0" w:color="auto"/>
                <w:left w:val="none" w:sz="0" w:space="0" w:color="auto"/>
                <w:bottom w:val="none" w:sz="0" w:space="0" w:color="auto"/>
                <w:right w:val="none" w:sz="0" w:space="0" w:color="auto"/>
              </w:divBdr>
            </w:div>
            <w:div w:id="462311996">
              <w:marLeft w:val="0"/>
              <w:marRight w:val="0"/>
              <w:marTop w:val="0"/>
              <w:marBottom w:val="0"/>
              <w:divBdr>
                <w:top w:val="none" w:sz="0" w:space="0" w:color="auto"/>
                <w:left w:val="none" w:sz="0" w:space="0" w:color="auto"/>
                <w:bottom w:val="none" w:sz="0" w:space="0" w:color="auto"/>
                <w:right w:val="none" w:sz="0" w:space="0" w:color="auto"/>
              </w:divBdr>
            </w:div>
            <w:div w:id="462695305">
              <w:marLeft w:val="0"/>
              <w:marRight w:val="0"/>
              <w:marTop w:val="0"/>
              <w:marBottom w:val="0"/>
              <w:divBdr>
                <w:top w:val="none" w:sz="0" w:space="0" w:color="auto"/>
                <w:left w:val="none" w:sz="0" w:space="0" w:color="auto"/>
                <w:bottom w:val="none" w:sz="0" w:space="0" w:color="auto"/>
                <w:right w:val="none" w:sz="0" w:space="0" w:color="auto"/>
              </w:divBdr>
            </w:div>
            <w:div w:id="486097860">
              <w:marLeft w:val="0"/>
              <w:marRight w:val="0"/>
              <w:marTop w:val="0"/>
              <w:marBottom w:val="0"/>
              <w:divBdr>
                <w:top w:val="none" w:sz="0" w:space="0" w:color="auto"/>
                <w:left w:val="none" w:sz="0" w:space="0" w:color="auto"/>
                <w:bottom w:val="none" w:sz="0" w:space="0" w:color="auto"/>
                <w:right w:val="none" w:sz="0" w:space="0" w:color="auto"/>
              </w:divBdr>
            </w:div>
            <w:div w:id="496962314">
              <w:marLeft w:val="0"/>
              <w:marRight w:val="0"/>
              <w:marTop w:val="0"/>
              <w:marBottom w:val="0"/>
              <w:divBdr>
                <w:top w:val="none" w:sz="0" w:space="0" w:color="auto"/>
                <w:left w:val="none" w:sz="0" w:space="0" w:color="auto"/>
                <w:bottom w:val="none" w:sz="0" w:space="0" w:color="auto"/>
                <w:right w:val="none" w:sz="0" w:space="0" w:color="auto"/>
              </w:divBdr>
            </w:div>
            <w:div w:id="502234819">
              <w:marLeft w:val="0"/>
              <w:marRight w:val="0"/>
              <w:marTop w:val="0"/>
              <w:marBottom w:val="0"/>
              <w:divBdr>
                <w:top w:val="none" w:sz="0" w:space="0" w:color="auto"/>
                <w:left w:val="none" w:sz="0" w:space="0" w:color="auto"/>
                <w:bottom w:val="none" w:sz="0" w:space="0" w:color="auto"/>
                <w:right w:val="none" w:sz="0" w:space="0" w:color="auto"/>
              </w:divBdr>
            </w:div>
            <w:div w:id="506529353">
              <w:marLeft w:val="0"/>
              <w:marRight w:val="0"/>
              <w:marTop w:val="0"/>
              <w:marBottom w:val="0"/>
              <w:divBdr>
                <w:top w:val="none" w:sz="0" w:space="0" w:color="auto"/>
                <w:left w:val="none" w:sz="0" w:space="0" w:color="auto"/>
                <w:bottom w:val="none" w:sz="0" w:space="0" w:color="auto"/>
                <w:right w:val="none" w:sz="0" w:space="0" w:color="auto"/>
              </w:divBdr>
            </w:div>
            <w:div w:id="511338770">
              <w:marLeft w:val="0"/>
              <w:marRight w:val="0"/>
              <w:marTop w:val="0"/>
              <w:marBottom w:val="0"/>
              <w:divBdr>
                <w:top w:val="none" w:sz="0" w:space="0" w:color="auto"/>
                <w:left w:val="none" w:sz="0" w:space="0" w:color="auto"/>
                <w:bottom w:val="none" w:sz="0" w:space="0" w:color="auto"/>
                <w:right w:val="none" w:sz="0" w:space="0" w:color="auto"/>
              </w:divBdr>
            </w:div>
            <w:div w:id="517307011">
              <w:marLeft w:val="0"/>
              <w:marRight w:val="0"/>
              <w:marTop w:val="0"/>
              <w:marBottom w:val="0"/>
              <w:divBdr>
                <w:top w:val="none" w:sz="0" w:space="0" w:color="auto"/>
                <w:left w:val="none" w:sz="0" w:space="0" w:color="auto"/>
                <w:bottom w:val="none" w:sz="0" w:space="0" w:color="auto"/>
                <w:right w:val="none" w:sz="0" w:space="0" w:color="auto"/>
              </w:divBdr>
            </w:div>
            <w:div w:id="525026800">
              <w:marLeft w:val="0"/>
              <w:marRight w:val="0"/>
              <w:marTop w:val="0"/>
              <w:marBottom w:val="0"/>
              <w:divBdr>
                <w:top w:val="none" w:sz="0" w:space="0" w:color="auto"/>
                <w:left w:val="none" w:sz="0" w:space="0" w:color="auto"/>
                <w:bottom w:val="none" w:sz="0" w:space="0" w:color="auto"/>
                <w:right w:val="none" w:sz="0" w:space="0" w:color="auto"/>
              </w:divBdr>
            </w:div>
            <w:div w:id="529534567">
              <w:marLeft w:val="0"/>
              <w:marRight w:val="0"/>
              <w:marTop w:val="0"/>
              <w:marBottom w:val="0"/>
              <w:divBdr>
                <w:top w:val="none" w:sz="0" w:space="0" w:color="auto"/>
                <w:left w:val="none" w:sz="0" w:space="0" w:color="auto"/>
                <w:bottom w:val="none" w:sz="0" w:space="0" w:color="auto"/>
                <w:right w:val="none" w:sz="0" w:space="0" w:color="auto"/>
              </w:divBdr>
            </w:div>
            <w:div w:id="532422685">
              <w:marLeft w:val="0"/>
              <w:marRight w:val="0"/>
              <w:marTop w:val="0"/>
              <w:marBottom w:val="0"/>
              <w:divBdr>
                <w:top w:val="none" w:sz="0" w:space="0" w:color="auto"/>
                <w:left w:val="none" w:sz="0" w:space="0" w:color="auto"/>
                <w:bottom w:val="none" w:sz="0" w:space="0" w:color="auto"/>
                <w:right w:val="none" w:sz="0" w:space="0" w:color="auto"/>
              </w:divBdr>
            </w:div>
            <w:div w:id="537010513">
              <w:marLeft w:val="0"/>
              <w:marRight w:val="0"/>
              <w:marTop w:val="0"/>
              <w:marBottom w:val="0"/>
              <w:divBdr>
                <w:top w:val="none" w:sz="0" w:space="0" w:color="auto"/>
                <w:left w:val="none" w:sz="0" w:space="0" w:color="auto"/>
                <w:bottom w:val="none" w:sz="0" w:space="0" w:color="auto"/>
                <w:right w:val="none" w:sz="0" w:space="0" w:color="auto"/>
              </w:divBdr>
            </w:div>
            <w:div w:id="542400054">
              <w:marLeft w:val="0"/>
              <w:marRight w:val="0"/>
              <w:marTop w:val="0"/>
              <w:marBottom w:val="0"/>
              <w:divBdr>
                <w:top w:val="none" w:sz="0" w:space="0" w:color="auto"/>
                <w:left w:val="none" w:sz="0" w:space="0" w:color="auto"/>
                <w:bottom w:val="none" w:sz="0" w:space="0" w:color="auto"/>
                <w:right w:val="none" w:sz="0" w:space="0" w:color="auto"/>
              </w:divBdr>
            </w:div>
            <w:div w:id="552545687">
              <w:marLeft w:val="0"/>
              <w:marRight w:val="0"/>
              <w:marTop w:val="0"/>
              <w:marBottom w:val="0"/>
              <w:divBdr>
                <w:top w:val="none" w:sz="0" w:space="0" w:color="auto"/>
                <w:left w:val="none" w:sz="0" w:space="0" w:color="auto"/>
                <w:bottom w:val="none" w:sz="0" w:space="0" w:color="auto"/>
                <w:right w:val="none" w:sz="0" w:space="0" w:color="auto"/>
              </w:divBdr>
            </w:div>
            <w:div w:id="552812193">
              <w:marLeft w:val="0"/>
              <w:marRight w:val="0"/>
              <w:marTop w:val="0"/>
              <w:marBottom w:val="0"/>
              <w:divBdr>
                <w:top w:val="none" w:sz="0" w:space="0" w:color="auto"/>
                <w:left w:val="none" w:sz="0" w:space="0" w:color="auto"/>
                <w:bottom w:val="none" w:sz="0" w:space="0" w:color="auto"/>
                <w:right w:val="none" w:sz="0" w:space="0" w:color="auto"/>
              </w:divBdr>
            </w:div>
            <w:div w:id="560530510">
              <w:marLeft w:val="0"/>
              <w:marRight w:val="0"/>
              <w:marTop w:val="0"/>
              <w:marBottom w:val="0"/>
              <w:divBdr>
                <w:top w:val="none" w:sz="0" w:space="0" w:color="auto"/>
                <w:left w:val="none" w:sz="0" w:space="0" w:color="auto"/>
                <w:bottom w:val="none" w:sz="0" w:space="0" w:color="auto"/>
                <w:right w:val="none" w:sz="0" w:space="0" w:color="auto"/>
              </w:divBdr>
            </w:div>
            <w:div w:id="570307898">
              <w:marLeft w:val="0"/>
              <w:marRight w:val="0"/>
              <w:marTop w:val="0"/>
              <w:marBottom w:val="0"/>
              <w:divBdr>
                <w:top w:val="none" w:sz="0" w:space="0" w:color="auto"/>
                <w:left w:val="none" w:sz="0" w:space="0" w:color="auto"/>
                <w:bottom w:val="none" w:sz="0" w:space="0" w:color="auto"/>
                <w:right w:val="none" w:sz="0" w:space="0" w:color="auto"/>
              </w:divBdr>
            </w:div>
            <w:div w:id="582186466">
              <w:marLeft w:val="0"/>
              <w:marRight w:val="0"/>
              <w:marTop w:val="0"/>
              <w:marBottom w:val="0"/>
              <w:divBdr>
                <w:top w:val="none" w:sz="0" w:space="0" w:color="auto"/>
                <w:left w:val="none" w:sz="0" w:space="0" w:color="auto"/>
                <w:bottom w:val="none" w:sz="0" w:space="0" w:color="auto"/>
                <w:right w:val="none" w:sz="0" w:space="0" w:color="auto"/>
              </w:divBdr>
            </w:div>
            <w:div w:id="582569576">
              <w:marLeft w:val="0"/>
              <w:marRight w:val="0"/>
              <w:marTop w:val="0"/>
              <w:marBottom w:val="0"/>
              <w:divBdr>
                <w:top w:val="none" w:sz="0" w:space="0" w:color="auto"/>
                <w:left w:val="none" w:sz="0" w:space="0" w:color="auto"/>
                <w:bottom w:val="none" w:sz="0" w:space="0" w:color="auto"/>
                <w:right w:val="none" w:sz="0" w:space="0" w:color="auto"/>
              </w:divBdr>
            </w:div>
            <w:div w:id="592208917">
              <w:marLeft w:val="0"/>
              <w:marRight w:val="0"/>
              <w:marTop w:val="0"/>
              <w:marBottom w:val="0"/>
              <w:divBdr>
                <w:top w:val="none" w:sz="0" w:space="0" w:color="auto"/>
                <w:left w:val="none" w:sz="0" w:space="0" w:color="auto"/>
                <w:bottom w:val="none" w:sz="0" w:space="0" w:color="auto"/>
                <w:right w:val="none" w:sz="0" w:space="0" w:color="auto"/>
              </w:divBdr>
            </w:div>
            <w:div w:id="592393631">
              <w:marLeft w:val="0"/>
              <w:marRight w:val="0"/>
              <w:marTop w:val="0"/>
              <w:marBottom w:val="0"/>
              <w:divBdr>
                <w:top w:val="none" w:sz="0" w:space="0" w:color="auto"/>
                <w:left w:val="none" w:sz="0" w:space="0" w:color="auto"/>
                <w:bottom w:val="none" w:sz="0" w:space="0" w:color="auto"/>
                <w:right w:val="none" w:sz="0" w:space="0" w:color="auto"/>
              </w:divBdr>
            </w:div>
            <w:div w:id="595747613">
              <w:marLeft w:val="0"/>
              <w:marRight w:val="0"/>
              <w:marTop w:val="0"/>
              <w:marBottom w:val="0"/>
              <w:divBdr>
                <w:top w:val="none" w:sz="0" w:space="0" w:color="auto"/>
                <w:left w:val="none" w:sz="0" w:space="0" w:color="auto"/>
                <w:bottom w:val="none" w:sz="0" w:space="0" w:color="auto"/>
                <w:right w:val="none" w:sz="0" w:space="0" w:color="auto"/>
              </w:divBdr>
            </w:div>
            <w:div w:id="597177988">
              <w:marLeft w:val="0"/>
              <w:marRight w:val="0"/>
              <w:marTop w:val="0"/>
              <w:marBottom w:val="0"/>
              <w:divBdr>
                <w:top w:val="none" w:sz="0" w:space="0" w:color="auto"/>
                <w:left w:val="none" w:sz="0" w:space="0" w:color="auto"/>
                <w:bottom w:val="none" w:sz="0" w:space="0" w:color="auto"/>
                <w:right w:val="none" w:sz="0" w:space="0" w:color="auto"/>
              </w:divBdr>
            </w:div>
            <w:div w:id="605428810">
              <w:marLeft w:val="0"/>
              <w:marRight w:val="0"/>
              <w:marTop w:val="0"/>
              <w:marBottom w:val="0"/>
              <w:divBdr>
                <w:top w:val="none" w:sz="0" w:space="0" w:color="auto"/>
                <w:left w:val="none" w:sz="0" w:space="0" w:color="auto"/>
                <w:bottom w:val="none" w:sz="0" w:space="0" w:color="auto"/>
                <w:right w:val="none" w:sz="0" w:space="0" w:color="auto"/>
              </w:divBdr>
            </w:div>
            <w:div w:id="611324231">
              <w:marLeft w:val="0"/>
              <w:marRight w:val="0"/>
              <w:marTop w:val="0"/>
              <w:marBottom w:val="0"/>
              <w:divBdr>
                <w:top w:val="none" w:sz="0" w:space="0" w:color="auto"/>
                <w:left w:val="none" w:sz="0" w:space="0" w:color="auto"/>
                <w:bottom w:val="none" w:sz="0" w:space="0" w:color="auto"/>
                <w:right w:val="none" w:sz="0" w:space="0" w:color="auto"/>
              </w:divBdr>
            </w:div>
            <w:div w:id="615141648">
              <w:marLeft w:val="0"/>
              <w:marRight w:val="0"/>
              <w:marTop w:val="0"/>
              <w:marBottom w:val="0"/>
              <w:divBdr>
                <w:top w:val="none" w:sz="0" w:space="0" w:color="auto"/>
                <w:left w:val="none" w:sz="0" w:space="0" w:color="auto"/>
                <w:bottom w:val="none" w:sz="0" w:space="0" w:color="auto"/>
                <w:right w:val="none" w:sz="0" w:space="0" w:color="auto"/>
              </w:divBdr>
            </w:div>
            <w:div w:id="629749574">
              <w:marLeft w:val="0"/>
              <w:marRight w:val="0"/>
              <w:marTop w:val="0"/>
              <w:marBottom w:val="0"/>
              <w:divBdr>
                <w:top w:val="none" w:sz="0" w:space="0" w:color="auto"/>
                <w:left w:val="none" w:sz="0" w:space="0" w:color="auto"/>
                <w:bottom w:val="none" w:sz="0" w:space="0" w:color="auto"/>
                <w:right w:val="none" w:sz="0" w:space="0" w:color="auto"/>
              </w:divBdr>
            </w:div>
            <w:div w:id="630860948">
              <w:marLeft w:val="0"/>
              <w:marRight w:val="0"/>
              <w:marTop w:val="0"/>
              <w:marBottom w:val="0"/>
              <w:divBdr>
                <w:top w:val="none" w:sz="0" w:space="0" w:color="auto"/>
                <w:left w:val="none" w:sz="0" w:space="0" w:color="auto"/>
                <w:bottom w:val="none" w:sz="0" w:space="0" w:color="auto"/>
                <w:right w:val="none" w:sz="0" w:space="0" w:color="auto"/>
              </w:divBdr>
            </w:div>
            <w:div w:id="634258331">
              <w:marLeft w:val="0"/>
              <w:marRight w:val="0"/>
              <w:marTop w:val="0"/>
              <w:marBottom w:val="0"/>
              <w:divBdr>
                <w:top w:val="none" w:sz="0" w:space="0" w:color="auto"/>
                <w:left w:val="none" w:sz="0" w:space="0" w:color="auto"/>
                <w:bottom w:val="none" w:sz="0" w:space="0" w:color="auto"/>
                <w:right w:val="none" w:sz="0" w:space="0" w:color="auto"/>
              </w:divBdr>
            </w:div>
            <w:div w:id="643509375">
              <w:marLeft w:val="0"/>
              <w:marRight w:val="0"/>
              <w:marTop w:val="0"/>
              <w:marBottom w:val="0"/>
              <w:divBdr>
                <w:top w:val="none" w:sz="0" w:space="0" w:color="auto"/>
                <w:left w:val="none" w:sz="0" w:space="0" w:color="auto"/>
                <w:bottom w:val="none" w:sz="0" w:space="0" w:color="auto"/>
                <w:right w:val="none" w:sz="0" w:space="0" w:color="auto"/>
              </w:divBdr>
            </w:div>
            <w:div w:id="651525654">
              <w:marLeft w:val="0"/>
              <w:marRight w:val="0"/>
              <w:marTop w:val="0"/>
              <w:marBottom w:val="0"/>
              <w:divBdr>
                <w:top w:val="none" w:sz="0" w:space="0" w:color="auto"/>
                <w:left w:val="none" w:sz="0" w:space="0" w:color="auto"/>
                <w:bottom w:val="none" w:sz="0" w:space="0" w:color="auto"/>
                <w:right w:val="none" w:sz="0" w:space="0" w:color="auto"/>
              </w:divBdr>
            </w:div>
            <w:div w:id="652611574">
              <w:marLeft w:val="0"/>
              <w:marRight w:val="0"/>
              <w:marTop w:val="0"/>
              <w:marBottom w:val="0"/>
              <w:divBdr>
                <w:top w:val="none" w:sz="0" w:space="0" w:color="auto"/>
                <w:left w:val="none" w:sz="0" w:space="0" w:color="auto"/>
                <w:bottom w:val="none" w:sz="0" w:space="0" w:color="auto"/>
                <w:right w:val="none" w:sz="0" w:space="0" w:color="auto"/>
              </w:divBdr>
            </w:div>
            <w:div w:id="654142397">
              <w:marLeft w:val="0"/>
              <w:marRight w:val="0"/>
              <w:marTop w:val="0"/>
              <w:marBottom w:val="0"/>
              <w:divBdr>
                <w:top w:val="none" w:sz="0" w:space="0" w:color="auto"/>
                <w:left w:val="none" w:sz="0" w:space="0" w:color="auto"/>
                <w:bottom w:val="none" w:sz="0" w:space="0" w:color="auto"/>
                <w:right w:val="none" w:sz="0" w:space="0" w:color="auto"/>
              </w:divBdr>
            </w:div>
            <w:div w:id="655109022">
              <w:marLeft w:val="0"/>
              <w:marRight w:val="0"/>
              <w:marTop w:val="0"/>
              <w:marBottom w:val="0"/>
              <w:divBdr>
                <w:top w:val="none" w:sz="0" w:space="0" w:color="auto"/>
                <w:left w:val="none" w:sz="0" w:space="0" w:color="auto"/>
                <w:bottom w:val="none" w:sz="0" w:space="0" w:color="auto"/>
                <w:right w:val="none" w:sz="0" w:space="0" w:color="auto"/>
              </w:divBdr>
            </w:div>
            <w:div w:id="655259103">
              <w:marLeft w:val="0"/>
              <w:marRight w:val="0"/>
              <w:marTop w:val="0"/>
              <w:marBottom w:val="0"/>
              <w:divBdr>
                <w:top w:val="none" w:sz="0" w:space="0" w:color="auto"/>
                <w:left w:val="none" w:sz="0" w:space="0" w:color="auto"/>
                <w:bottom w:val="none" w:sz="0" w:space="0" w:color="auto"/>
                <w:right w:val="none" w:sz="0" w:space="0" w:color="auto"/>
              </w:divBdr>
            </w:div>
            <w:div w:id="670836238">
              <w:marLeft w:val="0"/>
              <w:marRight w:val="0"/>
              <w:marTop w:val="0"/>
              <w:marBottom w:val="0"/>
              <w:divBdr>
                <w:top w:val="none" w:sz="0" w:space="0" w:color="auto"/>
                <w:left w:val="none" w:sz="0" w:space="0" w:color="auto"/>
                <w:bottom w:val="none" w:sz="0" w:space="0" w:color="auto"/>
                <w:right w:val="none" w:sz="0" w:space="0" w:color="auto"/>
              </w:divBdr>
            </w:div>
            <w:div w:id="684130847">
              <w:marLeft w:val="0"/>
              <w:marRight w:val="0"/>
              <w:marTop w:val="0"/>
              <w:marBottom w:val="0"/>
              <w:divBdr>
                <w:top w:val="none" w:sz="0" w:space="0" w:color="auto"/>
                <w:left w:val="none" w:sz="0" w:space="0" w:color="auto"/>
                <w:bottom w:val="none" w:sz="0" w:space="0" w:color="auto"/>
                <w:right w:val="none" w:sz="0" w:space="0" w:color="auto"/>
              </w:divBdr>
            </w:div>
            <w:div w:id="687567093">
              <w:marLeft w:val="0"/>
              <w:marRight w:val="0"/>
              <w:marTop w:val="0"/>
              <w:marBottom w:val="0"/>
              <w:divBdr>
                <w:top w:val="none" w:sz="0" w:space="0" w:color="auto"/>
                <w:left w:val="none" w:sz="0" w:space="0" w:color="auto"/>
                <w:bottom w:val="none" w:sz="0" w:space="0" w:color="auto"/>
                <w:right w:val="none" w:sz="0" w:space="0" w:color="auto"/>
              </w:divBdr>
            </w:div>
            <w:div w:id="699160885">
              <w:marLeft w:val="0"/>
              <w:marRight w:val="0"/>
              <w:marTop w:val="0"/>
              <w:marBottom w:val="0"/>
              <w:divBdr>
                <w:top w:val="none" w:sz="0" w:space="0" w:color="auto"/>
                <w:left w:val="none" w:sz="0" w:space="0" w:color="auto"/>
                <w:bottom w:val="none" w:sz="0" w:space="0" w:color="auto"/>
                <w:right w:val="none" w:sz="0" w:space="0" w:color="auto"/>
              </w:divBdr>
            </w:div>
            <w:div w:id="704061579">
              <w:marLeft w:val="0"/>
              <w:marRight w:val="0"/>
              <w:marTop w:val="0"/>
              <w:marBottom w:val="0"/>
              <w:divBdr>
                <w:top w:val="none" w:sz="0" w:space="0" w:color="auto"/>
                <w:left w:val="none" w:sz="0" w:space="0" w:color="auto"/>
                <w:bottom w:val="none" w:sz="0" w:space="0" w:color="auto"/>
                <w:right w:val="none" w:sz="0" w:space="0" w:color="auto"/>
              </w:divBdr>
            </w:div>
            <w:div w:id="704644514">
              <w:marLeft w:val="0"/>
              <w:marRight w:val="0"/>
              <w:marTop w:val="0"/>
              <w:marBottom w:val="0"/>
              <w:divBdr>
                <w:top w:val="none" w:sz="0" w:space="0" w:color="auto"/>
                <w:left w:val="none" w:sz="0" w:space="0" w:color="auto"/>
                <w:bottom w:val="none" w:sz="0" w:space="0" w:color="auto"/>
                <w:right w:val="none" w:sz="0" w:space="0" w:color="auto"/>
              </w:divBdr>
            </w:div>
            <w:div w:id="722296429">
              <w:marLeft w:val="0"/>
              <w:marRight w:val="0"/>
              <w:marTop w:val="0"/>
              <w:marBottom w:val="0"/>
              <w:divBdr>
                <w:top w:val="none" w:sz="0" w:space="0" w:color="auto"/>
                <w:left w:val="none" w:sz="0" w:space="0" w:color="auto"/>
                <w:bottom w:val="none" w:sz="0" w:space="0" w:color="auto"/>
                <w:right w:val="none" w:sz="0" w:space="0" w:color="auto"/>
              </w:divBdr>
            </w:div>
            <w:div w:id="732583610">
              <w:marLeft w:val="0"/>
              <w:marRight w:val="0"/>
              <w:marTop w:val="0"/>
              <w:marBottom w:val="0"/>
              <w:divBdr>
                <w:top w:val="none" w:sz="0" w:space="0" w:color="auto"/>
                <w:left w:val="none" w:sz="0" w:space="0" w:color="auto"/>
                <w:bottom w:val="none" w:sz="0" w:space="0" w:color="auto"/>
                <w:right w:val="none" w:sz="0" w:space="0" w:color="auto"/>
              </w:divBdr>
            </w:div>
            <w:div w:id="745107480">
              <w:marLeft w:val="0"/>
              <w:marRight w:val="0"/>
              <w:marTop w:val="0"/>
              <w:marBottom w:val="0"/>
              <w:divBdr>
                <w:top w:val="none" w:sz="0" w:space="0" w:color="auto"/>
                <w:left w:val="none" w:sz="0" w:space="0" w:color="auto"/>
                <w:bottom w:val="none" w:sz="0" w:space="0" w:color="auto"/>
                <w:right w:val="none" w:sz="0" w:space="0" w:color="auto"/>
              </w:divBdr>
            </w:div>
            <w:div w:id="749499512">
              <w:marLeft w:val="0"/>
              <w:marRight w:val="0"/>
              <w:marTop w:val="0"/>
              <w:marBottom w:val="0"/>
              <w:divBdr>
                <w:top w:val="none" w:sz="0" w:space="0" w:color="auto"/>
                <w:left w:val="none" w:sz="0" w:space="0" w:color="auto"/>
                <w:bottom w:val="none" w:sz="0" w:space="0" w:color="auto"/>
                <w:right w:val="none" w:sz="0" w:space="0" w:color="auto"/>
              </w:divBdr>
            </w:div>
            <w:div w:id="757216276">
              <w:marLeft w:val="0"/>
              <w:marRight w:val="0"/>
              <w:marTop w:val="0"/>
              <w:marBottom w:val="0"/>
              <w:divBdr>
                <w:top w:val="none" w:sz="0" w:space="0" w:color="auto"/>
                <w:left w:val="none" w:sz="0" w:space="0" w:color="auto"/>
                <w:bottom w:val="none" w:sz="0" w:space="0" w:color="auto"/>
                <w:right w:val="none" w:sz="0" w:space="0" w:color="auto"/>
              </w:divBdr>
            </w:div>
            <w:div w:id="762260044">
              <w:marLeft w:val="0"/>
              <w:marRight w:val="0"/>
              <w:marTop w:val="0"/>
              <w:marBottom w:val="0"/>
              <w:divBdr>
                <w:top w:val="none" w:sz="0" w:space="0" w:color="auto"/>
                <w:left w:val="none" w:sz="0" w:space="0" w:color="auto"/>
                <w:bottom w:val="none" w:sz="0" w:space="0" w:color="auto"/>
                <w:right w:val="none" w:sz="0" w:space="0" w:color="auto"/>
              </w:divBdr>
            </w:div>
            <w:div w:id="768816221">
              <w:marLeft w:val="0"/>
              <w:marRight w:val="0"/>
              <w:marTop w:val="0"/>
              <w:marBottom w:val="0"/>
              <w:divBdr>
                <w:top w:val="none" w:sz="0" w:space="0" w:color="auto"/>
                <w:left w:val="none" w:sz="0" w:space="0" w:color="auto"/>
                <w:bottom w:val="none" w:sz="0" w:space="0" w:color="auto"/>
                <w:right w:val="none" w:sz="0" w:space="0" w:color="auto"/>
              </w:divBdr>
            </w:div>
            <w:div w:id="799300892">
              <w:marLeft w:val="0"/>
              <w:marRight w:val="0"/>
              <w:marTop w:val="0"/>
              <w:marBottom w:val="0"/>
              <w:divBdr>
                <w:top w:val="none" w:sz="0" w:space="0" w:color="auto"/>
                <w:left w:val="none" w:sz="0" w:space="0" w:color="auto"/>
                <w:bottom w:val="none" w:sz="0" w:space="0" w:color="auto"/>
                <w:right w:val="none" w:sz="0" w:space="0" w:color="auto"/>
              </w:divBdr>
            </w:div>
            <w:div w:id="799343772">
              <w:marLeft w:val="0"/>
              <w:marRight w:val="0"/>
              <w:marTop w:val="0"/>
              <w:marBottom w:val="0"/>
              <w:divBdr>
                <w:top w:val="none" w:sz="0" w:space="0" w:color="auto"/>
                <w:left w:val="none" w:sz="0" w:space="0" w:color="auto"/>
                <w:bottom w:val="none" w:sz="0" w:space="0" w:color="auto"/>
                <w:right w:val="none" w:sz="0" w:space="0" w:color="auto"/>
              </w:divBdr>
            </w:div>
            <w:div w:id="809632226">
              <w:marLeft w:val="0"/>
              <w:marRight w:val="0"/>
              <w:marTop w:val="0"/>
              <w:marBottom w:val="0"/>
              <w:divBdr>
                <w:top w:val="none" w:sz="0" w:space="0" w:color="auto"/>
                <w:left w:val="none" w:sz="0" w:space="0" w:color="auto"/>
                <w:bottom w:val="none" w:sz="0" w:space="0" w:color="auto"/>
                <w:right w:val="none" w:sz="0" w:space="0" w:color="auto"/>
              </w:divBdr>
            </w:div>
            <w:div w:id="816801381">
              <w:marLeft w:val="0"/>
              <w:marRight w:val="0"/>
              <w:marTop w:val="0"/>
              <w:marBottom w:val="0"/>
              <w:divBdr>
                <w:top w:val="none" w:sz="0" w:space="0" w:color="auto"/>
                <w:left w:val="none" w:sz="0" w:space="0" w:color="auto"/>
                <w:bottom w:val="none" w:sz="0" w:space="0" w:color="auto"/>
                <w:right w:val="none" w:sz="0" w:space="0" w:color="auto"/>
              </w:divBdr>
            </w:div>
            <w:div w:id="816997907">
              <w:marLeft w:val="0"/>
              <w:marRight w:val="0"/>
              <w:marTop w:val="0"/>
              <w:marBottom w:val="0"/>
              <w:divBdr>
                <w:top w:val="none" w:sz="0" w:space="0" w:color="auto"/>
                <w:left w:val="none" w:sz="0" w:space="0" w:color="auto"/>
                <w:bottom w:val="none" w:sz="0" w:space="0" w:color="auto"/>
                <w:right w:val="none" w:sz="0" w:space="0" w:color="auto"/>
              </w:divBdr>
            </w:div>
            <w:div w:id="817457365">
              <w:marLeft w:val="0"/>
              <w:marRight w:val="0"/>
              <w:marTop w:val="0"/>
              <w:marBottom w:val="0"/>
              <w:divBdr>
                <w:top w:val="none" w:sz="0" w:space="0" w:color="auto"/>
                <w:left w:val="none" w:sz="0" w:space="0" w:color="auto"/>
                <w:bottom w:val="none" w:sz="0" w:space="0" w:color="auto"/>
                <w:right w:val="none" w:sz="0" w:space="0" w:color="auto"/>
              </w:divBdr>
            </w:div>
            <w:div w:id="828593141">
              <w:marLeft w:val="0"/>
              <w:marRight w:val="0"/>
              <w:marTop w:val="0"/>
              <w:marBottom w:val="0"/>
              <w:divBdr>
                <w:top w:val="none" w:sz="0" w:space="0" w:color="auto"/>
                <w:left w:val="none" w:sz="0" w:space="0" w:color="auto"/>
                <w:bottom w:val="none" w:sz="0" w:space="0" w:color="auto"/>
                <w:right w:val="none" w:sz="0" w:space="0" w:color="auto"/>
              </w:divBdr>
            </w:div>
            <w:div w:id="830099823">
              <w:marLeft w:val="0"/>
              <w:marRight w:val="0"/>
              <w:marTop w:val="0"/>
              <w:marBottom w:val="0"/>
              <w:divBdr>
                <w:top w:val="none" w:sz="0" w:space="0" w:color="auto"/>
                <w:left w:val="none" w:sz="0" w:space="0" w:color="auto"/>
                <w:bottom w:val="none" w:sz="0" w:space="0" w:color="auto"/>
                <w:right w:val="none" w:sz="0" w:space="0" w:color="auto"/>
              </w:divBdr>
            </w:div>
            <w:div w:id="830563780">
              <w:marLeft w:val="0"/>
              <w:marRight w:val="0"/>
              <w:marTop w:val="0"/>
              <w:marBottom w:val="0"/>
              <w:divBdr>
                <w:top w:val="none" w:sz="0" w:space="0" w:color="auto"/>
                <w:left w:val="none" w:sz="0" w:space="0" w:color="auto"/>
                <w:bottom w:val="none" w:sz="0" w:space="0" w:color="auto"/>
                <w:right w:val="none" w:sz="0" w:space="0" w:color="auto"/>
              </w:divBdr>
            </w:div>
            <w:div w:id="830608083">
              <w:marLeft w:val="0"/>
              <w:marRight w:val="0"/>
              <w:marTop w:val="0"/>
              <w:marBottom w:val="0"/>
              <w:divBdr>
                <w:top w:val="none" w:sz="0" w:space="0" w:color="auto"/>
                <w:left w:val="none" w:sz="0" w:space="0" w:color="auto"/>
                <w:bottom w:val="none" w:sz="0" w:space="0" w:color="auto"/>
                <w:right w:val="none" w:sz="0" w:space="0" w:color="auto"/>
              </w:divBdr>
            </w:div>
            <w:div w:id="836261896">
              <w:marLeft w:val="0"/>
              <w:marRight w:val="0"/>
              <w:marTop w:val="0"/>
              <w:marBottom w:val="0"/>
              <w:divBdr>
                <w:top w:val="none" w:sz="0" w:space="0" w:color="auto"/>
                <w:left w:val="none" w:sz="0" w:space="0" w:color="auto"/>
                <w:bottom w:val="none" w:sz="0" w:space="0" w:color="auto"/>
                <w:right w:val="none" w:sz="0" w:space="0" w:color="auto"/>
              </w:divBdr>
            </w:div>
            <w:div w:id="837384523">
              <w:marLeft w:val="0"/>
              <w:marRight w:val="0"/>
              <w:marTop w:val="0"/>
              <w:marBottom w:val="0"/>
              <w:divBdr>
                <w:top w:val="none" w:sz="0" w:space="0" w:color="auto"/>
                <w:left w:val="none" w:sz="0" w:space="0" w:color="auto"/>
                <w:bottom w:val="none" w:sz="0" w:space="0" w:color="auto"/>
                <w:right w:val="none" w:sz="0" w:space="0" w:color="auto"/>
              </w:divBdr>
            </w:div>
            <w:div w:id="839782167">
              <w:marLeft w:val="0"/>
              <w:marRight w:val="0"/>
              <w:marTop w:val="0"/>
              <w:marBottom w:val="0"/>
              <w:divBdr>
                <w:top w:val="none" w:sz="0" w:space="0" w:color="auto"/>
                <w:left w:val="none" w:sz="0" w:space="0" w:color="auto"/>
                <w:bottom w:val="none" w:sz="0" w:space="0" w:color="auto"/>
                <w:right w:val="none" w:sz="0" w:space="0" w:color="auto"/>
              </w:divBdr>
            </w:div>
            <w:div w:id="840120361">
              <w:marLeft w:val="0"/>
              <w:marRight w:val="0"/>
              <w:marTop w:val="0"/>
              <w:marBottom w:val="0"/>
              <w:divBdr>
                <w:top w:val="none" w:sz="0" w:space="0" w:color="auto"/>
                <w:left w:val="none" w:sz="0" w:space="0" w:color="auto"/>
                <w:bottom w:val="none" w:sz="0" w:space="0" w:color="auto"/>
                <w:right w:val="none" w:sz="0" w:space="0" w:color="auto"/>
              </w:divBdr>
            </w:div>
            <w:div w:id="845830480">
              <w:marLeft w:val="0"/>
              <w:marRight w:val="0"/>
              <w:marTop w:val="0"/>
              <w:marBottom w:val="0"/>
              <w:divBdr>
                <w:top w:val="none" w:sz="0" w:space="0" w:color="auto"/>
                <w:left w:val="none" w:sz="0" w:space="0" w:color="auto"/>
                <w:bottom w:val="none" w:sz="0" w:space="0" w:color="auto"/>
                <w:right w:val="none" w:sz="0" w:space="0" w:color="auto"/>
              </w:divBdr>
            </w:div>
            <w:div w:id="851652451">
              <w:marLeft w:val="0"/>
              <w:marRight w:val="0"/>
              <w:marTop w:val="0"/>
              <w:marBottom w:val="0"/>
              <w:divBdr>
                <w:top w:val="none" w:sz="0" w:space="0" w:color="auto"/>
                <w:left w:val="none" w:sz="0" w:space="0" w:color="auto"/>
                <w:bottom w:val="none" w:sz="0" w:space="0" w:color="auto"/>
                <w:right w:val="none" w:sz="0" w:space="0" w:color="auto"/>
              </w:divBdr>
            </w:div>
            <w:div w:id="862207666">
              <w:marLeft w:val="0"/>
              <w:marRight w:val="0"/>
              <w:marTop w:val="0"/>
              <w:marBottom w:val="0"/>
              <w:divBdr>
                <w:top w:val="none" w:sz="0" w:space="0" w:color="auto"/>
                <w:left w:val="none" w:sz="0" w:space="0" w:color="auto"/>
                <w:bottom w:val="none" w:sz="0" w:space="0" w:color="auto"/>
                <w:right w:val="none" w:sz="0" w:space="0" w:color="auto"/>
              </w:divBdr>
            </w:div>
            <w:div w:id="865602704">
              <w:marLeft w:val="0"/>
              <w:marRight w:val="0"/>
              <w:marTop w:val="0"/>
              <w:marBottom w:val="0"/>
              <w:divBdr>
                <w:top w:val="none" w:sz="0" w:space="0" w:color="auto"/>
                <w:left w:val="none" w:sz="0" w:space="0" w:color="auto"/>
                <w:bottom w:val="none" w:sz="0" w:space="0" w:color="auto"/>
                <w:right w:val="none" w:sz="0" w:space="0" w:color="auto"/>
              </w:divBdr>
            </w:div>
            <w:div w:id="867915204">
              <w:marLeft w:val="0"/>
              <w:marRight w:val="0"/>
              <w:marTop w:val="0"/>
              <w:marBottom w:val="0"/>
              <w:divBdr>
                <w:top w:val="none" w:sz="0" w:space="0" w:color="auto"/>
                <w:left w:val="none" w:sz="0" w:space="0" w:color="auto"/>
                <w:bottom w:val="none" w:sz="0" w:space="0" w:color="auto"/>
                <w:right w:val="none" w:sz="0" w:space="0" w:color="auto"/>
              </w:divBdr>
            </w:div>
            <w:div w:id="873811942">
              <w:marLeft w:val="0"/>
              <w:marRight w:val="0"/>
              <w:marTop w:val="0"/>
              <w:marBottom w:val="0"/>
              <w:divBdr>
                <w:top w:val="none" w:sz="0" w:space="0" w:color="auto"/>
                <w:left w:val="none" w:sz="0" w:space="0" w:color="auto"/>
                <w:bottom w:val="none" w:sz="0" w:space="0" w:color="auto"/>
                <w:right w:val="none" w:sz="0" w:space="0" w:color="auto"/>
              </w:divBdr>
            </w:div>
            <w:div w:id="875657009">
              <w:marLeft w:val="0"/>
              <w:marRight w:val="0"/>
              <w:marTop w:val="0"/>
              <w:marBottom w:val="0"/>
              <w:divBdr>
                <w:top w:val="none" w:sz="0" w:space="0" w:color="auto"/>
                <w:left w:val="none" w:sz="0" w:space="0" w:color="auto"/>
                <w:bottom w:val="none" w:sz="0" w:space="0" w:color="auto"/>
                <w:right w:val="none" w:sz="0" w:space="0" w:color="auto"/>
              </w:divBdr>
            </w:div>
            <w:div w:id="876313741">
              <w:marLeft w:val="0"/>
              <w:marRight w:val="0"/>
              <w:marTop w:val="0"/>
              <w:marBottom w:val="0"/>
              <w:divBdr>
                <w:top w:val="none" w:sz="0" w:space="0" w:color="auto"/>
                <w:left w:val="none" w:sz="0" w:space="0" w:color="auto"/>
                <w:bottom w:val="none" w:sz="0" w:space="0" w:color="auto"/>
                <w:right w:val="none" w:sz="0" w:space="0" w:color="auto"/>
              </w:divBdr>
            </w:div>
            <w:div w:id="878202328">
              <w:marLeft w:val="0"/>
              <w:marRight w:val="0"/>
              <w:marTop w:val="0"/>
              <w:marBottom w:val="0"/>
              <w:divBdr>
                <w:top w:val="none" w:sz="0" w:space="0" w:color="auto"/>
                <w:left w:val="none" w:sz="0" w:space="0" w:color="auto"/>
                <w:bottom w:val="none" w:sz="0" w:space="0" w:color="auto"/>
                <w:right w:val="none" w:sz="0" w:space="0" w:color="auto"/>
              </w:divBdr>
            </w:div>
            <w:div w:id="880364561">
              <w:marLeft w:val="0"/>
              <w:marRight w:val="0"/>
              <w:marTop w:val="0"/>
              <w:marBottom w:val="0"/>
              <w:divBdr>
                <w:top w:val="none" w:sz="0" w:space="0" w:color="auto"/>
                <w:left w:val="none" w:sz="0" w:space="0" w:color="auto"/>
                <w:bottom w:val="none" w:sz="0" w:space="0" w:color="auto"/>
                <w:right w:val="none" w:sz="0" w:space="0" w:color="auto"/>
              </w:divBdr>
            </w:div>
            <w:div w:id="888342319">
              <w:marLeft w:val="0"/>
              <w:marRight w:val="0"/>
              <w:marTop w:val="0"/>
              <w:marBottom w:val="0"/>
              <w:divBdr>
                <w:top w:val="none" w:sz="0" w:space="0" w:color="auto"/>
                <w:left w:val="none" w:sz="0" w:space="0" w:color="auto"/>
                <w:bottom w:val="none" w:sz="0" w:space="0" w:color="auto"/>
                <w:right w:val="none" w:sz="0" w:space="0" w:color="auto"/>
              </w:divBdr>
            </w:div>
            <w:div w:id="901646594">
              <w:marLeft w:val="0"/>
              <w:marRight w:val="0"/>
              <w:marTop w:val="0"/>
              <w:marBottom w:val="0"/>
              <w:divBdr>
                <w:top w:val="none" w:sz="0" w:space="0" w:color="auto"/>
                <w:left w:val="none" w:sz="0" w:space="0" w:color="auto"/>
                <w:bottom w:val="none" w:sz="0" w:space="0" w:color="auto"/>
                <w:right w:val="none" w:sz="0" w:space="0" w:color="auto"/>
              </w:divBdr>
            </w:div>
            <w:div w:id="904225485">
              <w:marLeft w:val="0"/>
              <w:marRight w:val="0"/>
              <w:marTop w:val="0"/>
              <w:marBottom w:val="0"/>
              <w:divBdr>
                <w:top w:val="none" w:sz="0" w:space="0" w:color="auto"/>
                <w:left w:val="none" w:sz="0" w:space="0" w:color="auto"/>
                <w:bottom w:val="none" w:sz="0" w:space="0" w:color="auto"/>
                <w:right w:val="none" w:sz="0" w:space="0" w:color="auto"/>
              </w:divBdr>
            </w:div>
            <w:div w:id="906964631">
              <w:marLeft w:val="0"/>
              <w:marRight w:val="0"/>
              <w:marTop w:val="0"/>
              <w:marBottom w:val="0"/>
              <w:divBdr>
                <w:top w:val="none" w:sz="0" w:space="0" w:color="auto"/>
                <w:left w:val="none" w:sz="0" w:space="0" w:color="auto"/>
                <w:bottom w:val="none" w:sz="0" w:space="0" w:color="auto"/>
                <w:right w:val="none" w:sz="0" w:space="0" w:color="auto"/>
              </w:divBdr>
            </w:div>
            <w:div w:id="925769858">
              <w:marLeft w:val="0"/>
              <w:marRight w:val="0"/>
              <w:marTop w:val="0"/>
              <w:marBottom w:val="0"/>
              <w:divBdr>
                <w:top w:val="none" w:sz="0" w:space="0" w:color="auto"/>
                <w:left w:val="none" w:sz="0" w:space="0" w:color="auto"/>
                <w:bottom w:val="none" w:sz="0" w:space="0" w:color="auto"/>
                <w:right w:val="none" w:sz="0" w:space="0" w:color="auto"/>
              </w:divBdr>
            </w:div>
            <w:div w:id="927805776">
              <w:marLeft w:val="0"/>
              <w:marRight w:val="0"/>
              <w:marTop w:val="0"/>
              <w:marBottom w:val="0"/>
              <w:divBdr>
                <w:top w:val="none" w:sz="0" w:space="0" w:color="auto"/>
                <w:left w:val="none" w:sz="0" w:space="0" w:color="auto"/>
                <w:bottom w:val="none" w:sz="0" w:space="0" w:color="auto"/>
                <w:right w:val="none" w:sz="0" w:space="0" w:color="auto"/>
              </w:divBdr>
            </w:div>
            <w:div w:id="928468808">
              <w:marLeft w:val="0"/>
              <w:marRight w:val="0"/>
              <w:marTop w:val="0"/>
              <w:marBottom w:val="0"/>
              <w:divBdr>
                <w:top w:val="none" w:sz="0" w:space="0" w:color="auto"/>
                <w:left w:val="none" w:sz="0" w:space="0" w:color="auto"/>
                <w:bottom w:val="none" w:sz="0" w:space="0" w:color="auto"/>
                <w:right w:val="none" w:sz="0" w:space="0" w:color="auto"/>
              </w:divBdr>
            </w:div>
            <w:div w:id="929970393">
              <w:marLeft w:val="0"/>
              <w:marRight w:val="0"/>
              <w:marTop w:val="0"/>
              <w:marBottom w:val="0"/>
              <w:divBdr>
                <w:top w:val="none" w:sz="0" w:space="0" w:color="auto"/>
                <w:left w:val="none" w:sz="0" w:space="0" w:color="auto"/>
                <w:bottom w:val="none" w:sz="0" w:space="0" w:color="auto"/>
                <w:right w:val="none" w:sz="0" w:space="0" w:color="auto"/>
              </w:divBdr>
            </w:div>
            <w:div w:id="936522666">
              <w:marLeft w:val="0"/>
              <w:marRight w:val="0"/>
              <w:marTop w:val="0"/>
              <w:marBottom w:val="0"/>
              <w:divBdr>
                <w:top w:val="none" w:sz="0" w:space="0" w:color="auto"/>
                <w:left w:val="none" w:sz="0" w:space="0" w:color="auto"/>
                <w:bottom w:val="none" w:sz="0" w:space="0" w:color="auto"/>
                <w:right w:val="none" w:sz="0" w:space="0" w:color="auto"/>
              </w:divBdr>
            </w:div>
            <w:div w:id="941887048">
              <w:marLeft w:val="0"/>
              <w:marRight w:val="0"/>
              <w:marTop w:val="0"/>
              <w:marBottom w:val="0"/>
              <w:divBdr>
                <w:top w:val="none" w:sz="0" w:space="0" w:color="auto"/>
                <w:left w:val="none" w:sz="0" w:space="0" w:color="auto"/>
                <w:bottom w:val="none" w:sz="0" w:space="0" w:color="auto"/>
                <w:right w:val="none" w:sz="0" w:space="0" w:color="auto"/>
              </w:divBdr>
            </w:div>
            <w:div w:id="945430217">
              <w:marLeft w:val="0"/>
              <w:marRight w:val="0"/>
              <w:marTop w:val="0"/>
              <w:marBottom w:val="0"/>
              <w:divBdr>
                <w:top w:val="none" w:sz="0" w:space="0" w:color="auto"/>
                <w:left w:val="none" w:sz="0" w:space="0" w:color="auto"/>
                <w:bottom w:val="none" w:sz="0" w:space="0" w:color="auto"/>
                <w:right w:val="none" w:sz="0" w:space="0" w:color="auto"/>
              </w:divBdr>
            </w:div>
            <w:div w:id="951865517">
              <w:marLeft w:val="0"/>
              <w:marRight w:val="0"/>
              <w:marTop w:val="0"/>
              <w:marBottom w:val="0"/>
              <w:divBdr>
                <w:top w:val="none" w:sz="0" w:space="0" w:color="auto"/>
                <w:left w:val="none" w:sz="0" w:space="0" w:color="auto"/>
                <w:bottom w:val="none" w:sz="0" w:space="0" w:color="auto"/>
                <w:right w:val="none" w:sz="0" w:space="0" w:color="auto"/>
              </w:divBdr>
            </w:div>
            <w:div w:id="952512558">
              <w:marLeft w:val="0"/>
              <w:marRight w:val="0"/>
              <w:marTop w:val="0"/>
              <w:marBottom w:val="0"/>
              <w:divBdr>
                <w:top w:val="none" w:sz="0" w:space="0" w:color="auto"/>
                <w:left w:val="none" w:sz="0" w:space="0" w:color="auto"/>
                <w:bottom w:val="none" w:sz="0" w:space="0" w:color="auto"/>
                <w:right w:val="none" w:sz="0" w:space="0" w:color="auto"/>
              </w:divBdr>
            </w:div>
            <w:div w:id="964847162">
              <w:marLeft w:val="0"/>
              <w:marRight w:val="0"/>
              <w:marTop w:val="0"/>
              <w:marBottom w:val="0"/>
              <w:divBdr>
                <w:top w:val="none" w:sz="0" w:space="0" w:color="auto"/>
                <w:left w:val="none" w:sz="0" w:space="0" w:color="auto"/>
                <w:bottom w:val="none" w:sz="0" w:space="0" w:color="auto"/>
                <w:right w:val="none" w:sz="0" w:space="0" w:color="auto"/>
              </w:divBdr>
            </w:div>
            <w:div w:id="965234487">
              <w:marLeft w:val="0"/>
              <w:marRight w:val="0"/>
              <w:marTop w:val="0"/>
              <w:marBottom w:val="0"/>
              <w:divBdr>
                <w:top w:val="none" w:sz="0" w:space="0" w:color="auto"/>
                <w:left w:val="none" w:sz="0" w:space="0" w:color="auto"/>
                <w:bottom w:val="none" w:sz="0" w:space="0" w:color="auto"/>
                <w:right w:val="none" w:sz="0" w:space="0" w:color="auto"/>
              </w:divBdr>
            </w:div>
            <w:div w:id="966085020">
              <w:marLeft w:val="0"/>
              <w:marRight w:val="0"/>
              <w:marTop w:val="0"/>
              <w:marBottom w:val="0"/>
              <w:divBdr>
                <w:top w:val="none" w:sz="0" w:space="0" w:color="auto"/>
                <w:left w:val="none" w:sz="0" w:space="0" w:color="auto"/>
                <w:bottom w:val="none" w:sz="0" w:space="0" w:color="auto"/>
                <w:right w:val="none" w:sz="0" w:space="0" w:color="auto"/>
              </w:divBdr>
            </w:div>
            <w:div w:id="968559909">
              <w:marLeft w:val="0"/>
              <w:marRight w:val="0"/>
              <w:marTop w:val="0"/>
              <w:marBottom w:val="0"/>
              <w:divBdr>
                <w:top w:val="none" w:sz="0" w:space="0" w:color="auto"/>
                <w:left w:val="none" w:sz="0" w:space="0" w:color="auto"/>
                <w:bottom w:val="none" w:sz="0" w:space="0" w:color="auto"/>
                <w:right w:val="none" w:sz="0" w:space="0" w:color="auto"/>
              </w:divBdr>
            </w:div>
            <w:div w:id="971641661">
              <w:marLeft w:val="0"/>
              <w:marRight w:val="0"/>
              <w:marTop w:val="0"/>
              <w:marBottom w:val="0"/>
              <w:divBdr>
                <w:top w:val="none" w:sz="0" w:space="0" w:color="auto"/>
                <w:left w:val="none" w:sz="0" w:space="0" w:color="auto"/>
                <w:bottom w:val="none" w:sz="0" w:space="0" w:color="auto"/>
                <w:right w:val="none" w:sz="0" w:space="0" w:color="auto"/>
              </w:divBdr>
            </w:div>
            <w:div w:id="979380577">
              <w:marLeft w:val="0"/>
              <w:marRight w:val="0"/>
              <w:marTop w:val="0"/>
              <w:marBottom w:val="0"/>
              <w:divBdr>
                <w:top w:val="none" w:sz="0" w:space="0" w:color="auto"/>
                <w:left w:val="none" w:sz="0" w:space="0" w:color="auto"/>
                <w:bottom w:val="none" w:sz="0" w:space="0" w:color="auto"/>
                <w:right w:val="none" w:sz="0" w:space="0" w:color="auto"/>
              </w:divBdr>
            </w:div>
            <w:div w:id="980230123">
              <w:marLeft w:val="0"/>
              <w:marRight w:val="0"/>
              <w:marTop w:val="0"/>
              <w:marBottom w:val="0"/>
              <w:divBdr>
                <w:top w:val="none" w:sz="0" w:space="0" w:color="auto"/>
                <w:left w:val="none" w:sz="0" w:space="0" w:color="auto"/>
                <w:bottom w:val="none" w:sz="0" w:space="0" w:color="auto"/>
                <w:right w:val="none" w:sz="0" w:space="0" w:color="auto"/>
              </w:divBdr>
            </w:div>
            <w:div w:id="985472488">
              <w:marLeft w:val="0"/>
              <w:marRight w:val="0"/>
              <w:marTop w:val="0"/>
              <w:marBottom w:val="0"/>
              <w:divBdr>
                <w:top w:val="none" w:sz="0" w:space="0" w:color="auto"/>
                <w:left w:val="none" w:sz="0" w:space="0" w:color="auto"/>
                <w:bottom w:val="none" w:sz="0" w:space="0" w:color="auto"/>
                <w:right w:val="none" w:sz="0" w:space="0" w:color="auto"/>
              </w:divBdr>
            </w:div>
            <w:div w:id="988678915">
              <w:marLeft w:val="0"/>
              <w:marRight w:val="0"/>
              <w:marTop w:val="0"/>
              <w:marBottom w:val="0"/>
              <w:divBdr>
                <w:top w:val="none" w:sz="0" w:space="0" w:color="auto"/>
                <w:left w:val="none" w:sz="0" w:space="0" w:color="auto"/>
                <w:bottom w:val="none" w:sz="0" w:space="0" w:color="auto"/>
                <w:right w:val="none" w:sz="0" w:space="0" w:color="auto"/>
              </w:divBdr>
            </w:div>
            <w:div w:id="988706791">
              <w:marLeft w:val="0"/>
              <w:marRight w:val="0"/>
              <w:marTop w:val="0"/>
              <w:marBottom w:val="0"/>
              <w:divBdr>
                <w:top w:val="none" w:sz="0" w:space="0" w:color="auto"/>
                <w:left w:val="none" w:sz="0" w:space="0" w:color="auto"/>
                <w:bottom w:val="none" w:sz="0" w:space="0" w:color="auto"/>
                <w:right w:val="none" w:sz="0" w:space="0" w:color="auto"/>
              </w:divBdr>
            </w:div>
            <w:div w:id="1000277234">
              <w:marLeft w:val="0"/>
              <w:marRight w:val="0"/>
              <w:marTop w:val="0"/>
              <w:marBottom w:val="0"/>
              <w:divBdr>
                <w:top w:val="none" w:sz="0" w:space="0" w:color="auto"/>
                <w:left w:val="none" w:sz="0" w:space="0" w:color="auto"/>
                <w:bottom w:val="none" w:sz="0" w:space="0" w:color="auto"/>
                <w:right w:val="none" w:sz="0" w:space="0" w:color="auto"/>
              </w:divBdr>
            </w:div>
            <w:div w:id="1001809583">
              <w:marLeft w:val="0"/>
              <w:marRight w:val="0"/>
              <w:marTop w:val="0"/>
              <w:marBottom w:val="0"/>
              <w:divBdr>
                <w:top w:val="none" w:sz="0" w:space="0" w:color="auto"/>
                <w:left w:val="none" w:sz="0" w:space="0" w:color="auto"/>
                <w:bottom w:val="none" w:sz="0" w:space="0" w:color="auto"/>
                <w:right w:val="none" w:sz="0" w:space="0" w:color="auto"/>
              </w:divBdr>
            </w:div>
            <w:div w:id="1005860246">
              <w:marLeft w:val="0"/>
              <w:marRight w:val="0"/>
              <w:marTop w:val="0"/>
              <w:marBottom w:val="0"/>
              <w:divBdr>
                <w:top w:val="none" w:sz="0" w:space="0" w:color="auto"/>
                <w:left w:val="none" w:sz="0" w:space="0" w:color="auto"/>
                <w:bottom w:val="none" w:sz="0" w:space="0" w:color="auto"/>
                <w:right w:val="none" w:sz="0" w:space="0" w:color="auto"/>
              </w:divBdr>
            </w:div>
            <w:div w:id="1007251928">
              <w:marLeft w:val="0"/>
              <w:marRight w:val="0"/>
              <w:marTop w:val="0"/>
              <w:marBottom w:val="0"/>
              <w:divBdr>
                <w:top w:val="none" w:sz="0" w:space="0" w:color="auto"/>
                <w:left w:val="none" w:sz="0" w:space="0" w:color="auto"/>
                <w:bottom w:val="none" w:sz="0" w:space="0" w:color="auto"/>
                <w:right w:val="none" w:sz="0" w:space="0" w:color="auto"/>
              </w:divBdr>
            </w:div>
            <w:div w:id="1012730123">
              <w:marLeft w:val="0"/>
              <w:marRight w:val="0"/>
              <w:marTop w:val="0"/>
              <w:marBottom w:val="0"/>
              <w:divBdr>
                <w:top w:val="none" w:sz="0" w:space="0" w:color="auto"/>
                <w:left w:val="none" w:sz="0" w:space="0" w:color="auto"/>
                <w:bottom w:val="none" w:sz="0" w:space="0" w:color="auto"/>
                <w:right w:val="none" w:sz="0" w:space="0" w:color="auto"/>
              </w:divBdr>
            </w:div>
            <w:div w:id="1018576750">
              <w:marLeft w:val="0"/>
              <w:marRight w:val="0"/>
              <w:marTop w:val="0"/>
              <w:marBottom w:val="0"/>
              <w:divBdr>
                <w:top w:val="none" w:sz="0" w:space="0" w:color="auto"/>
                <w:left w:val="none" w:sz="0" w:space="0" w:color="auto"/>
                <w:bottom w:val="none" w:sz="0" w:space="0" w:color="auto"/>
                <w:right w:val="none" w:sz="0" w:space="0" w:color="auto"/>
              </w:divBdr>
            </w:div>
            <w:div w:id="1034355054">
              <w:marLeft w:val="0"/>
              <w:marRight w:val="0"/>
              <w:marTop w:val="0"/>
              <w:marBottom w:val="0"/>
              <w:divBdr>
                <w:top w:val="none" w:sz="0" w:space="0" w:color="auto"/>
                <w:left w:val="none" w:sz="0" w:space="0" w:color="auto"/>
                <w:bottom w:val="none" w:sz="0" w:space="0" w:color="auto"/>
                <w:right w:val="none" w:sz="0" w:space="0" w:color="auto"/>
              </w:divBdr>
            </w:div>
            <w:div w:id="1038311096">
              <w:marLeft w:val="0"/>
              <w:marRight w:val="0"/>
              <w:marTop w:val="0"/>
              <w:marBottom w:val="0"/>
              <w:divBdr>
                <w:top w:val="none" w:sz="0" w:space="0" w:color="auto"/>
                <w:left w:val="none" w:sz="0" w:space="0" w:color="auto"/>
                <w:bottom w:val="none" w:sz="0" w:space="0" w:color="auto"/>
                <w:right w:val="none" w:sz="0" w:space="0" w:color="auto"/>
              </w:divBdr>
            </w:div>
            <w:div w:id="1042050909">
              <w:marLeft w:val="0"/>
              <w:marRight w:val="0"/>
              <w:marTop w:val="0"/>
              <w:marBottom w:val="0"/>
              <w:divBdr>
                <w:top w:val="none" w:sz="0" w:space="0" w:color="auto"/>
                <w:left w:val="none" w:sz="0" w:space="0" w:color="auto"/>
                <w:bottom w:val="none" w:sz="0" w:space="0" w:color="auto"/>
                <w:right w:val="none" w:sz="0" w:space="0" w:color="auto"/>
              </w:divBdr>
            </w:div>
            <w:div w:id="1045372273">
              <w:marLeft w:val="0"/>
              <w:marRight w:val="0"/>
              <w:marTop w:val="0"/>
              <w:marBottom w:val="0"/>
              <w:divBdr>
                <w:top w:val="none" w:sz="0" w:space="0" w:color="auto"/>
                <w:left w:val="none" w:sz="0" w:space="0" w:color="auto"/>
                <w:bottom w:val="none" w:sz="0" w:space="0" w:color="auto"/>
                <w:right w:val="none" w:sz="0" w:space="0" w:color="auto"/>
              </w:divBdr>
            </w:div>
            <w:div w:id="1050761210">
              <w:marLeft w:val="0"/>
              <w:marRight w:val="0"/>
              <w:marTop w:val="0"/>
              <w:marBottom w:val="0"/>
              <w:divBdr>
                <w:top w:val="none" w:sz="0" w:space="0" w:color="auto"/>
                <w:left w:val="none" w:sz="0" w:space="0" w:color="auto"/>
                <w:bottom w:val="none" w:sz="0" w:space="0" w:color="auto"/>
                <w:right w:val="none" w:sz="0" w:space="0" w:color="auto"/>
              </w:divBdr>
            </w:div>
            <w:div w:id="1067416527">
              <w:marLeft w:val="0"/>
              <w:marRight w:val="0"/>
              <w:marTop w:val="0"/>
              <w:marBottom w:val="0"/>
              <w:divBdr>
                <w:top w:val="none" w:sz="0" w:space="0" w:color="auto"/>
                <w:left w:val="none" w:sz="0" w:space="0" w:color="auto"/>
                <w:bottom w:val="none" w:sz="0" w:space="0" w:color="auto"/>
                <w:right w:val="none" w:sz="0" w:space="0" w:color="auto"/>
              </w:divBdr>
            </w:div>
            <w:div w:id="1071808123">
              <w:marLeft w:val="0"/>
              <w:marRight w:val="0"/>
              <w:marTop w:val="0"/>
              <w:marBottom w:val="0"/>
              <w:divBdr>
                <w:top w:val="none" w:sz="0" w:space="0" w:color="auto"/>
                <w:left w:val="none" w:sz="0" w:space="0" w:color="auto"/>
                <w:bottom w:val="none" w:sz="0" w:space="0" w:color="auto"/>
                <w:right w:val="none" w:sz="0" w:space="0" w:color="auto"/>
              </w:divBdr>
            </w:div>
            <w:div w:id="1072120064">
              <w:marLeft w:val="0"/>
              <w:marRight w:val="0"/>
              <w:marTop w:val="0"/>
              <w:marBottom w:val="0"/>
              <w:divBdr>
                <w:top w:val="none" w:sz="0" w:space="0" w:color="auto"/>
                <w:left w:val="none" w:sz="0" w:space="0" w:color="auto"/>
                <w:bottom w:val="none" w:sz="0" w:space="0" w:color="auto"/>
                <w:right w:val="none" w:sz="0" w:space="0" w:color="auto"/>
              </w:divBdr>
            </w:div>
            <w:div w:id="1078597226">
              <w:marLeft w:val="0"/>
              <w:marRight w:val="0"/>
              <w:marTop w:val="0"/>
              <w:marBottom w:val="0"/>
              <w:divBdr>
                <w:top w:val="none" w:sz="0" w:space="0" w:color="auto"/>
                <w:left w:val="none" w:sz="0" w:space="0" w:color="auto"/>
                <w:bottom w:val="none" w:sz="0" w:space="0" w:color="auto"/>
                <w:right w:val="none" w:sz="0" w:space="0" w:color="auto"/>
              </w:divBdr>
            </w:div>
            <w:div w:id="1099914023">
              <w:marLeft w:val="0"/>
              <w:marRight w:val="0"/>
              <w:marTop w:val="0"/>
              <w:marBottom w:val="0"/>
              <w:divBdr>
                <w:top w:val="none" w:sz="0" w:space="0" w:color="auto"/>
                <w:left w:val="none" w:sz="0" w:space="0" w:color="auto"/>
                <w:bottom w:val="none" w:sz="0" w:space="0" w:color="auto"/>
                <w:right w:val="none" w:sz="0" w:space="0" w:color="auto"/>
              </w:divBdr>
            </w:div>
            <w:div w:id="1101101965">
              <w:marLeft w:val="0"/>
              <w:marRight w:val="0"/>
              <w:marTop w:val="0"/>
              <w:marBottom w:val="0"/>
              <w:divBdr>
                <w:top w:val="none" w:sz="0" w:space="0" w:color="auto"/>
                <w:left w:val="none" w:sz="0" w:space="0" w:color="auto"/>
                <w:bottom w:val="none" w:sz="0" w:space="0" w:color="auto"/>
                <w:right w:val="none" w:sz="0" w:space="0" w:color="auto"/>
              </w:divBdr>
            </w:div>
            <w:div w:id="1126123837">
              <w:marLeft w:val="0"/>
              <w:marRight w:val="0"/>
              <w:marTop w:val="0"/>
              <w:marBottom w:val="0"/>
              <w:divBdr>
                <w:top w:val="none" w:sz="0" w:space="0" w:color="auto"/>
                <w:left w:val="none" w:sz="0" w:space="0" w:color="auto"/>
                <w:bottom w:val="none" w:sz="0" w:space="0" w:color="auto"/>
                <w:right w:val="none" w:sz="0" w:space="0" w:color="auto"/>
              </w:divBdr>
            </w:div>
            <w:div w:id="1131248335">
              <w:marLeft w:val="0"/>
              <w:marRight w:val="0"/>
              <w:marTop w:val="0"/>
              <w:marBottom w:val="0"/>
              <w:divBdr>
                <w:top w:val="none" w:sz="0" w:space="0" w:color="auto"/>
                <w:left w:val="none" w:sz="0" w:space="0" w:color="auto"/>
                <w:bottom w:val="none" w:sz="0" w:space="0" w:color="auto"/>
                <w:right w:val="none" w:sz="0" w:space="0" w:color="auto"/>
              </w:divBdr>
            </w:div>
            <w:div w:id="1132210049">
              <w:marLeft w:val="0"/>
              <w:marRight w:val="0"/>
              <w:marTop w:val="0"/>
              <w:marBottom w:val="0"/>
              <w:divBdr>
                <w:top w:val="none" w:sz="0" w:space="0" w:color="auto"/>
                <w:left w:val="none" w:sz="0" w:space="0" w:color="auto"/>
                <w:bottom w:val="none" w:sz="0" w:space="0" w:color="auto"/>
                <w:right w:val="none" w:sz="0" w:space="0" w:color="auto"/>
              </w:divBdr>
            </w:div>
            <w:div w:id="1132211066">
              <w:marLeft w:val="0"/>
              <w:marRight w:val="0"/>
              <w:marTop w:val="0"/>
              <w:marBottom w:val="0"/>
              <w:divBdr>
                <w:top w:val="none" w:sz="0" w:space="0" w:color="auto"/>
                <w:left w:val="none" w:sz="0" w:space="0" w:color="auto"/>
                <w:bottom w:val="none" w:sz="0" w:space="0" w:color="auto"/>
                <w:right w:val="none" w:sz="0" w:space="0" w:color="auto"/>
              </w:divBdr>
            </w:div>
            <w:div w:id="1148741922">
              <w:marLeft w:val="0"/>
              <w:marRight w:val="0"/>
              <w:marTop w:val="0"/>
              <w:marBottom w:val="0"/>
              <w:divBdr>
                <w:top w:val="none" w:sz="0" w:space="0" w:color="auto"/>
                <w:left w:val="none" w:sz="0" w:space="0" w:color="auto"/>
                <w:bottom w:val="none" w:sz="0" w:space="0" w:color="auto"/>
                <w:right w:val="none" w:sz="0" w:space="0" w:color="auto"/>
              </w:divBdr>
            </w:div>
            <w:div w:id="1148784164">
              <w:marLeft w:val="0"/>
              <w:marRight w:val="0"/>
              <w:marTop w:val="0"/>
              <w:marBottom w:val="0"/>
              <w:divBdr>
                <w:top w:val="none" w:sz="0" w:space="0" w:color="auto"/>
                <w:left w:val="none" w:sz="0" w:space="0" w:color="auto"/>
                <w:bottom w:val="none" w:sz="0" w:space="0" w:color="auto"/>
                <w:right w:val="none" w:sz="0" w:space="0" w:color="auto"/>
              </w:divBdr>
            </w:div>
            <w:div w:id="1158424034">
              <w:marLeft w:val="0"/>
              <w:marRight w:val="0"/>
              <w:marTop w:val="0"/>
              <w:marBottom w:val="0"/>
              <w:divBdr>
                <w:top w:val="none" w:sz="0" w:space="0" w:color="auto"/>
                <w:left w:val="none" w:sz="0" w:space="0" w:color="auto"/>
                <w:bottom w:val="none" w:sz="0" w:space="0" w:color="auto"/>
                <w:right w:val="none" w:sz="0" w:space="0" w:color="auto"/>
              </w:divBdr>
            </w:div>
            <w:div w:id="1159074307">
              <w:marLeft w:val="0"/>
              <w:marRight w:val="0"/>
              <w:marTop w:val="0"/>
              <w:marBottom w:val="0"/>
              <w:divBdr>
                <w:top w:val="none" w:sz="0" w:space="0" w:color="auto"/>
                <w:left w:val="none" w:sz="0" w:space="0" w:color="auto"/>
                <w:bottom w:val="none" w:sz="0" w:space="0" w:color="auto"/>
                <w:right w:val="none" w:sz="0" w:space="0" w:color="auto"/>
              </w:divBdr>
            </w:div>
            <w:div w:id="1163013154">
              <w:marLeft w:val="0"/>
              <w:marRight w:val="0"/>
              <w:marTop w:val="0"/>
              <w:marBottom w:val="0"/>
              <w:divBdr>
                <w:top w:val="none" w:sz="0" w:space="0" w:color="auto"/>
                <w:left w:val="none" w:sz="0" w:space="0" w:color="auto"/>
                <w:bottom w:val="none" w:sz="0" w:space="0" w:color="auto"/>
                <w:right w:val="none" w:sz="0" w:space="0" w:color="auto"/>
              </w:divBdr>
            </w:div>
            <w:div w:id="1167134451">
              <w:marLeft w:val="0"/>
              <w:marRight w:val="0"/>
              <w:marTop w:val="0"/>
              <w:marBottom w:val="0"/>
              <w:divBdr>
                <w:top w:val="none" w:sz="0" w:space="0" w:color="auto"/>
                <w:left w:val="none" w:sz="0" w:space="0" w:color="auto"/>
                <w:bottom w:val="none" w:sz="0" w:space="0" w:color="auto"/>
                <w:right w:val="none" w:sz="0" w:space="0" w:color="auto"/>
              </w:divBdr>
            </w:div>
            <w:div w:id="1168863820">
              <w:marLeft w:val="0"/>
              <w:marRight w:val="0"/>
              <w:marTop w:val="0"/>
              <w:marBottom w:val="0"/>
              <w:divBdr>
                <w:top w:val="none" w:sz="0" w:space="0" w:color="auto"/>
                <w:left w:val="none" w:sz="0" w:space="0" w:color="auto"/>
                <w:bottom w:val="none" w:sz="0" w:space="0" w:color="auto"/>
                <w:right w:val="none" w:sz="0" w:space="0" w:color="auto"/>
              </w:divBdr>
            </w:div>
            <w:div w:id="1174413717">
              <w:marLeft w:val="0"/>
              <w:marRight w:val="0"/>
              <w:marTop w:val="0"/>
              <w:marBottom w:val="0"/>
              <w:divBdr>
                <w:top w:val="none" w:sz="0" w:space="0" w:color="auto"/>
                <w:left w:val="none" w:sz="0" w:space="0" w:color="auto"/>
                <w:bottom w:val="none" w:sz="0" w:space="0" w:color="auto"/>
                <w:right w:val="none" w:sz="0" w:space="0" w:color="auto"/>
              </w:divBdr>
            </w:div>
            <w:div w:id="1177647676">
              <w:marLeft w:val="0"/>
              <w:marRight w:val="0"/>
              <w:marTop w:val="0"/>
              <w:marBottom w:val="0"/>
              <w:divBdr>
                <w:top w:val="none" w:sz="0" w:space="0" w:color="auto"/>
                <w:left w:val="none" w:sz="0" w:space="0" w:color="auto"/>
                <w:bottom w:val="none" w:sz="0" w:space="0" w:color="auto"/>
                <w:right w:val="none" w:sz="0" w:space="0" w:color="auto"/>
              </w:divBdr>
            </w:div>
            <w:div w:id="1177884672">
              <w:marLeft w:val="0"/>
              <w:marRight w:val="0"/>
              <w:marTop w:val="0"/>
              <w:marBottom w:val="0"/>
              <w:divBdr>
                <w:top w:val="none" w:sz="0" w:space="0" w:color="auto"/>
                <w:left w:val="none" w:sz="0" w:space="0" w:color="auto"/>
                <w:bottom w:val="none" w:sz="0" w:space="0" w:color="auto"/>
                <w:right w:val="none" w:sz="0" w:space="0" w:color="auto"/>
              </w:divBdr>
            </w:div>
            <w:div w:id="1182742993">
              <w:marLeft w:val="0"/>
              <w:marRight w:val="0"/>
              <w:marTop w:val="0"/>
              <w:marBottom w:val="0"/>
              <w:divBdr>
                <w:top w:val="none" w:sz="0" w:space="0" w:color="auto"/>
                <w:left w:val="none" w:sz="0" w:space="0" w:color="auto"/>
                <w:bottom w:val="none" w:sz="0" w:space="0" w:color="auto"/>
                <w:right w:val="none" w:sz="0" w:space="0" w:color="auto"/>
              </w:divBdr>
            </w:div>
            <w:div w:id="1188761739">
              <w:marLeft w:val="0"/>
              <w:marRight w:val="0"/>
              <w:marTop w:val="0"/>
              <w:marBottom w:val="0"/>
              <w:divBdr>
                <w:top w:val="none" w:sz="0" w:space="0" w:color="auto"/>
                <w:left w:val="none" w:sz="0" w:space="0" w:color="auto"/>
                <w:bottom w:val="none" w:sz="0" w:space="0" w:color="auto"/>
                <w:right w:val="none" w:sz="0" w:space="0" w:color="auto"/>
              </w:divBdr>
            </w:div>
            <w:div w:id="1200046542">
              <w:marLeft w:val="0"/>
              <w:marRight w:val="0"/>
              <w:marTop w:val="0"/>
              <w:marBottom w:val="0"/>
              <w:divBdr>
                <w:top w:val="none" w:sz="0" w:space="0" w:color="auto"/>
                <w:left w:val="none" w:sz="0" w:space="0" w:color="auto"/>
                <w:bottom w:val="none" w:sz="0" w:space="0" w:color="auto"/>
                <w:right w:val="none" w:sz="0" w:space="0" w:color="auto"/>
              </w:divBdr>
            </w:div>
            <w:div w:id="1210066631">
              <w:marLeft w:val="0"/>
              <w:marRight w:val="0"/>
              <w:marTop w:val="0"/>
              <w:marBottom w:val="0"/>
              <w:divBdr>
                <w:top w:val="none" w:sz="0" w:space="0" w:color="auto"/>
                <w:left w:val="none" w:sz="0" w:space="0" w:color="auto"/>
                <w:bottom w:val="none" w:sz="0" w:space="0" w:color="auto"/>
                <w:right w:val="none" w:sz="0" w:space="0" w:color="auto"/>
              </w:divBdr>
            </w:div>
            <w:div w:id="1216356198">
              <w:marLeft w:val="0"/>
              <w:marRight w:val="0"/>
              <w:marTop w:val="0"/>
              <w:marBottom w:val="0"/>
              <w:divBdr>
                <w:top w:val="none" w:sz="0" w:space="0" w:color="auto"/>
                <w:left w:val="none" w:sz="0" w:space="0" w:color="auto"/>
                <w:bottom w:val="none" w:sz="0" w:space="0" w:color="auto"/>
                <w:right w:val="none" w:sz="0" w:space="0" w:color="auto"/>
              </w:divBdr>
            </w:div>
            <w:div w:id="1222909651">
              <w:marLeft w:val="0"/>
              <w:marRight w:val="0"/>
              <w:marTop w:val="0"/>
              <w:marBottom w:val="0"/>
              <w:divBdr>
                <w:top w:val="none" w:sz="0" w:space="0" w:color="auto"/>
                <w:left w:val="none" w:sz="0" w:space="0" w:color="auto"/>
                <w:bottom w:val="none" w:sz="0" w:space="0" w:color="auto"/>
                <w:right w:val="none" w:sz="0" w:space="0" w:color="auto"/>
              </w:divBdr>
            </w:div>
            <w:div w:id="1226381885">
              <w:marLeft w:val="0"/>
              <w:marRight w:val="0"/>
              <w:marTop w:val="0"/>
              <w:marBottom w:val="0"/>
              <w:divBdr>
                <w:top w:val="none" w:sz="0" w:space="0" w:color="auto"/>
                <w:left w:val="none" w:sz="0" w:space="0" w:color="auto"/>
                <w:bottom w:val="none" w:sz="0" w:space="0" w:color="auto"/>
                <w:right w:val="none" w:sz="0" w:space="0" w:color="auto"/>
              </w:divBdr>
            </w:div>
            <w:div w:id="1231647413">
              <w:marLeft w:val="0"/>
              <w:marRight w:val="0"/>
              <w:marTop w:val="0"/>
              <w:marBottom w:val="0"/>
              <w:divBdr>
                <w:top w:val="none" w:sz="0" w:space="0" w:color="auto"/>
                <w:left w:val="none" w:sz="0" w:space="0" w:color="auto"/>
                <w:bottom w:val="none" w:sz="0" w:space="0" w:color="auto"/>
                <w:right w:val="none" w:sz="0" w:space="0" w:color="auto"/>
              </w:divBdr>
            </w:div>
            <w:div w:id="1234510334">
              <w:marLeft w:val="0"/>
              <w:marRight w:val="0"/>
              <w:marTop w:val="0"/>
              <w:marBottom w:val="0"/>
              <w:divBdr>
                <w:top w:val="none" w:sz="0" w:space="0" w:color="auto"/>
                <w:left w:val="none" w:sz="0" w:space="0" w:color="auto"/>
                <w:bottom w:val="none" w:sz="0" w:space="0" w:color="auto"/>
                <w:right w:val="none" w:sz="0" w:space="0" w:color="auto"/>
              </w:divBdr>
            </w:div>
            <w:div w:id="1246495525">
              <w:marLeft w:val="0"/>
              <w:marRight w:val="0"/>
              <w:marTop w:val="0"/>
              <w:marBottom w:val="0"/>
              <w:divBdr>
                <w:top w:val="none" w:sz="0" w:space="0" w:color="auto"/>
                <w:left w:val="none" w:sz="0" w:space="0" w:color="auto"/>
                <w:bottom w:val="none" w:sz="0" w:space="0" w:color="auto"/>
                <w:right w:val="none" w:sz="0" w:space="0" w:color="auto"/>
              </w:divBdr>
            </w:div>
            <w:div w:id="1247960236">
              <w:marLeft w:val="0"/>
              <w:marRight w:val="0"/>
              <w:marTop w:val="0"/>
              <w:marBottom w:val="0"/>
              <w:divBdr>
                <w:top w:val="none" w:sz="0" w:space="0" w:color="auto"/>
                <w:left w:val="none" w:sz="0" w:space="0" w:color="auto"/>
                <w:bottom w:val="none" w:sz="0" w:space="0" w:color="auto"/>
                <w:right w:val="none" w:sz="0" w:space="0" w:color="auto"/>
              </w:divBdr>
            </w:div>
            <w:div w:id="1264730090">
              <w:marLeft w:val="0"/>
              <w:marRight w:val="0"/>
              <w:marTop w:val="0"/>
              <w:marBottom w:val="0"/>
              <w:divBdr>
                <w:top w:val="none" w:sz="0" w:space="0" w:color="auto"/>
                <w:left w:val="none" w:sz="0" w:space="0" w:color="auto"/>
                <w:bottom w:val="none" w:sz="0" w:space="0" w:color="auto"/>
                <w:right w:val="none" w:sz="0" w:space="0" w:color="auto"/>
              </w:divBdr>
            </w:div>
            <w:div w:id="1280258535">
              <w:marLeft w:val="0"/>
              <w:marRight w:val="0"/>
              <w:marTop w:val="0"/>
              <w:marBottom w:val="0"/>
              <w:divBdr>
                <w:top w:val="none" w:sz="0" w:space="0" w:color="auto"/>
                <w:left w:val="none" w:sz="0" w:space="0" w:color="auto"/>
                <w:bottom w:val="none" w:sz="0" w:space="0" w:color="auto"/>
                <w:right w:val="none" w:sz="0" w:space="0" w:color="auto"/>
              </w:divBdr>
            </w:div>
            <w:div w:id="1293711369">
              <w:marLeft w:val="0"/>
              <w:marRight w:val="0"/>
              <w:marTop w:val="0"/>
              <w:marBottom w:val="0"/>
              <w:divBdr>
                <w:top w:val="none" w:sz="0" w:space="0" w:color="auto"/>
                <w:left w:val="none" w:sz="0" w:space="0" w:color="auto"/>
                <w:bottom w:val="none" w:sz="0" w:space="0" w:color="auto"/>
                <w:right w:val="none" w:sz="0" w:space="0" w:color="auto"/>
              </w:divBdr>
            </w:div>
            <w:div w:id="1295330271">
              <w:marLeft w:val="0"/>
              <w:marRight w:val="0"/>
              <w:marTop w:val="0"/>
              <w:marBottom w:val="0"/>
              <w:divBdr>
                <w:top w:val="none" w:sz="0" w:space="0" w:color="auto"/>
                <w:left w:val="none" w:sz="0" w:space="0" w:color="auto"/>
                <w:bottom w:val="none" w:sz="0" w:space="0" w:color="auto"/>
                <w:right w:val="none" w:sz="0" w:space="0" w:color="auto"/>
              </w:divBdr>
            </w:div>
            <w:div w:id="1308434761">
              <w:marLeft w:val="0"/>
              <w:marRight w:val="0"/>
              <w:marTop w:val="0"/>
              <w:marBottom w:val="0"/>
              <w:divBdr>
                <w:top w:val="none" w:sz="0" w:space="0" w:color="auto"/>
                <w:left w:val="none" w:sz="0" w:space="0" w:color="auto"/>
                <w:bottom w:val="none" w:sz="0" w:space="0" w:color="auto"/>
                <w:right w:val="none" w:sz="0" w:space="0" w:color="auto"/>
              </w:divBdr>
            </w:div>
            <w:div w:id="1311866819">
              <w:marLeft w:val="0"/>
              <w:marRight w:val="0"/>
              <w:marTop w:val="0"/>
              <w:marBottom w:val="0"/>
              <w:divBdr>
                <w:top w:val="none" w:sz="0" w:space="0" w:color="auto"/>
                <w:left w:val="none" w:sz="0" w:space="0" w:color="auto"/>
                <w:bottom w:val="none" w:sz="0" w:space="0" w:color="auto"/>
                <w:right w:val="none" w:sz="0" w:space="0" w:color="auto"/>
              </w:divBdr>
            </w:div>
            <w:div w:id="1322586357">
              <w:marLeft w:val="0"/>
              <w:marRight w:val="0"/>
              <w:marTop w:val="0"/>
              <w:marBottom w:val="0"/>
              <w:divBdr>
                <w:top w:val="none" w:sz="0" w:space="0" w:color="auto"/>
                <w:left w:val="none" w:sz="0" w:space="0" w:color="auto"/>
                <w:bottom w:val="none" w:sz="0" w:space="0" w:color="auto"/>
                <w:right w:val="none" w:sz="0" w:space="0" w:color="auto"/>
              </w:divBdr>
            </w:div>
            <w:div w:id="1327242074">
              <w:marLeft w:val="0"/>
              <w:marRight w:val="0"/>
              <w:marTop w:val="0"/>
              <w:marBottom w:val="0"/>
              <w:divBdr>
                <w:top w:val="none" w:sz="0" w:space="0" w:color="auto"/>
                <w:left w:val="none" w:sz="0" w:space="0" w:color="auto"/>
                <w:bottom w:val="none" w:sz="0" w:space="0" w:color="auto"/>
                <w:right w:val="none" w:sz="0" w:space="0" w:color="auto"/>
              </w:divBdr>
            </w:div>
            <w:div w:id="1327587557">
              <w:marLeft w:val="0"/>
              <w:marRight w:val="0"/>
              <w:marTop w:val="0"/>
              <w:marBottom w:val="0"/>
              <w:divBdr>
                <w:top w:val="none" w:sz="0" w:space="0" w:color="auto"/>
                <w:left w:val="none" w:sz="0" w:space="0" w:color="auto"/>
                <w:bottom w:val="none" w:sz="0" w:space="0" w:color="auto"/>
                <w:right w:val="none" w:sz="0" w:space="0" w:color="auto"/>
              </w:divBdr>
            </w:div>
            <w:div w:id="1327782750">
              <w:marLeft w:val="0"/>
              <w:marRight w:val="0"/>
              <w:marTop w:val="0"/>
              <w:marBottom w:val="0"/>
              <w:divBdr>
                <w:top w:val="none" w:sz="0" w:space="0" w:color="auto"/>
                <w:left w:val="none" w:sz="0" w:space="0" w:color="auto"/>
                <w:bottom w:val="none" w:sz="0" w:space="0" w:color="auto"/>
                <w:right w:val="none" w:sz="0" w:space="0" w:color="auto"/>
              </w:divBdr>
            </w:div>
            <w:div w:id="1337272692">
              <w:marLeft w:val="0"/>
              <w:marRight w:val="0"/>
              <w:marTop w:val="0"/>
              <w:marBottom w:val="0"/>
              <w:divBdr>
                <w:top w:val="none" w:sz="0" w:space="0" w:color="auto"/>
                <w:left w:val="none" w:sz="0" w:space="0" w:color="auto"/>
                <w:bottom w:val="none" w:sz="0" w:space="0" w:color="auto"/>
                <w:right w:val="none" w:sz="0" w:space="0" w:color="auto"/>
              </w:divBdr>
            </w:div>
            <w:div w:id="1339846555">
              <w:marLeft w:val="0"/>
              <w:marRight w:val="0"/>
              <w:marTop w:val="0"/>
              <w:marBottom w:val="0"/>
              <w:divBdr>
                <w:top w:val="none" w:sz="0" w:space="0" w:color="auto"/>
                <w:left w:val="none" w:sz="0" w:space="0" w:color="auto"/>
                <w:bottom w:val="none" w:sz="0" w:space="0" w:color="auto"/>
                <w:right w:val="none" w:sz="0" w:space="0" w:color="auto"/>
              </w:divBdr>
            </w:div>
            <w:div w:id="1347487719">
              <w:marLeft w:val="0"/>
              <w:marRight w:val="0"/>
              <w:marTop w:val="0"/>
              <w:marBottom w:val="0"/>
              <w:divBdr>
                <w:top w:val="none" w:sz="0" w:space="0" w:color="auto"/>
                <w:left w:val="none" w:sz="0" w:space="0" w:color="auto"/>
                <w:bottom w:val="none" w:sz="0" w:space="0" w:color="auto"/>
                <w:right w:val="none" w:sz="0" w:space="0" w:color="auto"/>
              </w:divBdr>
            </w:div>
            <w:div w:id="1349790483">
              <w:marLeft w:val="0"/>
              <w:marRight w:val="0"/>
              <w:marTop w:val="0"/>
              <w:marBottom w:val="0"/>
              <w:divBdr>
                <w:top w:val="none" w:sz="0" w:space="0" w:color="auto"/>
                <w:left w:val="none" w:sz="0" w:space="0" w:color="auto"/>
                <w:bottom w:val="none" w:sz="0" w:space="0" w:color="auto"/>
                <w:right w:val="none" w:sz="0" w:space="0" w:color="auto"/>
              </w:divBdr>
            </w:div>
            <w:div w:id="1350521442">
              <w:marLeft w:val="0"/>
              <w:marRight w:val="0"/>
              <w:marTop w:val="0"/>
              <w:marBottom w:val="0"/>
              <w:divBdr>
                <w:top w:val="none" w:sz="0" w:space="0" w:color="auto"/>
                <w:left w:val="none" w:sz="0" w:space="0" w:color="auto"/>
                <w:bottom w:val="none" w:sz="0" w:space="0" w:color="auto"/>
                <w:right w:val="none" w:sz="0" w:space="0" w:color="auto"/>
              </w:divBdr>
            </w:div>
            <w:div w:id="1365209477">
              <w:marLeft w:val="0"/>
              <w:marRight w:val="0"/>
              <w:marTop w:val="0"/>
              <w:marBottom w:val="0"/>
              <w:divBdr>
                <w:top w:val="none" w:sz="0" w:space="0" w:color="auto"/>
                <w:left w:val="none" w:sz="0" w:space="0" w:color="auto"/>
                <w:bottom w:val="none" w:sz="0" w:space="0" w:color="auto"/>
                <w:right w:val="none" w:sz="0" w:space="0" w:color="auto"/>
              </w:divBdr>
            </w:div>
            <w:div w:id="1366755357">
              <w:marLeft w:val="0"/>
              <w:marRight w:val="0"/>
              <w:marTop w:val="0"/>
              <w:marBottom w:val="0"/>
              <w:divBdr>
                <w:top w:val="none" w:sz="0" w:space="0" w:color="auto"/>
                <w:left w:val="none" w:sz="0" w:space="0" w:color="auto"/>
                <w:bottom w:val="none" w:sz="0" w:space="0" w:color="auto"/>
                <w:right w:val="none" w:sz="0" w:space="0" w:color="auto"/>
              </w:divBdr>
            </w:div>
            <w:div w:id="1379822462">
              <w:marLeft w:val="0"/>
              <w:marRight w:val="0"/>
              <w:marTop w:val="0"/>
              <w:marBottom w:val="0"/>
              <w:divBdr>
                <w:top w:val="none" w:sz="0" w:space="0" w:color="auto"/>
                <w:left w:val="none" w:sz="0" w:space="0" w:color="auto"/>
                <w:bottom w:val="none" w:sz="0" w:space="0" w:color="auto"/>
                <w:right w:val="none" w:sz="0" w:space="0" w:color="auto"/>
              </w:divBdr>
            </w:div>
            <w:div w:id="1387679409">
              <w:marLeft w:val="0"/>
              <w:marRight w:val="0"/>
              <w:marTop w:val="0"/>
              <w:marBottom w:val="0"/>
              <w:divBdr>
                <w:top w:val="none" w:sz="0" w:space="0" w:color="auto"/>
                <w:left w:val="none" w:sz="0" w:space="0" w:color="auto"/>
                <w:bottom w:val="none" w:sz="0" w:space="0" w:color="auto"/>
                <w:right w:val="none" w:sz="0" w:space="0" w:color="auto"/>
              </w:divBdr>
            </w:div>
            <w:div w:id="1389643266">
              <w:marLeft w:val="0"/>
              <w:marRight w:val="0"/>
              <w:marTop w:val="0"/>
              <w:marBottom w:val="0"/>
              <w:divBdr>
                <w:top w:val="none" w:sz="0" w:space="0" w:color="auto"/>
                <w:left w:val="none" w:sz="0" w:space="0" w:color="auto"/>
                <w:bottom w:val="none" w:sz="0" w:space="0" w:color="auto"/>
                <w:right w:val="none" w:sz="0" w:space="0" w:color="auto"/>
              </w:divBdr>
            </w:div>
            <w:div w:id="1390688758">
              <w:marLeft w:val="0"/>
              <w:marRight w:val="0"/>
              <w:marTop w:val="0"/>
              <w:marBottom w:val="0"/>
              <w:divBdr>
                <w:top w:val="none" w:sz="0" w:space="0" w:color="auto"/>
                <w:left w:val="none" w:sz="0" w:space="0" w:color="auto"/>
                <w:bottom w:val="none" w:sz="0" w:space="0" w:color="auto"/>
                <w:right w:val="none" w:sz="0" w:space="0" w:color="auto"/>
              </w:divBdr>
            </w:div>
            <w:div w:id="1392342066">
              <w:marLeft w:val="0"/>
              <w:marRight w:val="0"/>
              <w:marTop w:val="0"/>
              <w:marBottom w:val="0"/>
              <w:divBdr>
                <w:top w:val="none" w:sz="0" w:space="0" w:color="auto"/>
                <w:left w:val="none" w:sz="0" w:space="0" w:color="auto"/>
                <w:bottom w:val="none" w:sz="0" w:space="0" w:color="auto"/>
                <w:right w:val="none" w:sz="0" w:space="0" w:color="auto"/>
              </w:divBdr>
            </w:div>
            <w:div w:id="1396708381">
              <w:marLeft w:val="0"/>
              <w:marRight w:val="0"/>
              <w:marTop w:val="0"/>
              <w:marBottom w:val="0"/>
              <w:divBdr>
                <w:top w:val="none" w:sz="0" w:space="0" w:color="auto"/>
                <w:left w:val="none" w:sz="0" w:space="0" w:color="auto"/>
                <w:bottom w:val="none" w:sz="0" w:space="0" w:color="auto"/>
                <w:right w:val="none" w:sz="0" w:space="0" w:color="auto"/>
              </w:divBdr>
            </w:div>
            <w:div w:id="1404641526">
              <w:marLeft w:val="0"/>
              <w:marRight w:val="0"/>
              <w:marTop w:val="0"/>
              <w:marBottom w:val="0"/>
              <w:divBdr>
                <w:top w:val="none" w:sz="0" w:space="0" w:color="auto"/>
                <w:left w:val="none" w:sz="0" w:space="0" w:color="auto"/>
                <w:bottom w:val="none" w:sz="0" w:space="0" w:color="auto"/>
                <w:right w:val="none" w:sz="0" w:space="0" w:color="auto"/>
              </w:divBdr>
            </w:div>
            <w:div w:id="1405882505">
              <w:marLeft w:val="0"/>
              <w:marRight w:val="0"/>
              <w:marTop w:val="0"/>
              <w:marBottom w:val="0"/>
              <w:divBdr>
                <w:top w:val="none" w:sz="0" w:space="0" w:color="auto"/>
                <w:left w:val="none" w:sz="0" w:space="0" w:color="auto"/>
                <w:bottom w:val="none" w:sz="0" w:space="0" w:color="auto"/>
                <w:right w:val="none" w:sz="0" w:space="0" w:color="auto"/>
              </w:divBdr>
            </w:div>
            <w:div w:id="1423377457">
              <w:marLeft w:val="0"/>
              <w:marRight w:val="0"/>
              <w:marTop w:val="0"/>
              <w:marBottom w:val="0"/>
              <w:divBdr>
                <w:top w:val="none" w:sz="0" w:space="0" w:color="auto"/>
                <w:left w:val="none" w:sz="0" w:space="0" w:color="auto"/>
                <w:bottom w:val="none" w:sz="0" w:space="0" w:color="auto"/>
                <w:right w:val="none" w:sz="0" w:space="0" w:color="auto"/>
              </w:divBdr>
            </w:div>
            <w:div w:id="1424451127">
              <w:marLeft w:val="0"/>
              <w:marRight w:val="0"/>
              <w:marTop w:val="0"/>
              <w:marBottom w:val="0"/>
              <w:divBdr>
                <w:top w:val="none" w:sz="0" w:space="0" w:color="auto"/>
                <w:left w:val="none" w:sz="0" w:space="0" w:color="auto"/>
                <w:bottom w:val="none" w:sz="0" w:space="0" w:color="auto"/>
                <w:right w:val="none" w:sz="0" w:space="0" w:color="auto"/>
              </w:divBdr>
            </w:div>
            <w:div w:id="1430658617">
              <w:marLeft w:val="0"/>
              <w:marRight w:val="0"/>
              <w:marTop w:val="0"/>
              <w:marBottom w:val="0"/>
              <w:divBdr>
                <w:top w:val="none" w:sz="0" w:space="0" w:color="auto"/>
                <w:left w:val="none" w:sz="0" w:space="0" w:color="auto"/>
                <w:bottom w:val="none" w:sz="0" w:space="0" w:color="auto"/>
                <w:right w:val="none" w:sz="0" w:space="0" w:color="auto"/>
              </w:divBdr>
            </w:div>
            <w:div w:id="1431701418">
              <w:marLeft w:val="0"/>
              <w:marRight w:val="0"/>
              <w:marTop w:val="0"/>
              <w:marBottom w:val="0"/>
              <w:divBdr>
                <w:top w:val="none" w:sz="0" w:space="0" w:color="auto"/>
                <w:left w:val="none" w:sz="0" w:space="0" w:color="auto"/>
                <w:bottom w:val="none" w:sz="0" w:space="0" w:color="auto"/>
                <w:right w:val="none" w:sz="0" w:space="0" w:color="auto"/>
              </w:divBdr>
            </w:div>
            <w:div w:id="1433819380">
              <w:marLeft w:val="0"/>
              <w:marRight w:val="0"/>
              <w:marTop w:val="0"/>
              <w:marBottom w:val="0"/>
              <w:divBdr>
                <w:top w:val="none" w:sz="0" w:space="0" w:color="auto"/>
                <w:left w:val="none" w:sz="0" w:space="0" w:color="auto"/>
                <w:bottom w:val="none" w:sz="0" w:space="0" w:color="auto"/>
                <w:right w:val="none" w:sz="0" w:space="0" w:color="auto"/>
              </w:divBdr>
            </w:div>
            <w:div w:id="1437947585">
              <w:marLeft w:val="0"/>
              <w:marRight w:val="0"/>
              <w:marTop w:val="0"/>
              <w:marBottom w:val="0"/>
              <w:divBdr>
                <w:top w:val="none" w:sz="0" w:space="0" w:color="auto"/>
                <w:left w:val="none" w:sz="0" w:space="0" w:color="auto"/>
                <w:bottom w:val="none" w:sz="0" w:space="0" w:color="auto"/>
                <w:right w:val="none" w:sz="0" w:space="0" w:color="auto"/>
              </w:divBdr>
            </w:div>
            <w:div w:id="1444810453">
              <w:marLeft w:val="0"/>
              <w:marRight w:val="0"/>
              <w:marTop w:val="0"/>
              <w:marBottom w:val="0"/>
              <w:divBdr>
                <w:top w:val="none" w:sz="0" w:space="0" w:color="auto"/>
                <w:left w:val="none" w:sz="0" w:space="0" w:color="auto"/>
                <w:bottom w:val="none" w:sz="0" w:space="0" w:color="auto"/>
                <w:right w:val="none" w:sz="0" w:space="0" w:color="auto"/>
              </w:divBdr>
            </w:div>
            <w:div w:id="1444960503">
              <w:marLeft w:val="0"/>
              <w:marRight w:val="0"/>
              <w:marTop w:val="0"/>
              <w:marBottom w:val="0"/>
              <w:divBdr>
                <w:top w:val="none" w:sz="0" w:space="0" w:color="auto"/>
                <w:left w:val="none" w:sz="0" w:space="0" w:color="auto"/>
                <w:bottom w:val="none" w:sz="0" w:space="0" w:color="auto"/>
                <w:right w:val="none" w:sz="0" w:space="0" w:color="auto"/>
              </w:divBdr>
            </w:div>
            <w:div w:id="1453288704">
              <w:marLeft w:val="0"/>
              <w:marRight w:val="0"/>
              <w:marTop w:val="0"/>
              <w:marBottom w:val="0"/>
              <w:divBdr>
                <w:top w:val="none" w:sz="0" w:space="0" w:color="auto"/>
                <w:left w:val="none" w:sz="0" w:space="0" w:color="auto"/>
                <w:bottom w:val="none" w:sz="0" w:space="0" w:color="auto"/>
                <w:right w:val="none" w:sz="0" w:space="0" w:color="auto"/>
              </w:divBdr>
            </w:div>
            <w:div w:id="1455490325">
              <w:marLeft w:val="0"/>
              <w:marRight w:val="0"/>
              <w:marTop w:val="0"/>
              <w:marBottom w:val="0"/>
              <w:divBdr>
                <w:top w:val="none" w:sz="0" w:space="0" w:color="auto"/>
                <w:left w:val="none" w:sz="0" w:space="0" w:color="auto"/>
                <w:bottom w:val="none" w:sz="0" w:space="0" w:color="auto"/>
                <w:right w:val="none" w:sz="0" w:space="0" w:color="auto"/>
              </w:divBdr>
            </w:div>
            <w:div w:id="1465008160">
              <w:marLeft w:val="0"/>
              <w:marRight w:val="0"/>
              <w:marTop w:val="0"/>
              <w:marBottom w:val="0"/>
              <w:divBdr>
                <w:top w:val="none" w:sz="0" w:space="0" w:color="auto"/>
                <w:left w:val="none" w:sz="0" w:space="0" w:color="auto"/>
                <w:bottom w:val="none" w:sz="0" w:space="0" w:color="auto"/>
                <w:right w:val="none" w:sz="0" w:space="0" w:color="auto"/>
              </w:divBdr>
            </w:div>
            <w:div w:id="1466896385">
              <w:marLeft w:val="0"/>
              <w:marRight w:val="0"/>
              <w:marTop w:val="0"/>
              <w:marBottom w:val="0"/>
              <w:divBdr>
                <w:top w:val="none" w:sz="0" w:space="0" w:color="auto"/>
                <w:left w:val="none" w:sz="0" w:space="0" w:color="auto"/>
                <w:bottom w:val="none" w:sz="0" w:space="0" w:color="auto"/>
                <w:right w:val="none" w:sz="0" w:space="0" w:color="auto"/>
              </w:divBdr>
            </w:div>
            <w:div w:id="1467044831">
              <w:marLeft w:val="0"/>
              <w:marRight w:val="0"/>
              <w:marTop w:val="0"/>
              <w:marBottom w:val="0"/>
              <w:divBdr>
                <w:top w:val="none" w:sz="0" w:space="0" w:color="auto"/>
                <w:left w:val="none" w:sz="0" w:space="0" w:color="auto"/>
                <w:bottom w:val="none" w:sz="0" w:space="0" w:color="auto"/>
                <w:right w:val="none" w:sz="0" w:space="0" w:color="auto"/>
              </w:divBdr>
            </w:div>
            <w:div w:id="1468086374">
              <w:marLeft w:val="0"/>
              <w:marRight w:val="0"/>
              <w:marTop w:val="0"/>
              <w:marBottom w:val="0"/>
              <w:divBdr>
                <w:top w:val="none" w:sz="0" w:space="0" w:color="auto"/>
                <w:left w:val="none" w:sz="0" w:space="0" w:color="auto"/>
                <w:bottom w:val="none" w:sz="0" w:space="0" w:color="auto"/>
                <w:right w:val="none" w:sz="0" w:space="0" w:color="auto"/>
              </w:divBdr>
            </w:div>
            <w:div w:id="1474785074">
              <w:marLeft w:val="0"/>
              <w:marRight w:val="0"/>
              <w:marTop w:val="0"/>
              <w:marBottom w:val="0"/>
              <w:divBdr>
                <w:top w:val="none" w:sz="0" w:space="0" w:color="auto"/>
                <w:left w:val="none" w:sz="0" w:space="0" w:color="auto"/>
                <w:bottom w:val="none" w:sz="0" w:space="0" w:color="auto"/>
                <w:right w:val="none" w:sz="0" w:space="0" w:color="auto"/>
              </w:divBdr>
            </w:div>
            <w:div w:id="1481003079">
              <w:marLeft w:val="0"/>
              <w:marRight w:val="0"/>
              <w:marTop w:val="0"/>
              <w:marBottom w:val="0"/>
              <w:divBdr>
                <w:top w:val="none" w:sz="0" w:space="0" w:color="auto"/>
                <w:left w:val="none" w:sz="0" w:space="0" w:color="auto"/>
                <w:bottom w:val="none" w:sz="0" w:space="0" w:color="auto"/>
                <w:right w:val="none" w:sz="0" w:space="0" w:color="auto"/>
              </w:divBdr>
            </w:div>
            <w:div w:id="1484617139">
              <w:marLeft w:val="0"/>
              <w:marRight w:val="0"/>
              <w:marTop w:val="0"/>
              <w:marBottom w:val="0"/>
              <w:divBdr>
                <w:top w:val="none" w:sz="0" w:space="0" w:color="auto"/>
                <w:left w:val="none" w:sz="0" w:space="0" w:color="auto"/>
                <w:bottom w:val="none" w:sz="0" w:space="0" w:color="auto"/>
                <w:right w:val="none" w:sz="0" w:space="0" w:color="auto"/>
              </w:divBdr>
            </w:div>
            <w:div w:id="1485245206">
              <w:marLeft w:val="0"/>
              <w:marRight w:val="0"/>
              <w:marTop w:val="0"/>
              <w:marBottom w:val="0"/>
              <w:divBdr>
                <w:top w:val="none" w:sz="0" w:space="0" w:color="auto"/>
                <w:left w:val="none" w:sz="0" w:space="0" w:color="auto"/>
                <w:bottom w:val="none" w:sz="0" w:space="0" w:color="auto"/>
                <w:right w:val="none" w:sz="0" w:space="0" w:color="auto"/>
              </w:divBdr>
            </w:div>
            <w:div w:id="1491679680">
              <w:marLeft w:val="0"/>
              <w:marRight w:val="0"/>
              <w:marTop w:val="0"/>
              <w:marBottom w:val="0"/>
              <w:divBdr>
                <w:top w:val="none" w:sz="0" w:space="0" w:color="auto"/>
                <w:left w:val="none" w:sz="0" w:space="0" w:color="auto"/>
                <w:bottom w:val="none" w:sz="0" w:space="0" w:color="auto"/>
                <w:right w:val="none" w:sz="0" w:space="0" w:color="auto"/>
              </w:divBdr>
            </w:div>
            <w:div w:id="1496216259">
              <w:marLeft w:val="0"/>
              <w:marRight w:val="0"/>
              <w:marTop w:val="0"/>
              <w:marBottom w:val="0"/>
              <w:divBdr>
                <w:top w:val="none" w:sz="0" w:space="0" w:color="auto"/>
                <w:left w:val="none" w:sz="0" w:space="0" w:color="auto"/>
                <w:bottom w:val="none" w:sz="0" w:space="0" w:color="auto"/>
                <w:right w:val="none" w:sz="0" w:space="0" w:color="auto"/>
              </w:divBdr>
            </w:div>
            <w:div w:id="1496797766">
              <w:marLeft w:val="0"/>
              <w:marRight w:val="0"/>
              <w:marTop w:val="0"/>
              <w:marBottom w:val="0"/>
              <w:divBdr>
                <w:top w:val="none" w:sz="0" w:space="0" w:color="auto"/>
                <w:left w:val="none" w:sz="0" w:space="0" w:color="auto"/>
                <w:bottom w:val="none" w:sz="0" w:space="0" w:color="auto"/>
                <w:right w:val="none" w:sz="0" w:space="0" w:color="auto"/>
              </w:divBdr>
            </w:div>
            <w:div w:id="1508136019">
              <w:marLeft w:val="0"/>
              <w:marRight w:val="0"/>
              <w:marTop w:val="0"/>
              <w:marBottom w:val="0"/>
              <w:divBdr>
                <w:top w:val="none" w:sz="0" w:space="0" w:color="auto"/>
                <w:left w:val="none" w:sz="0" w:space="0" w:color="auto"/>
                <w:bottom w:val="none" w:sz="0" w:space="0" w:color="auto"/>
                <w:right w:val="none" w:sz="0" w:space="0" w:color="auto"/>
              </w:divBdr>
            </w:div>
            <w:div w:id="1508210922">
              <w:marLeft w:val="0"/>
              <w:marRight w:val="0"/>
              <w:marTop w:val="0"/>
              <w:marBottom w:val="0"/>
              <w:divBdr>
                <w:top w:val="none" w:sz="0" w:space="0" w:color="auto"/>
                <w:left w:val="none" w:sz="0" w:space="0" w:color="auto"/>
                <w:bottom w:val="none" w:sz="0" w:space="0" w:color="auto"/>
                <w:right w:val="none" w:sz="0" w:space="0" w:color="auto"/>
              </w:divBdr>
            </w:div>
            <w:div w:id="1516992867">
              <w:marLeft w:val="0"/>
              <w:marRight w:val="0"/>
              <w:marTop w:val="0"/>
              <w:marBottom w:val="0"/>
              <w:divBdr>
                <w:top w:val="none" w:sz="0" w:space="0" w:color="auto"/>
                <w:left w:val="none" w:sz="0" w:space="0" w:color="auto"/>
                <w:bottom w:val="none" w:sz="0" w:space="0" w:color="auto"/>
                <w:right w:val="none" w:sz="0" w:space="0" w:color="auto"/>
              </w:divBdr>
            </w:div>
            <w:div w:id="1517189651">
              <w:marLeft w:val="0"/>
              <w:marRight w:val="0"/>
              <w:marTop w:val="0"/>
              <w:marBottom w:val="0"/>
              <w:divBdr>
                <w:top w:val="none" w:sz="0" w:space="0" w:color="auto"/>
                <w:left w:val="none" w:sz="0" w:space="0" w:color="auto"/>
                <w:bottom w:val="none" w:sz="0" w:space="0" w:color="auto"/>
                <w:right w:val="none" w:sz="0" w:space="0" w:color="auto"/>
              </w:divBdr>
            </w:div>
            <w:div w:id="1518080221">
              <w:marLeft w:val="0"/>
              <w:marRight w:val="0"/>
              <w:marTop w:val="0"/>
              <w:marBottom w:val="0"/>
              <w:divBdr>
                <w:top w:val="none" w:sz="0" w:space="0" w:color="auto"/>
                <w:left w:val="none" w:sz="0" w:space="0" w:color="auto"/>
                <w:bottom w:val="none" w:sz="0" w:space="0" w:color="auto"/>
                <w:right w:val="none" w:sz="0" w:space="0" w:color="auto"/>
              </w:divBdr>
            </w:div>
            <w:div w:id="1518763842">
              <w:marLeft w:val="0"/>
              <w:marRight w:val="0"/>
              <w:marTop w:val="0"/>
              <w:marBottom w:val="0"/>
              <w:divBdr>
                <w:top w:val="none" w:sz="0" w:space="0" w:color="auto"/>
                <w:left w:val="none" w:sz="0" w:space="0" w:color="auto"/>
                <w:bottom w:val="none" w:sz="0" w:space="0" w:color="auto"/>
                <w:right w:val="none" w:sz="0" w:space="0" w:color="auto"/>
              </w:divBdr>
            </w:div>
            <w:div w:id="1521236697">
              <w:marLeft w:val="0"/>
              <w:marRight w:val="0"/>
              <w:marTop w:val="0"/>
              <w:marBottom w:val="0"/>
              <w:divBdr>
                <w:top w:val="none" w:sz="0" w:space="0" w:color="auto"/>
                <w:left w:val="none" w:sz="0" w:space="0" w:color="auto"/>
                <w:bottom w:val="none" w:sz="0" w:space="0" w:color="auto"/>
                <w:right w:val="none" w:sz="0" w:space="0" w:color="auto"/>
              </w:divBdr>
            </w:div>
            <w:div w:id="1526095907">
              <w:marLeft w:val="0"/>
              <w:marRight w:val="0"/>
              <w:marTop w:val="0"/>
              <w:marBottom w:val="0"/>
              <w:divBdr>
                <w:top w:val="none" w:sz="0" w:space="0" w:color="auto"/>
                <w:left w:val="none" w:sz="0" w:space="0" w:color="auto"/>
                <w:bottom w:val="none" w:sz="0" w:space="0" w:color="auto"/>
                <w:right w:val="none" w:sz="0" w:space="0" w:color="auto"/>
              </w:divBdr>
            </w:div>
            <w:div w:id="1531719557">
              <w:marLeft w:val="0"/>
              <w:marRight w:val="0"/>
              <w:marTop w:val="0"/>
              <w:marBottom w:val="0"/>
              <w:divBdr>
                <w:top w:val="none" w:sz="0" w:space="0" w:color="auto"/>
                <w:left w:val="none" w:sz="0" w:space="0" w:color="auto"/>
                <w:bottom w:val="none" w:sz="0" w:space="0" w:color="auto"/>
                <w:right w:val="none" w:sz="0" w:space="0" w:color="auto"/>
              </w:divBdr>
            </w:div>
            <w:div w:id="1537422017">
              <w:marLeft w:val="0"/>
              <w:marRight w:val="0"/>
              <w:marTop w:val="0"/>
              <w:marBottom w:val="0"/>
              <w:divBdr>
                <w:top w:val="none" w:sz="0" w:space="0" w:color="auto"/>
                <w:left w:val="none" w:sz="0" w:space="0" w:color="auto"/>
                <w:bottom w:val="none" w:sz="0" w:space="0" w:color="auto"/>
                <w:right w:val="none" w:sz="0" w:space="0" w:color="auto"/>
              </w:divBdr>
            </w:div>
            <w:div w:id="1542329552">
              <w:marLeft w:val="0"/>
              <w:marRight w:val="0"/>
              <w:marTop w:val="0"/>
              <w:marBottom w:val="0"/>
              <w:divBdr>
                <w:top w:val="none" w:sz="0" w:space="0" w:color="auto"/>
                <w:left w:val="none" w:sz="0" w:space="0" w:color="auto"/>
                <w:bottom w:val="none" w:sz="0" w:space="0" w:color="auto"/>
                <w:right w:val="none" w:sz="0" w:space="0" w:color="auto"/>
              </w:divBdr>
            </w:div>
            <w:div w:id="1552963006">
              <w:marLeft w:val="0"/>
              <w:marRight w:val="0"/>
              <w:marTop w:val="0"/>
              <w:marBottom w:val="0"/>
              <w:divBdr>
                <w:top w:val="none" w:sz="0" w:space="0" w:color="auto"/>
                <w:left w:val="none" w:sz="0" w:space="0" w:color="auto"/>
                <w:bottom w:val="none" w:sz="0" w:space="0" w:color="auto"/>
                <w:right w:val="none" w:sz="0" w:space="0" w:color="auto"/>
              </w:divBdr>
            </w:div>
            <w:div w:id="1590650211">
              <w:marLeft w:val="0"/>
              <w:marRight w:val="0"/>
              <w:marTop w:val="0"/>
              <w:marBottom w:val="0"/>
              <w:divBdr>
                <w:top w:val="none" w:sz="0" w:space="0" w:color="auto"/>
                <w:left w:val="none" w:sz="0" w:space="0" w:color="auto"/>
                <w:bottom w:val="none" w:sz="0" w:space="0" w:color="auto"/>
                <w:right w:val="none" w:sz="0" w:space="0" w:color="auto"/>
              </w:divBdr>
            </w:div>
            <w:div w:id="1591962202">
              <w:marLeft w:val="0"/>
              <w:marRight w:val="0"/>
              <w:marTop w:val="0"/>
              <w:marBottom w:val="0"/>
              <w:divBdr>
                <w:top w:val="none" w:sz="0" w:space="0" w:color="auto"/>
                <w:left w:val="none" w:sz="0" w:space="0" w:color="auto"/>
                <w:bottom w:val="none" w:sz="0" w:space="0" w:color="auto"/>
                <w:right w:val="none" w:sz="0" w:space="0" w:color="auto"/>
              </w:divBdr>
            </w:div>
            <w:div w:id="1596403729">
              <w:marLeft w:val="0"/>
              <w:marRight w:val="0"/>
              <w:marTop w:val="0"/>
              <w:marBottom w:val="0"/>
              <w:divBdr>
                <w:top w:val="none" w:sz="0" w:space="0" w:color="auto"/>
                <w:left w:val="none" w:sz="0" w:space="0" w:color="auto"/>
                <w:bottom w:val="none" w:sz="0" w:space="0" w:color="auto"/>
                <w:right w:val="none" w:sz="0" w:space="0" w:color="auto"/>
              </w:divBdr>
            </w:div>
            <w:div w:id="1607076084">
              <w:marLeft w:val="0"/>
              <w:marRight w:val="0"/>
              <w:marTop w:val="0"/>
              <w:marBottom w:val="0"/>
              <w:divBdr>
                <w:top w:val="none" w:sz="0" w:space="0" w:color="auto"/>
                <w:left w:val="none" w:sz="0" w:space="0" w:color="auto"/>
                <w:bottom w:val="none" w:sz="0" w:space="0" w:color="auto"/>
                <w:right w:val="none" w:sz="0" w:space="0" w:color="auto"/>
              </w:divBdr>
            </w:div>
            <w:div w:id="1609266626">
              <w:marLeft w:val="0"/>
              <w:marRight w:val="0"/>
              <w:marTop w:val="0"/>
              <w:marBottom w:val="0"/>
              <w:divBdr>
                <w:top w:val="none" w:sz="0" w:space="0" w:color="auto"/>
                <w:left w:val="none" w:sz="0" w:space="0" w:color="auto"/>
                <w:bottom w:val="none" w:sz="0" w:space="0" w:color="auto"/>
                <w:right w:val="none" w:sz="0" w:space="0" w:color="auto"/>
              </w:divBdr>
            </w:div>
            <w:div w:id="1610770422">
              <w:marLeft w:val="0"/>
              <w:marRight w:val="0"/>
              <w:marTop w:val="0"/>
              <w:marBottom w:val="0"/>
              <w:divBdr>
                <w:top w:val="none" w:sz="0" w:space="0" w:color="auto"/>
                <w:left w:val="none" w:sz="0" w:space="0" w:color="auto"/>
                <w:bottom w:val="none" w:sz="0" w:space="0" w:color="auto"/>
                <w:right w:val="none" w:sz="0" w:space="0" w:color="auto"/>
              </w:divBdr>
            </w:div>
            <w:div w:id="1618637993">
              <w:marLeft w:val="0"/>
              <w:marRight w:val="0"/>
              <w:marTop w:val="0"/>
              <w:marBottom w:val="0"/>
              <w:divBdr>
                <w:top w:val="none" w:sz="0" w:space="0" w:color="auto"/>
                <w:left w:val="none" w:sz="0" w:space="0" w:color="auto"/>
                <w:bottom w:val="none" w:sz="0" w:space="0" w:color="auto"/>
                <w:right w:val="none" w:sz="0" w:space="0" w:color="auto"/>
              </w:divBdr>
            </w:div>
            <w:div w:id="1626157234">
              <w:marLeft w:val="0"/>
              <w:marRight w:val="0"/>
              <w:marTop w:val="0"/>
              <w:marBottom w:val="0"/>
              <w:divBdr>
                <w:top w:val="none" w:sz="0" w:space="0" w:color="auto"/>
                <w:left w:val="none" w:sz="0" w:space="0" w:color="auto"/>
                <w:bottom w:val="none" w:sz="0" w:space="0" w:color="auto"/>
                <w:right w:val="none" w:sz="0" w:space="0" w:color="auto"/>
              </w:divBdr>
            </w:div>
            <w:div w:id="1628508556">
              <w:marLeft w:val="0"/>
              <w:marRight w:val="0"/>
              <w:marTop w:val="0"/>
              <w:marBottom w:val="0"/>
              <w:divBdr>
                <w:top w:val="none" w:sz="0" w:space="0" w:color="auto"/>
                <w:left w:val="none" w:sz="0" w:space="0" w:color="auto"/>
                <w:bottom w:val="none" w:sz="0" w:space="0" w:color="auto"/>
                <w:right w:val="none" w:sz="0" w:space="0" w:color="auto"/>
              </w:divBdr>
            </w:div>
            <w:div w:id="1633710452">
              <w:marLeft w:val="0"/>
              <w:marRight w:val="0"/>
              <w:marTop w:val="0"/>
              <w:marBottom w:val="0"/>
              <w:divBdr>
                <w:top w:val="none" w:sz="0" w:space="0" w:color="auto"/>
                <w:left w:val="none" w:sz="0" w:space="0" w:color="auto"/>
                <w:bottom w:val="none" w:sz="0" w:space="0" w:color="auto"/>
                <w:right w:val="none" w:sz="0" w:space="0" w:color="auto"/>
              </w:divBdr>
            </w:div>
            <w:div w:id="1640526209">
              <w:marLeft w:val="0"/>
              <w:marRight w:val="0"/>
              <w:marTop w:val="0"/>
              <w:marBottom w:val="0"/>
              <w:divBdr>
                <w:top w:val="none" w:sz="0" w:space="0" w:color="auto"/>
                <w:left w:val="none" w:sz="0" w:space="0" w:color="auto"/>
                <w:bottom w:val="none" w:sz="0" w:space="0" w:color="auto"/>
                <w:right w:val="none" w:sz="0" w:space="0" w:color="auto"/>
              </w:divBdr>
            </w:div>
            <w:div w:id="1645625507">
              <w:marLeft w:val="0"/>
              <w:marRight w:val="0"/>
              <w:marTop w:val="0"/>
              <w:marBottom w:val="0"/>
              <w:divBdr>
                <w:top w:val="none" w:sz="0" w:space="0" w:color="auto"/>
                <w:left w:val="none" w:sz="0" w:space="0" w:color="auto"/>
                <w:bottom w:val="none" w:sz="0" w:space="0" w:color="auto"/>
                <w:right w:val="none" w:sz="0" w:space="0" w:color="auto"/>
              </w:divBdr>
            </w:div>
            <w:div w:id="1663046164">
              <w:marLeft w:val="0"/>
              <w:marRight w:val="0"/>
              <w:marTop w:val="0"/>
              <w:marBottom w:val="0"/>
              <w:divBdr>
                <w:top w:val="none" w:sz="0" w:space="0" w:color="auto"/>
                <w:left w:val="none" w:sz="0" w:space="0" w:color="auto"/>
                <w:bottom w:val="none" w:sz="0" w:space="0" w:color="auto"/>
                <w:right w:val="none" w:sz="0" w:space="0" w:color="auto"/>
              </w:divBdr>
            </w:div>
            <w:div w:id="1666125630">
              <w:marLeft w:val="0"/>
              <w:marRight w:val="0"/>
              <w:marTop w:val="0"/>
              <w:marBottom w:val="0"/>
              <w:divBdr>
                <w:top w:val="none" w:sz="0" w:space="0" w:color="auto"/>
                <w:left w:val="none" w:sz="0" w:space="0" w:color="auto"/>
                <w:bottom w:val="none" w:sz="0" w:space="0" w:color="auto"/>
                <w:right w:val="none" w:sz="0" w:space="0" w:color="auto"/>
              </w:divBdr>
            </w:div>
            <w:div w:id="1666932013">
              <w:marLeft w:val="0"/>
              <w:marRight w:val="0"/>
              <w:marTop w:val="0"/>
              <w:marBottom w:val="0"/>
              <w:divBdr>
                <w:top w:val="none" w:sz="0" w:space="0" w:color="auto"/>
                <w:left w:val="none" w:sz="0" w:space="0" w:color="auto"/>
                <w:bottom w:val="none" w:sz="0" w:space="0" w:color="auto"/>
                <w:right w:val="none" w:sz="0" w:space="0" w:color="auto"/>
              </w:divBdr>
            </w:div>
            <w:div w:id="1680738844">
              <w:marLeft w:val="0"/>
              <w:marRight w:val="0"/>
              <w:marTop w:val="0"/>
              <w:marBottom w:val="0"/>
              <w:divBdr>
                <w:top w:val="none" w:sz="0" w:space="0" w:color="auto"/>
                <w:left w:val="none" w:sz="0" w:space="0" w:color="auto"/>
                <w:bottom w:val="none" w:sz="0" w:space="0" w:color="auto"/>
                <w:right w:val="none" w:sz="0" w:space="0" w:color="auto"/>
              </w:divBdr>
            </w:div>
            <w:div w:id="1690452310">
              <w:marLeft w:val="0"/>
              <w:marRight w:val="0"/>
              <w:marTop w:val="0"/>
              <w:marBottom w:val="0"/>
              <w:divBdr>
                <w:top w:val="none" w:sz="0" w:space="0" w:color="auto"/>
                <w:left w:val="none" w:sz="0" w:space="0" w:color="auto"/>
                <w:bottom w:val="none" w:sz="0" w:space="0" w:color="auto"/>
                <w:right w:val="none" w:sz="0" w:space="0" w:color="auto"/>
              </w:divBdr>
            </w:div>
            <w:div w:id="1693334460">
              <w:marLeft w:val="0"/>
              <w:marRight w:val="0"/>
              <w:marTop w:val="0"/>
              <w:marBottom w:val="0"/>
              <w:divBdr>
                <w:top w:val="none" w:sz="0" w:space="0" w:color="auto"/>
                <w:left w:val="none" w:sz="0" w:space="0" w:color="auto"/>
                <w:bottom w:val="none" w:sz="0" w:space="0" w:color="auto"/>
                <w:right w:val="none" w:sz="0" w:space="0" w:color="auto"/>
              </w:divBdr>
            </w:div>
            <w:div w:id="1706634745">
              <w:marLeft w:val="0"/>
              <w:marRight w:val="0"/>
              <w:marTop w:val="0"/>
              <w:marBottom w:val="0"/>
              <w:divBdr>
                <w:top w:val="none" w:sz="0" w:space="0" w:color="auto"/>
                <w:left w:val="none" w:sz="0" w:space="0" w:color="auto"/>
                <w:bottom w:val="none" w:sz="0" w:space="0" w:color="auto"/>
                <w:right w:val="none" w:sz="0" w:space="0" w:color="auto"/>
              </w:divBdr>
            </w:div>
            <w:div w:id="1713534964">
              <w:marLeft w:val="0"/>
              <w:marRight w:val="0"/>
              <w:marTop w:val="0"/>
              <w:marBottom w:val="0"/>
              <w:divBdr>
                <w:top w:val="none" w:sz="0" w:space="0" w:color="auto"/>
                <w:left w:val="none" w:sz="0" w:space="0" w:color="auto"/>
                <w:bottom w:val="none" w:sz="0" w:space="0" w:color="auto"/>
                <w:right w:val="none" w:sz="0" w:space="0" w:color="auto"/>
              </w:divBdr>
            </w:div>
            <w:div w:id="1718042325">
              <w:marLeft w:val="0"/>
              <w:marRight w:val="0"/>
              <w:marTop w:val="0"/>
              <w:marBottom w:val="0"/>
              <w:divBdr>
                <w:top w:val="none" w:sz="0" w:space="0" w:color="auto"/>
                <w:left w:val="none" w:sz="0" w:space="0" w:color="auto"/>
                <w:bottom w:val="none" w:sz="0" w:space="0" w:color="auto"/>
                <w:right w:val="none" w:sz="0" w:space="0" w:color="auto"/>
              </w:divBdr>
            </w:div>
            <w:div w:id="1719206271">
              <w:marLeft w:val="0"/>
              <w:marRight w:val="0"/>
              <w:marTop w:val="0"/>
              <w:marBottom w:val="0"/>
              <w:divBdr>
                <w:top w:val="none" w:sz="0" w:space="0" w:color="auto"/>
                <w:left w:val="none" w:sz="0" w:space="0" w:color="auto"/>
                <w:bottom w:val="none" w:sz="0" w:space="0" w:color="auto"/>
                <w:right w:val="none" w:sz="0" w:space="0" w:color="auto"/>
              </w:divBdr>
            </w:div>
            <w:div w:id="1724668615">
              <w:marLeft w:val="0"/>
              <w:marRight w:val="0"/>
              <w:marTop w:val="0"/>
              <w:marBottom w:val="0"/>
              <w:divBdr>
                <w:top w:val="none" w:sz="0" w:space="0" w:color="auto"/>
                <w:left w:val="none" w:sz="0" w:space="0" w:color="auto"/>
                <w:bottom w:val="none" w:sz="0" w:space="0" w:color="auto"/>
                <w:right w:val="none" w:sz="0" w:space="0" w:color="auto"/>
              </w:divBdr>
            </w:div>
            <w:div w:id="1725250735">
              <w:marLeft w:val="0"/>
              <w:marRight w:val="0"/>
              <w:marTop w:val="0"/>
              <w:marBottom w:val="0"/>
              <w:divBdr>
                <w:top w:val="none" w:sz="0" w:space="0" w:color="auto"/>
                <w:left w:val="none" w:sz="0" w:space="0" w:color="auto"/>
                <w:bottom w:val="none" w:sz="0" w:space="0" w:color="auto"/>
                <w:right w:val="none" w:sz="0" w:space="0" w:color="auto"/>
              </w:divBdr>
            </w:div>
            <w:div w:id="1737974451">
              <w:marLeft w:val="0"/>
              <w:marRight w:val="0"/>
              <w:marTop w:val="0"/>
              <w:marBottom w:val="0"/>
              <w:divBdr>
                <w:top w:val="none" w:sz="0" w:space="0" w:color="auto"/>
                <w:left w:val="none" w:sz="0" w:space="0" w:color="auto"/>
                <w:bottom w:val="none" w:sz="0" w:space="0" w:color="auto"/>
                <w:right w:val="none" w:sz="0" w:space="0" w:color="auto"/>
              </w:divBdr>
            </w:div>
            <w:div w:id="1747452518">
              <w:marLeft w:val="0"/>
              <w:marRight w:val="0"/>
              <w:marTop w:val="0"/>
              <w:marBottom w:val="0"/>
              <w:divBdr>
                <w:top w:val="none" w:sz="0" w:space="0" w:color="auto"/>
                <w:left w:val="none" w:sz="0" w:space="0" w:color="auto"/>
                <w:bottom w:val="none" w:sz="0" w:space="0" w:color="auto"/>
                <w:right w:val="none" w:sz="0" w:space="0" w:color="auto"/>
              </w:divBdr>
            </w:div>
            <w:div w:id="1748379455">
              <w:marLeft w:val="0"/>
              <w:marRight w:val="0"/>
              <w:marTop w:val="0"/>
              <w:marBottom w:val="0"/>
              <w:divBdr>
                <w:top w:val="none" w:sz="0" w:space="0" w:color="auto"/>
                <w:left w:val="none" w:sz="0" w:space="0" w:color="auto"/>
                <w:bottom w:val="none" w:sz="0" w:space="0" w:color="auto"/>
                <w:right w:val="none" w:sz="0" w:space="0" w:color="auto"/>
              </w:divBdr>
            </w:div>
            <w:div w:id="1754736399">
              <w:marLeft w:val="0"/>
              <w:marRight w:val="0"/>
              <w:marTop w:val="0"/>
              <w:marBottom w:val="0"/>
              <w:divBdr>
                <w:top w:val="none" w:sz="0" w:space="0" w:color="auto"/>
                <w:left w:val="none" w:sz="0" w:space="0" w:color="auto"/>
                <w:bottom w:val="none" w:sz="0" w:space="0" w:color="auto"/>
                <w:right w:val="none" w:sz="0" w:space="0" w:color="auto"/>
              </w:divBdr>
            </w:div>
            <w:div w:id="1757749789">
              <w:marLeft w:val="0"/>
              <w:marRight w:val="0"/>
              <w:marTop w:val="0"/>
              <w:marBottom w:val="0"/>
              <w:divBdr>
                <w:top w:val="none" w:sz="0" w:space="0" w:color="auto"/>
                <w:left w:val="none" w:sz="0" w:space="0" w:color="auto"/>
                <w:bottom w:val="none" w:sz="0" w:space="0" w:color="auto"/>
                <w:right w:val="none" w:sz="0" w:space="0" w:color="auto"/>
              </w:divBdr>
            </w:div>
            <w:div w:id="1759137429">
              <w:marLeft w:val="0"/>
              <w:marRight w:val="0"/>
              <w:marTop w:val="0"/>
              <w:marBottom w:val="0"/>
              <w:divBdr>
                <w:top w:val="none" w:sz="0" w:space="0" w:color="auto"/>
                <w:left w:val="none" w:sz="0" w:space="0" w:color="auto"/>
                <w:bottom w:val="none" w:sz="0" w:space="0" w:color="auto"/>
                <w:right w:val="none" w:sz="0" w:space="0" w:color="auto"/>
              </w:divBdr>
            </w:div>
            <w:div w:id="1769545658">
              <w:marLeft w:val="0"/>
              <w:marRight w:val="0"/>
              <w:marTop w:val="0"/>
              <w:marBottom w:val="0"/>
              <w:divBdr>
                <w:top w:val="none" w:sz="0" w:space="0" w:color="auto"/>
                <w:left w:val="none" w:sz="0" w:space="0" w:color="auto"/>
                <w:bottom w:val="none" w:sz="0" w:space="0" w:color="auto"/>
                <w:right w:val="none" w:sz="0" w:space="0" w:color="auto"/>
              </w:divBdr>
            </w:div>
            <w:div w:id="1776827317">
              <w:marLeft w:val="0"/>
              <w:marRight w:val="0"/>
              <w:marTop w:val="0"/>
              <w:marBottom w:val="0"/>
              <w:divBdr>
                <w:top w:val="none" w:sz="0" w:space="0" w:color="auto"/>
                <w:left w:val="none" w:sz="0" w:space="0" w:color="auto"/>
                <w:bottom w:val="none" w:sz="0" w:space="0" w:color="auto"/>
                <w:right w:val="none" w:sz="0" w:space="0" w:color="auto"/>
              </w:divBdr>
            </w:div>
            <w:div w:id="1778870080">
              <w:marLeft w:val="0"/>
              <w:marRight w:val="0"/>
              <w:marTop w:val="0"/>
              <w:marBottom w:val="0"/>
              <w:divBdr>
                <w:top w:val="none" w:sz="0" w:space="0" w:color="auto"/>
                <w:left w:val="none" w:sz="0" w:space="0" w:color="auto"/>
                <w:bottom w:val="none" w:sz="0" w:space="0" w:color="auto"/>
                <w:right w:val="none" w:sz="0" w:space="0" w:color="auto"/>
              </w:divBdr>
            </w:div>
            <w:div w:id="1781605135">
              <w:marLeft w:val="0"/>
              <w:marRight w:val="0"/>
              <w:marTop w:val="0"/>
              <w:marBottom w:val="0"/>
              <w:divBdr>
                <w:top w:val="none" w:sz="0" w:space="0" w:color="auto"/>
                <w:left w:val="none" w:sz="0" w:space="0" w:color="auto"/>
                <w:bottom w:val="none" w:sz="0" w:space="0" w:color="auto"/>
                <w:right w:val="none" w:sz="0" w:space="0" w:color="auto"/>
              </w:divBdr>
            </w:div>
            <w:div w:id="1783575338">
              <w:marLeft w:val="0"/>
              <w:marRight w:val="0"/>
              <w:marTop w:val="0"/>
              <w:marBottom w:val="0"/>
              <w:divBdr>
                <w:top w:val="none" w:sz="0" w:space="0" w:color="auto"/>
                <w:left w:val="none" w:sz="0" w:space="0" w:color="auto"/>
                <w:bottom w:val="none" w:sz="0" w:space="0" w:color="auto"/>
                <w:right w:val="none" w:sz="0" w:space="0" w:color="auto"/>
              </w:divBdr>
            </w:div>
            <w:div w:id="1786847032">
              <w:marLeft w:val="0"/>
              <w:marRight w:val="0"/>
              <w:marTop w:val="0"/>
              <w:marBottom w:val="0"/>
              <w:divBdr>
                <w:top w:val="none" w:sz="0" w:space="0" w:color="auto"/>
                <w:left w:val="none" w:sz="0" w:space="0" w:color="auto"/>
                <w:bottom w:val="none" w:sz="0" w:space="0" w:color="auto"/>
                <w:right w:val="none" w:sz="0" w:space="0" w:color="auto"/>
              </w:divBdr>
            </w:div>
            <w:div w:id="1790971946">
              <w:marLeft w:val="0"/>
              <w:marRight w:val="0"/>
              <w:marTop w:val="0"/>
              <w:marBottom w:val="0"/>
              <w:divBdr>
                <w:top w:val="none" w:sz="0" w:space="0" w:color="auto"/>
                <w:left w:val="none" w:sz="0" w:space="0" w:color="auto"/>
                <w:bottom w:val="none" w:sz="0" w:space="0" w:color="auto"/>
                <w:right w:val="none" w:sz="0" w:space="0" w:color="auto"/>
              </w:divBdr>
            </w:div>
            <w:div w:id="1806198599">
              <w:marLeft w:val="0"/>
              <w:marRight w:val="0"/>
              <w:marTop w:val="0"/>
              <w:marBottom w:val="0"/>
              <w:divBdr>
                <w:top w:val="none" w:sz="0" w:space="0" w:color="auto"/>
                <w:left w:val="none" w:sz="0" w:space="0" w:color="auto"/>
                <w:bottom w:val="none" w:sz="0" w:space="0" w:color="auto"/>
                <w:right w:val="none" w:sz="0" w:space="0" w:color="auto"/>
              </w:divBdr>
            </w:div>
            <w:div w:id="1811435561">
              <w:marLeft w:val="0"/>
              <w:marRight w:val="0"/>
              <w:marTop w:val="0"/>
              <w:marBottom w:val="0"/>
              <w:divBdr>
                <w:top w:val="none" w:sz="0" w:space="0" w:color="auto"/>
                <w:left w:val="none" w:sz="0" w:space="0" w:color="auto"/>
                <w:bottom w:val="none" w:sz="0" w:space="0" w:color="auto"/>
                <w:right w:val="none" w:sz="0" w:space="0" w:color="auto"/>
              </w:divBdr>
            </w:div>
            <w:div w:id="1812823019">
              <w:marLeft w:val="0"/>
              <w:marRight w:val="0"/>
              <w:marTop w:val="0"/>
              <w:marBottom w:val="0"/>
              <w:divBdr>
                <w:top w:val="none" w:sz="0" w:space="0" w:color="auto"/>
                <w:left w:val="none" w:sz="0" w:space="0" w:color="auto"/>
                <w:bottom w:val="none" w:sz="0" w:space="0" w:color="auto"/>
                <w:right w:val="none" w:sz="0" w:space="0" w:color="auto"/>
              </w:divBdr>
            </w:div>
            <w:div w:id="1814561554">
              <w:marLeft w:val="0"/>
              <w:marRight w:val="0"/>
              <w:marTop w:val="0"/>
              <w:marBottom w:val="0"/>
              <w:divBdr>
                <w:top w:val="none" w:sz="0" w:space="0" w:color="auto"/>
                <w:left w:val="none" w:sz="0" w:space="0" w:color="auto"/>
                <w:bottom w:val="none" w:sz="0" w:space="0" w:color="auto"/>
                <w:right w:val="none" w:sz="0" w:space="0" w:color="auto"/>
              </w:divBdr>
            </w:div>
            <w:div w:id="1821851080">
              <w:marLeft w:val="0"/>
              <w:marRight w:val="0"/>
              <w:marTop w:val="0"/>
              <w:marBottom w:val="0"/>
              <w:divBdr>
                <w:top w:val="none" w:sz="0" w:space="0" w:color="auto"/>
                <w:left w:val="none" w:sz="0" w:space="0" w:color="auto"/>
                <w:bottom w:val="none" w:sz="0" w:space="0" w:color="auto"/>
                <w:right w:val="none" w:sz="0" w:space="0" w:color="auto"/>
              </w:divBdr>
            </w:div>
            <w:div w:id="1823083567">
              <w:marLeft w:val="0"/>
              <w:marRight w:val="0"/>
              <w:marTop w:val="0"/>
              <w:marBottom w:val="0"/>
              <w:divBdr>
                <w:top w:val="none" w:sz="0" w:space="0" w:color="auto"/>
                <w:left w:val="none" w:sz="0" w:space="0" w:color="auto"/>
                <w:bottom w:val="none" w:sz="0" w:space="0" w:color="auto"/>
                <w:right w:val="none" w:sz="0" w:space="0" w:color="auto"/>
              </w:divBdr>
            </w:div>
            <w:div w:id="1825971476">
              <w:marLeft w:val="0"/>
              <w:marRight w:val="0"/>
              <w:marTop w:val="0"/>
              <w:marBottom w:val="0"/>
              <w:divBdr>
                <w:top w:val="none" w:sz="0" w:space="0" w:color="auto"/>
                <w:left w:val="none" w:sz="0" w:space="0" w:color="auto"/>
                <w:bottom w:val="none" w:sz="0" w:space="0" w:color="auto"/>
                <w:right w:val="none" w:sz="0" w:space="0" w:color="auto"/>
              </w:divBdr>
            </w:div>
            <w:div w:id="1826168510">
              <w:marLeft w:val="0"/>
              <w:marRight w:val="0"/>
              <w:marTop w:val="0"/>
              <w:marBottom w:val="0"/>
              <w:divBdr>
                <w:top w:val="none" w:sz="0" w:space="0" w:color="auto"/>
                <w:left w:val="none" w:sz="0" w:space="0" w:color="auto"/>
                <w:bottom w:val="none" w:sz="0" w:space="0" w:color="auto"/>
                <w:right w:val="none" w:sz="0" w:space="0" w:color="auto"/>
              </w:divBdr>
            </w:div>
            <w:div w:id="1834762268">
              <w:marLeft w:val="0"/>
              <w:marRight w:val="0"/>
              <w:marTop w:val="0"/>
              <w:marBottom w:val="0"/>
              <w:divBdr>
                <w:top w:val="none" w:sz="0" w:space="0" w:color="auto"/>
                <w:left w:val="none" w:sz="0" w:space="0" w:color="auto"/>
                <w:bottom w:val="none" w:sz="0" w:space="0" w:color="auto"/>
                <w:right w:val="none" w:sz="0" w:space="0" w:color="auto"/>
              </w:divBdr>
            </w:div>
            <w:div w:id="1853185539">
              <w:marLeft w:val="0"/>
              <w:marRight w:val="0"/>
              <w:marTop w:val="0"/>
              <w:marBottom w:val="0"/>
              <w:divBdr>
                <w:top w:val="none" w:sz="0" w:space="0" w:color="auto"/>
                <w:left w:val="none" w:sz="0" w:space="0" w:color="auto"/>
                <w:bottom w:val="none" w:sz="0" w:space="0" w:color="auto"/>
                <w:right w:val="none" w:sz="0" w:space="0" w:color="auto"/>
              </w:divBdr>
            </w:div>
            <w:div w:id="1854950680">
              <w:marLeft w:val="0"/>
              <w:marRight w:val="0"/>
              <w:marTop w:val="0"/>
              <w:marBottom w:val="0"/>
              <w:divBdr>
                <w:top w:val="none" w:sz="0" w:space="0" w:color="auto"/>
                <w:left w:val="none" w:sz="0" w:space="0" w:color="auto"/>
                <w:bottom w:val="none" w:sz="0" w:space="0" w:color="auto"/>
                <w:right w:val="none" w:sz="0" w:space="0" w:color="auto"/>
              </w:divBdr>
            </w:div>
            <w:div w:id="1870483242">
              <w:marLeft w:val="0"/>
              <w:marRight w:val="0"/>
              <w:marTop w:val="0"/>
              <w:marBottom w:val="0"/>
              <w:divBdr>
                <w:top w:val="none" w:sz="0" w:space="0" w:color="auto"/>
                <w:left w:val="none" w:sz="0" w:space="0" w:color="auto"/>
                <w:bottom w:val="none" w:sz="0" w:space="0" w:color="auto"/>
                <w:right w:val="none" w:sz="0" w:space="0" w:color="auto"/>
              </w:divBdr>
            </w:div>
            <w:div w:id="1873228259">
              <w:marLeft w:val="0"/>
              <w:marRight w:val="0"/>
              <w:marTop w:val="0"/>
              <w:marBottom w:val="0"/>
              <w:divBdr>
                <w:top w:val="none" w:sz="0" w:space="0" w:color="auto"/>
                <w:left w:val="none" w:sz="0" w:space="0" w:color="auto"/>
                <w:bottom w:val="none" w:sz="0" w:space="0" w:color="auto"/>
                <w:right w:val="none" w:sz="0" w:space="0" w:color="auto"/>
              </w:divBdr>
            </w:div>
            <w:div w:id="1887720287">
              <w:marLeft w:val="0"/>
              <w:marRight w:val="0"/>
              <w:marTop w:val="0"/>
              <w:marBottom w:val="0"/>
              <w:divBdr>
                <w:top w:val="none" w:sz="0" w:space="0" w:color="auto"/>
                <w:left w:val="none" w:sz="0" w:space="0" w:color="auto"/>
                <w:bottom w:val="none" w:sz="0" w:space="0" w:color="auto"/>
                <w:right w:val="none" w:sz="0" w:space="0" w:color="auto"/>
              </w:divBdr>
            </w:div>
            <w:div w:id="1889029706">
              <w:marLeft w:val="0"/>
              <w:marRight w:val="0"/>
              <w:marTop w:val="0"/>
              <w:marBottom w:val="0"/>
              <w:divBdr>
                <w:top w:val="none" w:sz="0" w:space="0" w:color="auto"/>
                <w:left w:val="none" w:sz="0" w:space="0" w:color="auto"/>
                <w:bottom w:val="none" w:sz="0" w:space="0" w:color="auto"/>
                <w:right w:val="none" w:sz="0" w:space="0" w:color="auto"/>
              </w:divBdr>
            </w:div>
            <w:div w:id="1899902958">
              <w:marLeft w:val="0"/>
              <w:marRight w:val="0"/>
              <w:marTop w:val="0"/>
              <w:marBottom w:val="0"/>
              <w:divBdr>
                <w:top w:val="none" w:sz="0" w:space="0" w:color="auto"/>
                <w:left w:val="none" w:sz="0" w:space="0" w:color="auto"/>
                <w:bottom w:val="none" w:sz="0" w:space="0" w:color="auto"/>
                <w:right w:val="none" w:sz="0" w:space="0" w:color="auto"/>
              </w:divBdr>
            </w:div>
            <w:div w:id="1902403086">
              <w:marLeft w:val="0"/>
              <w:marRight w:val="0"/>
              <w:marTop w:val="0"/>
              <w:marBottom w:val="0"/>
              <w:divBdr>
                <w:top w:val="none" w:sz="0" w:space="0" w:color="auto"/>
                <w:left w:val="none" w:sz="0" w:space="0" w:color="auto"/>
                <w:bottom w:val="none" w:sz="0" w:space="0" w:color="auto"/>
                <w:right w:val="none" w:sz="0" w:space="0" w:color="auto"/>
              </w:divBdr>
            </w:div>
            <w:div w:id="1922520751">
              <w:marLeft w:val="0"/>
              <w:marRight w:val="0"/>
              <w:marTop w:val="0"/>
              <w:marBottom w:val="0"/>
              <w:divBdr>
                <w:top w:val="none" w:sz="0" w:space="0" w:color="auto"/>
                <w:left w:val="none" w:sz="0" w:space="0" w:color="auto"/>
                <w:bottom w:val="none" w:sz="0" w:space="0" w:color="auto"/>
                <w:right w:val="none" w:sz="0" w:space="0" w:color="auto"/>
              </w:divBdr>
            </w:div>
            <w:div w:id="1927111978">
              <w:marLeft w:val="0"/>
              <w:marRight w:val="0"/>
              <w:marTop w:val="0"/>
              <w:marBottom w:val="0"/>
              <w:divBdr>
                <w:top w:val="none" w:sz="0" w:space="0" w:color="auto"/>
                <w:left w:val="none" w:sz="0" w:space="0" w:color="auto"/>
                <w:bottom w:val="none" w:sz="0" w:space="0" w:color="auto"/>
                <w:right w:val="none" w:sz="0" w:space="0" w:color="auto"/>
              </w:divBdr>
            </w:div>
            <w:div w:id="1927180031">
              <w:marLeft w:val="0"/>
              <w:marRight w:val="0"/>
              <w:marTop w:val="0"/>
              <w:marBottom w:val="0"/>
              <w:divBdr>
                <w:top w:val="none" w:sz="0" w:space="0" w:color="auto"/>
                <w:left w:val="none" w:sz="0" w:space="0" w:color="auto"/>
                <w:bottom w:val="none" w:sz="0" w:space="0" w:color="auto"/>
                <w:right w:val="none" w:sz="0" w:space="0" w:color="auto"/>
              </w:divBdr>
            </w:div>
            <w:div w:id="1928882589">
              <w:marLeft w:val="0"/>
              <w:marRight w:val="0"/>
              <w:marTop w:val="0"/>
              <w:marBottom w:val="0"/>
              <w:divBdr>
                <w:top w:val="none" w:sz="0" w:space="0" w:color="auto"/>
                <w:left w:val="none" w:sz="0" w:space="0" w:color="auto"/>
                <w:bottom w:val="none" w:sz="0" w:space="0" w:color="auto"/>
                <w:right w:val="none" w:sz="0" w:space="0" w:color="auto"/>
              </w:divBdr>
            </w:div>
            <w:div w:id="1953201016">
              <w:marLeft w:val="0"/>
              <w:marRight w:val="0"/>
              <w:marTop w:val="0"/>
              <w:marBottom w:val="0"/>
              <w:divBdr>
                <w:top w:val="none" w:sz="0" w:space="0" w:color="auto"/>
                <w:left w:val="none" w:sz="0" w:space="0" w:color="auto"/>
                <w:bottom w:val="none" w:sz="0" w:space="0" w:color="auto"/>
                <w:right w:val="none" w:sz="0" w:space="0" w:color="auto"/>
              </w:divBdr>
            </w:div>
            <w:div w:id="1953591062">
              <w:marLeft w:val="0"/>
              <w:marRight w:val="0"/>
              <w:marTop w:val="0"/>
              <w:marBottom w:val="0"/>
              <w:divBdr>
                <w:top w:val="none" w:sz="0" w:space="0" w:color="auto"/>
                <w:left w:val="none" w:sz="0" w:space="0" w:color="auto"/>
                <w:bottom w:val="none" w:sz="0" w:space="0" w:color="auto"/>
                <w:right w:val="none" w:sz="0" w:space="0" w:color="auto"/>
              </w:divBdr>
            </w:div>
            <w:div w:id="1959020358">
              <w:marLeft w:val="0"/>
              <w:marRight w:val="0"/>
              <w:marTop w:val="0"/>
              <w:marBottom w:val="0"/>
              <w:divBdr>
                <w:top w:val="none" w:sz="0" w:space="0" w:color="auto"/>
                <w:left w:val="none" w:sz="0" w:space="0" w:color="auto"/>
                <w:bottom w:val="none" w:sz="0" w:space="0" w:color="auto"/>
                <w:right w:val="none" w:sz="0" w:space="0" w:color="auto"/>
              </w:divBdr>
            </w:div>
            <w:div w:id="1961253684">
              <w:marLeft w:val="0"/>
              <w:marRight w:val="0"/>
              <w:marTop w:val="0"/>
              <w:marBottom w:val="0"/>
              <w:divBdr>
                <w:top w:val="none" w:sz="0" w:space="0" w:color="auto"/>
                <w:left w:val="none" w:sz="0" w:space="0" w:color="auto"/>
                <w:bottom w:val="none" w:sz="0" w:space="0" w:color="auto"/>
                <w:right w:val="none" w:sz="0" w:space="0" w:color="auto"/>
              </w:divBdr>
            </w:div>
            <w:div w:id="1962687753">
              <w:marLeft w:val="0"/>
              <w:marRight w:val="0"/>
              <w:marTop w:val="0"/>
              <w:marBottom w:val="0"/>
              <w:divBdr>
                <w:top w:val="none" w:sz="0" w:space="0" w:color="auto"/>
                <w:left w:val="none" w:sz="0" w:space="0" w:color="auto"/>
                <w:bottom w:val="none" w:sz="0" w:space="0" w:color="auto"/>
                <w:right w:val="none" w:sz="0" w:space="0" w:color="auto"/>
              </w:divBdr>
            </w:div>
            <w:div w:id="1969388441">
              <w:marLeft w:val="0"/>
              <w:marRight w:val="0"/>
              <w:marTop w:val="0"/>
              <w:marBottom w:val="0"/>
              <w:divBdr>
                <w:top w:val="none" w:sz="0" w:space="0" w:color="auto"/>
                <w:left w:val="none" w:sz="0" w:space="0" w:color="auto"/>
                <w:bottom w:val="none" w:sz="0" w:space="0" w:color="auto"/>
                <w:right w:val="none" w:sz="0" w:space="0" w:color="auto"/>
              </w:divBdr>
            </w:div>
            <w:div w:id="1977485006">
              <w:marLeft w:val="0"/>
              <w:marRight w:val="0"/>
              <w:marTop w:val="0"/>
              <w:marBottom w:val="0"/>
              <w:divBdr>
                <w:top w:val="none" w:sz="0" w:space="0" w:color="auto"/>
                <w:left w:val="none" w:sz="0" w:space="0" w:color="auto"/>
                <w:bottom w:val="none" w:sz="0" w:space="0" w:color="auto"/>
                <w:right w:val="none" w:sz="0" w:space="0" w:color="auto"/>
              </w:divBdr>
            </w:div>
            <w:div w:id="1978493397">
              <w:marLeft w:val="0"/>
              <w:marRight w:val="0"/>
              <w:marTop w:val="0"/>
              <w:marBottom w:val="0"/>
              <w:divBdr>
                <w:top w:val="none" w:sz="0" w:space="0" w:color="auto"/>
                <w:left w:val="none" w:sz="0" w:space="0" w:color="auto"/>
                <w:bottom w:val="none" w:sz="0" w:space="0" w:color="auto"/>
                <w:right w:val="none" w:sz="0" w:space="0" w:color="auto"/>
              </w:divBdr>
            </w:div>
            <w:div w:id="1980459017">
              <w:marLeft w:val="0"/>
              <w:marRight w:val="0"/>
              <w:marTop w:val="0"/>
              <w:marBottom w:val="0"/>
              <w:divBdr>
                <w:top w:val="none" w:sz="0" w:space="0" w:color="auto"/>
                <w:left w:val="none" w:sz="0" w:space="0" w:color="auto"/>
                <w:bottom w:val="none" w:sz="0" w:space="0" w:color="auto"/>
                <w:right w:val="none" w:sz="0" w:space="0" w:color="auto"/>
              </w:divBdr>
            </w:div>
            <w:div w:id="1982153699">
              <w:marLeft w:val="0"/>
              <w:marRight w:val="0"/>
              <w:marTop w:val="0"/>
              <w:marBottom w:val="0"/>
              <w:divBdr>
                <w:top w:val="none" w:sz="0" w:space="0" w:color="auto"/>
                <w:left w:val="none" w:sz="0" w:space="0" w:color="auto"/>
                <w:bottom w:val="none" w:sz="0" w:space="0" w:color="auto"/>
                <w:right w:val="none" w:sz="0" w:space="0" w:color="auto"/>
              </w:divBdr>
            </w:div>
            <w:div w:id="1994403692">
              <w:marLeft w:val="0"/>
              <w:marRight w:val="0"/>
              <w:marTop w:val="0"/>
              <w:marBottom w:val="0"/>
              <w:divBdr>
                <w:top w:val="none" w:sz="0" w:space="0" w:color="auto"/>
                <w:left w:val="none" w:sz="0" w:space="0" w:color="auto"/>
                <w:bottom w:val="none" w:sz="0" w:space="0" w:color="auto"/>
                <w:right w:val="none" w:sz="0" w:space="0" w:color="auto"/>
              </w:divBdr>
            </w:div>
            <w:div w:id="2004694843">
              <w:marLeft w:val="0"/>
              <w:marRight w:val="0"/>
              <w:marTop w:val="0"/>
              <w:marBottom w:val="0"/>
              <w:divBdr>
                <w:top w:val="none" w:sz="0" w:space="0" w:color="auto"/>
                <w:left w:val="none" w:sz="0" w:space="0" w:color="auto"/>
                <w:bottom w:val="none" w:sz="0" w:space="0" w:color="auto"/>
                <w:right w:val="none" w:sz="0" w:space="0" w:color="auto"/>
              </w:divBdr>
            </w:div>
            <w:div w:id="2011171683">
              <w:marLeft w:val="0"/>
              <w:marRight w:val="0"/>
              <w:marTop w:val="0"/>
              <w:marBottom w:val="0"/>
              <w:divBdr>
                <w:top w:val="none" w:sz="0" w:space="0" w:color="auto"/>
                <w:left w:val="none" w:sz="0" w:space="0" w:color="auto"/>
                <w:bottom w:val="none" w:sz="0" w:space="0" w:color="auto"/>
                <w:right w:val="none" w:sz="0" w:space="0" w:color="auto"/>
              </w:divBdr>
            </w:div>
            <w:div w:id="2015112111">
              <w:marLeft w:val="0"/>
              <w:marRight w:val="0"/>
              <w:marTop w:val="0"/>
              <w:marBottom w:val="0"/>
              <w:divBdr>
                <w:top w:val="none" w:sz="0" w:space="0" w:color="auto"/>
                <w:left w:val="none" w:sz="0" w:space="0" w:color="auto"/>
                <w:bottom w:val="none" w:sz="0" w:space="0" w:color="auto"/>
                <w:right w:val="none" w:sz="0" w:space="0" w:color="auto"/>
              </w:divBdr>
            </w:div>
            <w:div w:id="2017343158">
              <w:marLeft w:val="0"/>
              <w:marRight w:val="0"/>
              <w:marTop w:val="0"/>
              <w:marBottom w:val="0"/>
              <w:divBdr>
                <w:top w:val="none" w:sz="0" w:space="0" w:color="auto"/>
                <w:left w:val="none" w:sz="0" w:space="0" w:color="auto"/>
                <w:bottom w:val="none" w:sz="0" w:space="0" w:color="auto"/>
                <w:right w:val="none" w:sz="0" w:space="0" w:color="auto"/>
              </w:divBdr>
            </w:div>
            <w:div w:id="2025324624">
              <w:marLeft w:val="0"/>
              <w:marRight w:val="0"/>
              <w:marTop w:val="0"/>
              <w:marBottom w:val="0"/>
              <w:divBdr>
                <w:top w:val="none" w:sz="0" w:space="0" w:color="auto"/>
                <w:left w:val="none" w:sz="0" w:space="0" w:color="auto"/>
                <w:bottom w:val="none" w:sz="0" w:space="0" w:color="auto"/>
                <w:right w:val="none" w:sz="0" w:space="0" w:color="auto"/>
              </w:divBdr>
            </w:div>
            <w:div w:id="2029136603">
              <w:marLeft w:val="0"/>
              <w:marRight w:val="0"/>
              <w:marTop w:val="0"/>
              <w:marBottom w:val="0"/>
              <w:divBdr>
                <w:top w:val="none" w:sz="0" w:space="0" w:color="auto"/>
                <w:left w:val="none" w:sz="0" w:space="0" w:color="auto"/>
                <w:bottom w:val="none" w:sz="0" w:space="0" w:color="auto"/>
                <w:right w:val="none" w:sz="0" w:space="0" w:color="auto"/>
              </w:divBdr>
            </w:div>
            <w:div w:id="2030793299">
              <w:marLeft w:val="0"/>
              <w:marRight w:val="0"/>
              <w:marTop w:val="0"/>
              <w:marBottom w:val="0"/>
              <w:divBdr>
                <w:top w:val="none" w:sz="0" w:space="0" w:color="auto"/>
                <w:left w:val="none" w:sz="0" w:space="0" w:color="auto"/>
                <w:bottom w:val="none" w:sz="0" w:space="0" w:color="auto"/>
                <w:right w:val="none" w:sz="0" w:space="0" w:color="auto"/>
              </w:divBdr>
            </w:div>
            <w:div w:id="2032339715">
              <w:marLeft w:val="0"/>
              <w:marRight w:val="0"/>
              <w:marTop w:val="0"/>
              <w:marBottom w:val="0"/>
              <w:divBdr>
                <w:top w:val="none" w:sz="0" w:space="0" w:color="auto"/>
                <w:left w:val="none" w:sz="0" w:space="0" w:color="auto"/>
                <w:bottom w:val="none" w:sz="0" w:space="0" w:color="auto"/>
                <w:right w:val="none" w:sz="0" w:space="0" w:color="auto"/>
              </w:divBdr>
            </w:div>
            <w:div w:id="2033191139">
              <w:marLeft w:val="0"/>
              <w:marRight w:val="0"/>
              <w:marTop w:val="0"/>
              <w:marBottom w:val="0"/>
              <w:divBdr>
                <w:top w:val="none" w:sz="0" w:space="0" w:color="auto"/>
                <w:left w:val="none" w:sz="0" w:space="0" w:color="auto"/>
                <w:bottom w:val="none" w:sz="0" w:space="0" w:color="auto"/>
                <w:right w:val="none" w:sz="0" w:space="0" w:color="auto"/>
              </w:divBdr>
            </w:div>
            <w:div w:id="2041974262">
              <w:marLeft w:val="0"/>
              <w:marRight w:val="0"/>
              <w:marTop w:val="0"/>
              <w:marBottom w:val="0"/>
              <w:divBdr>
                <w:top w:val="none" w:sz="0" w:space="0" w:color="auto"/>
                <w:left w:val="none" w:sz="0" w:space="0" w:color="auto"/>
                <w:bottom w:val="none" w:sz="0" w:space="0" w:color="auto"/>
                <w:right w:val="none" w:sz="0" w:space="0" w:color="auto"/>
              </w:divBdr>
            </w:div>
            <w:div w:id="2042585553">
              <w:marLeft w:val="0"/>
              <w:marRight w:val="0"/>
              <w:marTop w:val="0"/>
              <w:marBottom w:val="0"/>
              <w:divBdr>
                <w:top w:val="none" w:sz="0" w:space="0" w:color="auto"/>
                <w:left w:val="none" w:sz="0" w:space="0" w:color="auto"/>
                <w:bottom w:val="none" w:sz="0" w:space="0" w:color="auto"/>
                <w:right w:val="none" w:sz="0" w:space="0" w:color="auto"/>
              </w:divBdr>
            </w:div>
            <w:div w:id="2060588250">
              <w:marLeft w:val="0"/>
              <w:marRight w:val="0"/>
              <w:marTop w:val="0"/>
              <w:marBottom w:val="0"/>
              <w:divBdr>
                <w:top w:val="none" w:sz="0" w:space="0" w:color="auto"/>
                <w:left w:val="none" w:sz="0" w:space="0" w:color="auto"/>
                <w:bottom w:val="none" w:sz="0" w:space="0" w:color="auto"/>
                <w:right w:val="none" w:sz="0" w:space="0" w:color="auto"/>
              </w:divBdr>
            </w:div>
            <w:div w:id="2066097781">
              <w:marLeft w:val="0"/>
              <w:marRight w:val="0"/>
              <w:marTop w:val="0"/>
              <w:marBottom w:val="0"/>
              <w:divBdr>
                <w:top w:val="none" w:sz="0" w:space="0" w:color="auto"/>
                <w:left w:val="none" w:sz="0" w:space="0" w:color="auto"/>
                <w:bottom w:val="none" w:sz="0" w:space="0" w:color="auto"/>
                <w:right w:val="none" w:sz="0" w:space="0" w:color="auto"/>
              </w:divBdr>
            </w:div>
            <w:div w:id="2068650902">
              <w:marLeft w:val="0"/>
              <w:marRight w:val="0"/>
              <w:marTop w:val="0"/>
              <w:marBottom w:val="0"/>
              <w:divBdr>
                <w:top w:val="none" w:sz="0" w:space="0" w:color="auto"/>
                <w:left w:val="none" w:sz="0" w:space="0" w:color="auto"/>
                <w:bottom w:val="none" w:sz="0" w:space="0" w:color="auto"/>
                <w:right w:val="none" w:sz="0" w:space="0" w:color="auto"/>
              </w:divBdr>
            </w:div>
            <w:div w:id="2076203028">
              <w:marLeft w:val="0"/>
              <w:marRight w:val="0"/>
              <w:marTop w:val="0"/>
              <w:marBottom w:val="0"/>
              <w:divBdr>
                <w:top w:val="none" w:sz="0" w:space="0" w:color="auto"/>
                <w:left w:val="none" w:sz="0" w:space="0" w:color="auto"/>
                <w:bottom w:val="none" w:sz="0" w:space="0" w:color="auto"/>
                <w:right w:val="none" w:sz="0" w:space="0" w:color="auto"/>
              </w:divBdr>
            </w:div>
            <w:div w:id="2078629602">
              <w:marLeft w:val="0"/>
              <w:marRight w:val="0"/>
              <w:marTop w:val="0"/>
              <w:marBottom w:val="0"/>
              <w:divBdr>
                <w:top w:val="none" w:sz="0" w:space="0" w:color="auto"/>
                <w:left w:val="none" w:sz="0" w:space="0" w:color="auto"/>
                <w:bottom w:val="none" w:sz="0" w:space="0" w:color="auto"/>
                <w:right w:val="none" w:sz="0" w:space="0" w:color="auto"/>
              </w:divBdr>
            </w:div>
            <w:div w:id="2079471899">
              <w:marLeft w:val="0"/>
              <w:marRight w:val="0"/>
              <w:marTop w:val="0"/>
              <w:marBottom w:val="0"/>
              <w:divBdr>
                <w:top w:val="none" w:sz="0" w:space="0" w:color="auto"/>
                <w:left w:val="none" w:sz="0" w:space="0" w:color="auto"/>
                <w:bottom w:val="none" w:sz="0" w:space="0" w:color="auto"/>
                <w:right w:val="none" w:sz="0" w:space="0" w:color="auto"/>
              </w:divBdr>
            </w:div>
            <w:div w:id="2081899091">
              <w:marLeft w:val="0"/>
              <w:marRight w:val="0"/>
              <w:marTop w:val="0"/>
              <w:marBottom w:val="0"/>
              <w:divBdr>
                <w:top w:val="none" w:sz="0" w:space="0" w:color="auto"/>
                <w:left w:val="none" w:sz="0" w:space="0" w:color="auto"/>
                <w:bottom w:val="none" w:sz="0" w:space="0" w:color="auto"/>
                <w:right w:val="none" w:sz="0" w:space="0" w:color="auto"/>
              </w:divBdr>
            </w:div>
            <w:div w:id="2086105279">
              <w:marLeft w:val="0"/>
              <w:marRight w:val="0"/>
              <w:marTop w:val="0"/>
              <w:marBottom w:val="0"/>
              <w:divBdr>
                <w:top w:val="none" w:sz="0" w:space="0" w:color="auto"/>
                <w:left w:val="none" w:sz="0" w:space="0" w:color="auto"/>
                <w:bottom w:val="none" w:sz="0" w:space="0" w:color="auto"/>
                <w:right w:val="none" w:sz="0" w:space="0" w:color="auto"/>
              </w:divBdr>
            </w:div>
            <w:div w:id="2086565272">
              <w:marLeft w:val="0"/>
              <w:marRight w:val="0"/>
              <w:marTop w:val="0"/>
              <w:marBottom w:val="0"/>
              <w:divBdr>
                <w:top w:val="none" w:sz="0" w:space="0" w:color="auto"/>
                <w:left w:val="none" w:sz="0" w:space="0" w:color="auto"/>
                <w:bottom w:val="none" w:sz="0" w:space="0" w:color="auto"/>
                <w:right w:val="none" w:sz="0" w:space="0" w:color="auto"/>
              </w:divBdr>
            </w:div>
            <w:div w:id="2091921049">
              <w:marLeft w:val="0"/>
              <w:marRight w:val="0"/>
              <w:marTop w:val="0"/>
              <w:marBottom w:val="0"/>
              <w:divBdr>
                <w:top w:val="none" w:sz="0" w:space="0" w:color="auto"/>
                <w:left w:val="none" w:sz="0" w:space="0" w:color="auto"/>
                <w:bottom w:val="none" w:sz="0" w:space="0" w:color="auto"/>
                <w:right w:val="none" w:sz="0" w:space="0" w:color="auto"/>
              </w:divBdr>
            </w:div>
            <w:div w:id="2096701295">
              <w:marLeft w:val="0"/>
              <w:marRight w:val="0"/>
              <w:marTop w:val="0"/>
              <w:marBottom w:val="0"/>
              <w:divBdr>
                <w:top w:val="none" w:sz="0" w:space="0" w:color="auto"/>
                <w:left w:val="none" w:sz="0" w:space="0" w:color="auto"/>
                <w:bottom w:val="none" w:sz="0" w:space="0" w:color="auto"/>
                <w:right w:val="none" w:sz="0" w:space="0" w:color="auto"/>
              </w:divBdr>
            </w:div>
            <w:div w:id="2099672630">
              <w:marLeft w:val="0"/>
              <w:marRight w:val="0"/>
              <w:marTop w:val="0"/>
              <w:marBottom w:val="0"/>
              <w:divBdr>
                <w:top w:val="none" w:sz="0" w:space="0" w:color="auto"/>
                <w:left w:val="none" w:sz="0" w:space="0" w:color="auto"/>
                <w:bottom w:val="none" w:sz="0" w:space="0" w:color="auto"/>
                <w:right w:val="none" w:sz="0" w:space="0" w:color="auto"/>
              </w:divBdr>
            </w:div>
            <w:div w:id="2100521110">
              <w:marLeft w:val="0"/>
              <w:marRight w:val="0"/>
              <w:marTop w:val="0"/>
              <w:marBottom w:val="0"/>
              <w:divBdr>
                <w:top w:val="none" w:sz="0" w:space="0" w:color="auto"/>
                <w:left w:val="none" w:sz="0" w:space="0" w:color="auto"/>
                <w:bottom w:val="none" w:sz="0" w:space="0" w:color="auto"/>
                <w:right w:val="none" w:sz="0" w:space="0" w:color="auto"/>
              </w:divBdr>
            </w:div>
            <w:div w:id="2101218599">
              <w:marLeft w:val="0"/>
              <w:marRight w:val="0"/>
              <w:marTop w:val="0"/>
              <w:marBottom w:val="0"/>
              <w:divBdr>
                <w:top w:val="none" w:sz="0" w:space="0" w:color="auto"/>
                <w:left w:val="none" w:sz="0" w:space="0" w:color="auto"/>
                <w:bottom w:val="none" w:sz="0" w:space="0" w:color="auto"/>
                <w:right w:val="none" w:sz="0" w:space="0" w:color="auto"/>
              </w:divBdr>
            </w:div>
            <w:div w:id="2101219535">
              <w:marLeft w:val="0"/>
              <w:marRight w:val="0"/>
              <w:marTop w:val="0"/>
              <w:marBottom w:val="0"/>
              <w:divBdr>
                <w:top w:val="none" w:sz="0" w:space="0" w:color="auto"/>
                <w:left w:val="none" w:sz="0" w:space="0" w:color="auto"/>
                <w:bottom w:val="none" w:sz="0" w:space="0" w:color="auto"/>
                <w:right w:val="none" w:sz="0" w:space="0" w:color="auto"/>
              </w:divBdr>
            </w:div>
            <w:div w:id="2110732127">
              <w:marLeft w:val="0"/>
              <w:marRight w:val="0"/>
              <w:marTop w:val="0"/>
              <w:marBottom w:val="0"/>
              <w:divBdr>
                <w:top w:val="none" w:sz="0" w:space="0" w:color="auto"/>
                <w:left w:val="none" w:sz="0" w:space="0" w:color="auto"/>
                <w:bottom w:val="none" w:sz="0" w:space="0" w:color="auto"/>
                <w:right w:val="none" w:sz="0" w:space="0" w:color="auto"/>
              </w:divBdr>
            </w:div>
            <w:div w:id="2111662106">
              <w:marLeft w:val="0"/>
              <w:marRight w:val="0"/>
              <w:marTop w:val="0"/>
              <w:marBottom w:val="0"/>
              <w:divBdr>
                <w:top w:val="none" w:sz="0" w:space="0" w:color="auto"/>
                <w:left w:val="none" w:sz="0" w:space="0" w:color="auto"/>
                <w:bottom w:val="none" w:sz="0" w:space="0" w:color="auto"/>
                <w:right w:val="none" w:sz="0" w:space="0" w:color="auto"/>
              </w:divBdr>
            </w:div>
            <w:div w:id="2112508649">
              <w:marLeft w:val="0"/>
              <w:marRight w:val="0"/>
              <w:marTop w:val="0"/>
              <w:marBottom w:val="0"/>
              <w:divBdr>
                <w:top w:val="none" w:sz="0" w:space="0" w:color="auto"/>
                <w:left w:val="none" w:sz="0" w:space="0" w:color="auto"/>
                <w:bottom w:val="none" w:sz="0" w:space="0" w:color="auto"/>
                <w:right w:val="none" w:sz="0" w:space="0" w:color="auto"/>
              </w:divBdr>
            </w:div>
            <w:div w:id="2128356497">
              <w:marLeft w:val="0"/>
              <w:marRight w:val="0"/>
              <w:marTop w:val="0"/>
              <w:marBottom w:val="0"/>
              <w:divBdr>
                <w:top w:val="none" w:sz="0" w:space="0" w:color="auto"/>
                <w:left w:val="none" w:sz="0" w:space="0" w:color="auto"/>
                <w:bottom w:val="none" w:sz="0" w:space="0" w:color="auto"/>
                <w:right w:val="none" w:sz="0" w:space="0" w:color="auto"/>
              </w:divBdr>
            </w:div>
            <w:div w:id="2133668431">
              <w:marLeft w:val="0"/>
              <w:marRight w:val="0"/>
              <w:marTop w:val="0"/>
              <w:marBottom w:val="0"/>
              <w:divBdr>
                <w:top w:val="none" w:sz="0" w:space="0" w:color="auto"/>
                <w:left w:val="none" w:sz="0" w:space="0" w:color="auto"/>
                <w:bottom w:val="none" w:sz="0" w:space="0" w:color="auto"/>
                <w:right w:val="none" w:sz="0" w:space="0" w:color="auto"/>
              </w:divBdr>
            </w:div>
            <w:div w:id="2137985328">
              <w:marLeft w:val="0"/>
              <w:marRight w:val="0"/>
              <w:marTop w:val="0"/>
              <w:marBottom w:val="0"/>
              <w:divBdr>
                <w:top w:val="none" w:sz="0" w:space="0" w:color="auto"/>
                <w:left w:val="none" w:sz="0" w:space="0" w:color="auto"/>
                <w:bottom w:val="none" w:sz="0" w:space="0" w:color="auto"/>
                <w:right w:val="none" w:sz="0" w:space="0" w:color="auto"/>
              </w:divBdr>
            </w:div>
            <w:div w:id="2141654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13636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https://uma365-my.sharepoint.com/personal/alba_correal_uma_es/Documents/Memoria.docx" TargetMode="External"/><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hyperlink" Target="https://github.com/albacorreal/infind.git"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1.png"/><Relationship Id="rId29" Type="http://schemas.openxmlformats.org/officeDocument/2006/relationships/image" Target="media/image14.png"/><Relationship Id="rId11" Type="http://schemas.openxmlformats.org/officeDocument/2006/relationships/hyperlink" Target="https://uma365-my.sharepoint.com/personal/alba_correal_uma_es/Documents/Memoria.docx" TargetMode="Externa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hyperlink" Target="https://uma365-my.sharepoint.com/personal/alba_correal_uma_es/Documents/Memoria.docx" TargetMode="External"/><Relationship Id="rId19" Type="http://schemas.openxmlformats.org/officeDocument/2006/relationships/image" Target="media/image4.jpeg"/><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s://uma365-my.sharepoint.com/personal/alba_correal_uma_es/Documents/Memoria.docx" TargetMode="External"/><Relationship Id="rId14" Type="http://schemas.openxmlformats.org/officeDocument/2006/relationships/hyperlink" Target="https://uma365-my.sharepoint.com/personal/alba_correal_uma_es/Documents/Memoria.docx"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8" Type="http://schemas.openxmlformats.org/officeDocument/2006/relationships/hyperlink" Target="https://uma365-my.sharepoint.com/personal/alba_correal_uma_es/Documents/Memoria.docx" TargetMode="External"/><Relationship Id="rId51" Type="http://schemas.openxmlformats.org/officeDocument/2006/relationships/header" Target="header1.xml"/><Relationship Id="rId3" Type="http://schemas.openxmlformats.org/officeDocument/2006/relationships/styles" Target="styles.xml"/><Relationship Id="rId12" Type="http://schemas.openxmlformats.org/officeDocument/2006/relationships/hyperlink" Target="https://uma365-my.sharepoint.com/personal/alba_correal_uma_es/Documents/Memoria.docx" TargetMode="Externa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20" Type="http://schemas.openxmlformats.org/officeDocument/2006/relationships/image" Target="media/image5.jpeg"/><Relationship Id="rId41" Type="http://schemas.openxmlformats.org/officeDocument/2006/relationships/image" Target="media/image26.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uma365-my.sharepoint.com/personal/alba_correal_uma_es/Documents/Memoria.docx"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s>
</file>

<file path=word/theme/theme1.xml><?xml version="1.0" encoding="utf-8"?>
<a:theme xmlns:a="http://schemas.openxmlformats.org/drawingml/2006/main" name="Office Theme">
  <a:themeElements>
    <a:clrScheme name="Violeta II">
      <a:dk1>
        <a:sysClr val="windowText" lastClr="000000"/>
      </a:dk1>
      <a:lt1>
        <a:sysClr val="window" lastClr="FFFFFF"/>
      </a:lt1>
      <a:dk2>
        <a:srgbClr val="632E62"/>
      </a:dk2>
      <a:lt2>
        <a:srgbClr val="EAE5EB"/>
      </a:lt2>
      <a:accent1>
        <a:srgbClr val="92278F"/>
      </a:accent1>
      <a:accent2>
        <a:srgbClr val="9B57D3"/>
      </a:accent2>
      <a:accent3>
        <a:srgbClr val="755DD9"/>
      </a:accent3>
      <a:accent4>
        <a:srgbClr val="665EB8"/>
      </a:accent4>
      <a:accent5>
        <a:srgbClr val="45A5ED"/>
      </a:accent5>
      <a:accent6>
        <a:srgbClr val="5982DB"/>
      </a:accent6>
      <a:hlink>
        <a:srgbClr val="0066FF"/>
      </a:hlink>
      <a:folHlink>
        <a:srgbClr val="666699"/>
      </a:folHlink>
    </a:clrScheme>
    <a:fontScheme name="Custom 3">
      <a:majorFont>
        <a:latin typeface="Franklin Gothic Heavy"/>
        <a:ea typeface=""/>
        <a:cs typeface=""/>
      </a:majorFont>
      <a:minorFont>
        <a:latin typeface="Microsoft Sans Serif"/>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5F2E358-37F5-40B9-99DB-F8B5C427C0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45</Pages>
  <Words>11628</Words>
  <Characters>64890</Characters>
  <Application>Microsoft Office Word</Application>
  <DocSecurity>0</DocSecurity>
  <Lines>1908</Lines>
  <Paragraphs>1561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74957</CharactersWithSpaces>
  <SharedDoc>false</SharedDoc>
  <HLinks>
    <vt:vector size="402" baseType="variant">
      <vt:variant>
        <vt:i4>4259858</vt:i4>
      </vt:variant>
      <vt:variant>
        <vt:i4>516</vt:i4>
      </vt:variant>
      <vt:variant>
        <vt:i4>0</vt:i4>
      </vt:variant>
      <vt:variant>
        <vt:i4>5</vt:i4>
      </vt:variant>
      <vt:variant>
        <vt:lpwstr>https://github.com/albacorreal/infind.git</vt:lpwstr>
      </vt:variant>
      <vt:variant>
        <vt:lpwstr/>
      </vt:variant>
      <vt:variant>
        <vt:i4>1638456</vt:i4>
      </vt:variant>
      <vt:variant>
        <vt:i4>398</vt:i4>
      </vt:variant>
      <vt:variant>
        <vt:i4>0</vt:i4>
      </vt:variant>
      <vt:variant>
        <vt:i4>5</vt:i4>
      </vt:variant>
      <vt:variant>
        <vt:lpwstr/>
      </vt:variant>
      <vt:variant>
        <vt:lpwstr>_Toc155291580</vt:lpwstr>
      </vt:variant>
      <vt:variant>
        <vt:i4>1441848</vt:i4>
      </vt:variant>
      <vt:variant>
        <vt:i4>392</vt:i4>
      </vt:variant>
      <vt:variant>
        <vt:i4>0</vt:i4>
      </vt:variant>
      <vt:variant>
        <vt:i4>5</vt:i4>
      </vt:variant>
      <vt:variant>
        <vt:lpwstr/>
      </vt:variant>
      <vt:variant>
        <vt:lpwstr>_Toc155291579</vt:lpwstr>
      </vt:variant>
      <vt:variant>
        <vt:i4>1441848</vt:i4>
      </vt:variant>
      <vt:variant>
        <vt:i4>386</vt:i4>
      </vt:variant>
      <vt:variant>
        <vt:i4>0</vt:i4>
      </vt:variant>
      <vt:variant>
        <vt:i4>5</vt:i4>
      </vt:variant>
      <vt:variant>
        <vt:lpwstr/>
      </vt:variant>
      <vt:variant>
        <vt:lpwstr>_Toc155291578</vt:lpwstr>
      </vt:variant>
      <vt:variant>
        <vt:i4>1245244</vt:i4>
      </vt:variant>
      <vt:variant>
        <vt:i4>377</vt:i4>
      </vt:variant>
      <vt:variant>
        <vt:i4>0</vt:i4>
      </vt:variant>
      <vt:variant>
        <vt:i4>5</vt:i4>
      </vt:variant>
      <vt:variant>
        <vt:lpwstr/>
      </vt:variant>
      <vt:variant>
        <vt:lpwstr>_Toc155292118</vt:lpwstr>
      </vt:variant>
      <vt:variant>
        <vt:i4>1245244</vt:i4>
      </vt:variant>
      <vt:variant>
        <vt:i4>371</vt:i4>
      </vt:variant>
      <vt:variant>
        <vt:i4>0</vt:i4>
      </vt:variant>
      <vt:variant>
        <vt:i4>5</vt:i4>
      </vt:variant>
      <vt:variant>
        <vt:lpwstr/>
      </vt:variant>
      <vt:variant>
        <vt:lpwstr>_Toc155292117</vt:lpwstr>
      </vt:variant>
      <vt:variant>
        <vt:i4>4522075</vt:i4>
      </vt:variant>
      <vt:variant>
        <vt:i4>365</vt:i4>
      </vt:variant>
      <vt:variant>
        <vt:i4>0</vt:i4>
      </vt:variant>
      <vt:variant>
        <vt:i4>5</vt:i4>
      </vt:variant>
      <vt:variant>
        <vt:lpwstr>https://uma365-my.sharepoint.com/personal/alba_correal_uma_es/Documents/Memoria.docx</vt:lpwstr>
      </vt:variant>
      <vt:variant>
        <vt:lpwstr>_Toc155292116</vt:lpwstr>
      </vt:variant>
      <vt:variant>
        <vt:i4>4522075</vt:i4>
      </vt:variant>
      <vt:variant>
        <vt:i4>359</vt:i4>
      </vt:variant>
      <vt:variant>
        <vt:i4>0</vt:i4>
      </vt:variant>
      <vt:variant>
        <vt:i4>5</vt:i4>
      </vt:variant>
      <vt:variant>
        <vt:lpwstr>https://uma365-my.sharepoint.com/personal/alba_correal_uma_es/Documents/Memoria.docx</vt:lpwstr>
      </vt:variant>
      <vt:variant>
        <vt:lpwstr>_Toc155292115</vt:lpwstr>
      </vt:variant>
      <vt:variant>
        <vt:i4>1245244</vt:i4>
      </vt:variant>
      <vt:variant>
        <vt:i4>353</vt:i4>
      </vt:variant>
      <vt:variant>
        <vt:i4>0</vt:i4>
      </vt:variant>
      <vt:variant>
        <vt:i4>5</vt:i4>
      </vt:variant>
      <vt:variant>
        <vt:lpwstr/>
      </vt:variant>
      <vt:variant>
        <vt:lpwstr>_Toc155292114</vt:lpwstr>
      </vt:variant>
      <vt:variant>
        <vt:i4>4522075</vt:i4>
      </vt:variant>
      <vt:variant>
        <vt:i4>347</vt:i4>
      </vt:variant>
      <vt:variant>
        <vt:i4>0</vt:i4>
      </vt:variant>
      <vt:variant>
        <vt:i4>5</vt:i4>
      </vt:variant>
      <vt:variant>
        <vt:lpwstr>https://uma365-my.sharepoint.com/personal/alba_correal_uma_es/Documents/Memoria.docx</vt:lpwstr>
      </vt:variant>
      <vt:variant>
        <vt:lpwstr>_Toc155292113</vt:lpwstr>
      </vt:variant>
      <vt:variant>
        <vt:i4>1245244</vt:i4>
      </vt:variant>
      <vt:variant>
        <vt:i4>341</vt:i4>
      </vt:variant>
      <vt:variant>
        <vt:i4>0</vt:i4>
      </vt:variant>
      <vt:variant>
        <vt:i4>5</vt:i4>
      </vt:variant>
      <vt:variant>
        <vt:lpwstr/>
      </vt:variant>
      <vt:variant>
        <vt:lpwstr>_Toc155292112</vt:lpwstr>
      </vt:variant>
      <vt:variant>
        <vt:i4>1245244</vt:i4>
      </vt:variant>
      <vt:variant>
        <vt:i4>335</vt:i4>
      </vt:variant>
      <vt:variant>
        <vt:i4>0</vt:i4>
      </vt:variant>
      <vt:variant>
        <vt:i4>5</vt:i4>
      </vt:variant>
      <vt:variant>
        <vt:lpwstr/>
      </vt:variant>
      <vt:variant>
        <vt:lpwstr>_Toc155292111</vt:lpwstr>
      </vt:variant>
      <vt:variant>
        <vt:i4>1245244</vt:i4>
      </vt:variant>
      <vt:variant>
        <vt:i4>329</vt:i4>
      </vt:variant>
      <vt:variant>
        <vt:i4>0</vt:i4>
      </vt:variant>
      <vt:variant>
        <vt:i4>5</vt:i4>
      </vt:variant>
      <vt:variant>
        <vt:lpwstr/>
      </vt:variant>
      <vt:variant>
        <vt:lpwstr>_Toc155292110</vt:lpwstr>
      </vt:variant>
      <vt:variant>
        <vt:i4>4456539</vt:i4>
      </vt:variant>
      <vt:variant>
        <vt:i4>323</vt:i4>
      </vt:variant>
      <vt:variant>
        <vt:i4>0</vt:i4>
      </vt:variant>
      <vt:variant>
        <vt:i4>5</vt:i4>
      </vt:variant>
      <vt:variant>
        <vt:lpwstr>https://uma365-my.sharepoint.com/personal/alba_correal_uma_es/Documents/Memoria.docx</vt:lpwstr>
      </vt:variant>
      <vt:variant>
        <vt:lpwstr>_Toc155292109</vt:lpwstr>
      </vt:variant>
      <vt:variant>
        <vt:i4>1179708</vt:i4>
      </vt:variant>
      <vt:variant>
        <vt:i4>317</vt:i4>
      </vt:variant>
      <vt:variant>
        <vt:i4>0</vt:i4>
      </vt:variant>
      <vt:variant>
        <vt:i4>5</vt:i4>
      </vt:variant>
      <vt:variant>
        <vt:lpwstr/>
      </vt:variant>
      <vt:variant>
        <vt:lpwstr>_Toc155292108</vt:lpwstr>
      </vt:variant>
      <vt:variant>
        <vt:i4>1179708</vt:i4>
      </vt:variant>
      <vt:variant>
        <vt:i4>311</vt:i4>
      </vt:variant>
      <vt:variant>
        <vt:i4>0</vt:i4>
      </vt:variant>
      <vt:variant>
        <vt:i4>5</vt:i4>
      </vt:variant>
      <vt:variant>
        <vt:lpwstr/>
      </vt:variant>
      <vt:variant>
        <vt:lpwstr>_Toc155292107</vt:lpwstr>
      </vt:variant>
      <vt:variant>
        <vt:i4>4456539</vt:i4>
      </vt:variant>
      <vt:variant>
        <vt:i4>305</vt:i4>
      </vt:variant>
      <vt:variant>
        <vt:i4>0</vt:i4>
      </vt:variant>
      <vt:variant>
        <vt:i4>5</vt:i4>
      </vt:variant>
      <vt:variant>
        <vt:lpwstr>https://uma365-my.sharepoint.com/personal/alba_correal_uma_es/Documents/Memoria.docx</vt:lpwstr>
      </vt:variant>
      <vt:variant>
        <vt:lpwstr>_Toc155292106</vt:lpwstr>
      </vt:variant>
      <vt:variant>
        <vt:i4>1179708</vt:i4>
      </vt:variant>
      <vt:variant>
        <vt:i4>299</vt:i4>
      </vt:variant>
      <vt:variant>
        <vt:i4>0</vt:i4>
      </vt:variant>
      <vt:variant>
        <vt:i4>5</vt:i4>
      </vt:variant>
      <vt:variant>
        <vt:lpwstr/>
      </vt:variant>
      <vt:variant>
        <vt:lpwstr>_Toc155292105</vt:lpwstr>
      </vt:variant>
      <vt:variant>
        <vt:i4>1179708</vt:i4>
      </vt:variant>
      <vt:variant>
        <vt:i4>293</vt:i4>
      </vt:variant>
      <vt:variant>
        <vt:i4>0</vt:i4>
      </vt:variant>
      <vt:variant>
        <vt:i4>5</vt:i4>
      </vt:variant>
      <vt:variant>
        <vt:lpwstr/>
      </vt:variant>
      <vt:variant>
        <vt:lpwstr>_Toc155292104</vt:lpwstr>
      </vt:variant>
      <vt:variant>
        <vt:i4>1179708</vt:i4>
      </vt:variant>
      <vt:variant>
        <vt:i4>287</vt:i4>
      </vt:variant>
      <vt:variant>
        <vt:i4>0</vt:i4>
      </vt:variant>
      <vt:variant>
        <vt:i4>5</vt:i4>
      </vt:variant>
      <vt:variant>
        <vt:lpwstr/>
      </vt:variant>
      <vt:variant>
        <vt:lpwstr>_Toc155292103</vt:lpwstr>
      </vt:variant>
      <vt:variant>
        <vt:i4>1179708</vt:i4>
      </vt:variant>
      <vt:variant>
        <vt:i4>281</vt:i4>
      </vt:variant>
      <vt:variant>
        <vt:i4>0</vt:i4>
      </vt:variant>
      <vt:variant>
        <vt:i4>5</vt:i4>
      </vt:variant>
      <vt:variant>
        <vt:lpwstr/>
      </vt:variant>
      <vt:variant>
        <vt:lpwstr>_Toc155292102</vt:lpwstr>
      </vt:variant>
      <vt:variant>
        <vt:i4>4456539</vt:i4>
      </vt:variant>
      <vt:variant>
        <vt:i4>275</vt:i4>
      </vt:variant>
      <vt:variant>
        <vt:i4>0</vt:i4>
      </vt:variant>
      <vt:variant>
        <vt:i4>5</vt:i4>
      </vt:variant>
      <vt:variant>
        <vt:lpwstr>https://uma365-my.sharepoint.com/personal/alba_correal_uma_es/Documents/Memoria.docx</vt:lpwstr>
      </vt:variant>
      <vt:variant>
        <vt:lpwstr>_Toc155292101</vt:lpwstr>
      </vt:variant>
      <vt:variant>
        <vt:i4>1179708</vt:i4>
      </vt:variant>
      <vt:variant>
        <vt:i4>269</vt:i4>
      </vt:variant>
      <vt:variant>
        <vt:i4>0</vt:i4>
      </vt:variant>
      <vt:variant>
        <vt:i4>5</vt:i4>
      </vt:variant>
      <vt:variant>
        <vt:lpwstr/>
      </vt:variant>
      <vt:variant>
        <vt:lpwstr>_Toc155292100</vt:lpwstr>
      </vt:variant>
      <vt:variant>
        <vt:i4>1769533</vt:i4>
      </vt:variant>
      <vt:variant>
        <vt:i4>263</vt:i4>
      </vt:variant>
      <vt:variant>
        <vt:i4>0</vt:i4>
      </vt:variant>
      <vt:variant>
        <vt:i4>5</vt:i4>
      </vt:variant>
      <vt:variant>
        <vt:lpwstr/>
      </vt:variant>
      <vt:variant>
        <vt:lpwstr>_Toc155292099</vt:lpwstr>
      </vt:variant>
      <vt:variant>
        <vt:i4>1769533</vt:i4>
      </vt:variant>
      <vt:variant>
        <vt:i4>257</vt:i4>
      </vt:variant>
      <vt:variant>
        <vt:i4>0</vt:i4>
      </vt:variant>
      <vt:variant>
        <vt:i4>5</vt:i4>
      </vt:variant>
      <vt:variant>
        <vt:lpwstr/>
      </vt:variant>
      <vt:variant>
        <vt:lpwstr>_Toc155292098</vt:lpwstr>
      </vt:variant>
      <vt:variant>
        <vt:i4>1769533</vt:i4>
      </vt:variant>
      <vt:variant>
        <vt:i4>251</vt:i4>
      </vt:variant>
      <vt:variant>
        <vt:i4>0</vt:i4>
      </vt:variant>
      <vt:variant>
        <vt:i4>5</vt:i4>
      </vt:variant>
      <vt:variant>
        <vt:lpwstr/>
      </vt:variant>
      <vt:variant>
        <vt:lpwstr>_Toc155292097</vt:lpwstr>
      </vt:variant>
      <vt:variant>
        <vt:i4>5046362</vt:i4>
      </vt:variant>
      <vt:variant>
        <vt:i4>245</vt:i4>
      </vt:variant>
      <vt:variant>
        <vt:i4>0</vt:i4>
      </vt:variant>
      <vt:variant>
        <vt:i4>5</vt:i4>
      </vt:variant>
      <vt:variant>
        <vt:lpwstr>https://uma365-my.sharepoint.com/personal/alba_correal_uma_es/Documents/Memoria.docx</vt:lpwstr>
      </vt:variant>
      <vt:variant>
        <vt:lpwstr>_Toc155292096</vt:lpwstr>
      </vt:variant>
      <vt:variant>
        <vt:i4>1769533</vt:i4>
      </vt:variant>
      <vt:variant>
        <vt:i4>239</vt:i4>
      </vt:variant>
      <vt:variant>
        <vt:i4>0</vt:i4>
      </vt:variant>
      <vt:variant>
        <vt:i4>5</vt:i4>
      </vt:variant>
      <vt:variant>
        <vt:lpwstr/>
      </vt:variant>
      <vt:variant>
        <vt:lpwstr>_Toc155292095</vt:lpwstr>
      </vt:variant>
      <vt:variant>
        <vt:i4>1769533</vt:i4>
      </vt:variant>
      <vt:variant>
        <vt:i4>233</vt:i4>
      </vt:variant>
      <vt:variant>
        <vt:i4>0</vt:i4>
      </vt:variant>
      <vt:variant>
        <vt:i4>5</vt:i4>
      </vt:variant>
      <vt:variant>
        <vt:lpwstr/>
      </vt:variant>
      <vt:variant>
        <vt:lpwstr>_Toc155292094</vt:lpwstr>
      </vt:variant>
      <vt:variant>
        <vt:i4>1769533</vt:i4>
      </vt:variant>
      <vt:variant>
        <vt:i4>227</vt:i4>
      </vt:variant>
      <vt:variant>
        <vt:i4>0</vt:i4>
      </vt:variant>
      <vt:variant>
        <vt:i4>5</vt:i4>
      </vt:variant>
      <vt:variant>
        <vt:lpwstr/>
      </vt:variant>
      <vt:variant>
        <vt:lpwstr>_Toc155292093</vt:lpwstr>
      </vt:variant>
      <vt:variant>
        <vt:i4>1769533</vt:i4>
      </vt:variant>
      <vt:variant>
        <vt:i4>221</vt:i4>
      </vt:variant>
      <vt:variant>
        <vt:i4>0</vt:i4>
      </vt:variant>
      <vt:variant>
        <vt:i4>5</vt:i4>
      </vt:variant>
      <vt:variant>
        <vt:lpwstr/>
      </vt:variant>
      <vt:variant>
        <vt:lpwstr>_Toc155292092</vt:lpwstr>
      </vt:variant>
      <vt:variant>
        <vt:i4>1769533</vt:i4>
      </vt:variant>
      <vt:variant>
        <vt:i4>215</vt:i4>
      </vt:variant>
      <vt:variant>
        <vt:i4>0</vt:i4>
      </vt:variant>
      <vt:variant>
        <vt:i4>5</vt:i4>
      </vt:variant>
      <vt:variant>
        <vt:lpwstr/>
      </vt:variant>
      <vt:variant>
        <vt:lpwstr>_Toc155292091</vt:lpwstr>
      </vt:variant>
      <vt:variant>
        <vt:i4>1769533</vt:i4>
      </vt:variant>
      <vt:variant>
        <vt:i4>209</vt:i4>
      </vt:variant>
      <vt:variant>
        <vt:i4>0</vt:i4>
      </vt:variant>
      <vt:variant>
        <vt:i4>5</vt:i4>
      </vt:variant>
      <vt:variant>
        <vt:lpwstr/>
      </vt:variant>
      <vt:variant>
        <vt:lpwstr>_Toc155292090</vt:lpwstr>
      </vt:variant>
      <vt:variant>
        <vt:i4>4980826</vt:i4>
      </vt:variant>
      <vt:variant>
        <vt:i4>203</vt:i4>
      </vt:variant>
      <vt:variant>
        <vt:i4>0</vt:i4>
      </vt:variant>
      <vt:variant>
        <vt:i4>5</vt:i4>
      </vt:variant>
      <vt:variant>
        <vt:lpwstr>https://uma365-my.sharepoint.com/personal/alba_correal_uma_es/Documents/Memoria.docx</vt:lpwstr>
      </vt:variant>
      <vt:variant>
        <vt:lpwstr>_Toc155292089</vt:lpwstr>
      </vt:variant>
      <vt:variant>
        <vt:i4>1703997</vt:i4>
      </vt:variant>
      <vt:variant>
        <vt:i4>197</vt:i4>
      </vt:variant>
      <vt:variant>
        <vt:i4>0</vt:i4>
      </vt:variant>
      <vt:variant>
        <vt:i4>5</vt:i4>
      </vt:variant>
      <vt:variant>
        <vt:lpwstr/>
      </vt:variant>
      <vt:variant>
        <vt:lpwstr>_Toc155292088</vt:lpwstr>
      </vt:variant>
      <vt:variant>
        <vt:i4>1703997</vt:i4>
      </vt:variant>
      <vt:variant>
        <vt:i4>191</vt:i4>
      </vt:variant>
      <vt:variant>
        <vt:i4>0</vt:i4>
      </vt:variant>
      <vt:variant>
        <vt:i4>5</vt:i4>
      </vt:variant>
      <vt:variant>
        <vt:lpwstr/>
      </vt:variant>
      <vt:variant>
        <vt:lpwstr>_Toc155292087</vt:lpwstr>
      </vt:variant>
      <vt:variant>
        <vt:i4>1703997</vt:i4>
      </vt:variant>
      <vt:variant>
        <vt:i4>185</vt:i4>
      </vt:variant>
      <vt:variant>
        <vt:i4>0</vt:i4>
      </vt:variant>
      <vt:variant>
        <vt:i4>5</vt:i4>
      </vt:variant>
      <vt:variant>
        <vt:lpwstr/>
      </vt:variant>
      <vt:variant>
        <vt:lpwstr>_Toc155292086</vt:lpwstr>
      </vt:variant>
      <vt:variant>
        <vt:i4>1441852</vt:i4>
      </vt:variant>
      <vt:variant>
        <vt:i4>176</vt:i4>
      </vt:variant>
      <vt:variant>
        <vt:i4>0</vt:i4>
      </vt:variant>
      <vt:variant>
        <vt:i4>5</vt:i4>
      </vt:variant>
      <vt:variant>
        <vt:lpwstr/>
      </vt:variant>
      <vt:variant>
        <vt:lpwstr>_Toc155292148</vt:lpwstr>
      </vt:variant>
      <vt:variant>
        <vt:i4>1441852</vt:i4>
      </vt:variant>
      <vt:variant>
        <vt:i4>170</vt:i4>
      </vt:variant>
      <vt:variant>
        <vt:i4>0</vt:i4>
      </vt:variant>
      <vt:variant>
        <vt:i4>5</vt:i4>
      </vt:variant>
      <vt:variant>
        <vt:lpwstr/>
      </vt:variant>
      <vt:variant>
        <vt:lpwstr>_Toc155292147</vt:lpwstr>
      </vt:variant>
      <vt:variant>
        <vt:i4>1441852</vt:i4>
      </vt:variant>
      <vt:variant>
        <vt:i4>164</vt:i4>
      </vt:variant>
      <vt:variant>
        <vt:i4>0</vt:i4>
      </vt:variant>
      <vt:variant>
        <vt:i4>5</vt:i4>
      </vt:variant>
      <vt:variant>
        <vt:lpwstr/>
      </vt:variant>
      <vt:variant>
        <vt:lpwstr>_Toc155292146</vt:lpwstr>
      </vt:variant>
      <vt:variant>
        <vt:i4>1441852</vt:i4>
      </vt:variant>
      <vt:variant>
        <vt:i4>158</vt:i4>
      </vt:variant>
      <vt:variant>
        <vt:i4>0</vt:i4>
      </vt:variant>
      <vt:variant>
        <vt:i4>5</vt:i4>
      </vt:variant>
      <vt:variant>
        <vt:lpwstr/>
      </vt:variant>
      <vt:variant>
        <vt:lpwstr>_Toc155292145</vt:lpwstr>
      </vt:variant>
      <vt:variant>
        <vt:i4>1441852</vt:i4>
      </vt:variant>
      <vt:variant>
        <vt:i4>152</vt:i4>
      </vt:variant>
      <vt:variant>
        <vt:i4>0</vt:i4>
      </vt:variant>
      <vt:variant>
        <vt:i4>5</vt:i4>
      </vt:variant>
      <vt:variant>
        <vt:lpwstr/>
      </vt:variant>
      <vt:variant>
        <vt:lpwstr>_Toc155292144</vt:lpwstr>
      </vt:variant>
      <vt:variant>
        <vt:i4>1441852</vt:i4>
      </vt:variant>
      <vt:variant>
        <vt:i4>146</vt:i4>
      </vt:variant>
      <vt:variant>
        <vt:i4>0</vt:i4>
      </vt:variant>
      <vt:variant>
        <vt:i4>5</vt:i4>
      </vt:variant>
      <vt:variant>
        <vt:lpwstr/>
      </vt:variant>
      <vt:variant>
        <vt:lpwstr>_Toc155292143</vt:lpwstr>
      </vt:variant>
      <vt:variant>
        <vt:i4>1441852</vt:i4>
      </vt:variant>
      <vt:variant>
        <vt:i4>140</vt:i4>
      </vt:variant>
      <vt:variant>
        <vt:i4>0</vt:i4>
      </vt:variant>
      <vt:variant>
        <vt:i4>5</vt:i4>
      </vt:variant>
      <vt:variant>
        <vt:lpwstr/>
      </vt:variant>
      <vt:variant>
        <vt:lpwstr>_Toc155292142</vt:lpwstr>
      </vt:variant>
      <vt:variant>
        <vt:i4>1441852</vt:i4>
      </vt:variant>
      <vt:variant>
        <vt:i4>134</vt:i4>
      </vt:variant>
      <vt:variant>
        <vt:i4>0</vt:i4>
      </vt:variant>
      <vt:variant>
        <vt:i4>5</vt:i4>
      </vt:variant>
      <vt:variant>
        <vt:lpwstr/>
      </vt:variant>
      <vt:variant>
        <vt:lpwstr>_Toc155292141</vt:lpwstr>
      </vt:variant>
      <vt:variant>
        <vt:i4>1441852</vt:i4>
      </vt:variant>
      <vt:variant>
        <vt:i4>128</vt:i4>
      </vt:variant>
      <vt:variant>
        <vt:i4>0</vt:i4>
      </vt:variant>
      <vt:variant>
        <vt:i4>5</vt:i4>
      </vt:variant>
      <vt:variant>
        <vt:lpwstr/>
      </vt:variant>
      <vt:variant>
        <vt:lpwstr>_Toc155292140</vt:lpwstr>
      </vt:variant>
      <vt:variant>
        <vt:i4>1114172</vt:i4>
      </vt:variant>
      <vt:variant>
        <vt:i4>122</vt:i4>
      </vt:variant>
      <vt:variant>
        <vt:i4>0</vt:i4>
      </vt:variant>
      <vt:variant>
        <vt:i4>5</vt:i4>
      </vt:variant>
      <vt:variant>
        <vt:lpwstr/>
      </vt:variant>
      <vt:variant>
        <vt:lpwstr>_Toc155292139</vt:lpwstr>
      </vt:variant>
      <vt:variant>
        <vt:i4>1114172</vt:i4>
      </vt:variant>
      <vt:variant>
        <vt:i4>116</vt:i4>
      </vt:variant>
      <vt:variant>
        <vt:i4>0</vt:i4>
      </vt:variant>
      <vt:variant>
        <vt:i4>5</vt:i4>
      </vt:variant>
      <vt:variant>
        <vt:lpwstr/>
      </vt:variant>
      <vt:variant>
        <vt:lpwstr>_Toc155292138</vt:lpwstr>
      </vt:variant>
      <vt:variant>
        <vt:i4>1114172</vt:i4>
      </vt:variant>
      <vt:variant>
        <vt:i4>110</vt:i4>
      </vt:variant>
      <vt:variant>
        <vt:i4>0</vt:i4>
      </vt:variant>
      <vt:variant>
        <vt:i4>5</vt:i4>
      </vt:variant>
      <vt:variant>
        <vt:lpwstr/>
      </vt:variant>
      <vt:variant>
        <vt:lpwstr>_Toc155292137</vt:lpwstr>
      </vt:variant>
      <vt:variant>
        <vt:i4>1114172</vt:i4>
      </vt:variant>
      <vt:variant>
        <vt:i4>104</vt:i4>
      </vt:variant>
      <vt:variant>
        <vt:i4>0</vt:i4>
      </vt:variant>
      <vt:variant>
        <vt:i4>5</vt:i4>
      </vt:variant>
      <vt:variant>
        <vt:lpwstr/>
      </vt:variant>
      <vt:variant>
        <vt:lpwstr>_Toc155292136</vt:lpwstr>
      </vt:variant>
      <vt:variant>
        <vt:i4>1114172</vt:i4>
      </vt:variant>
      <vt:variant>
        <vt:i4>98</vt:i4>
      </vt:variant>
      <vt:variant>
        <vt:i4>0</vt:i4>
      </vt:variant>
      <vt:variant>
        <vt:i4>5</vt:i4>
      </vt:variant>
      <vt:variant>
        <vt:lpwstr/>
      </vt:variant>
      <vt:variant>
        <vt:lpwstr>_Toc155292135</vt:lpwstr>
      </vt:variant>
      <vt:variant>
        <vt:i4>1114172</vt:i4>
      </vt:variant>
      <vt:variant>
        <vt:i4>92</vt:i4>
      </vt:variant>
      <vt:variant>
        <vt:i4>0</vt:i4>
      </vt:variant>
      <vt:variant>
        <vt:i4>5</vt:i4>
      </vt:variant>
      <vt:variant>
        <vt:lpwstr/>
      </vt:variant>
      <vt:variant>
        <vt:lpwstr>_Toc155292134</vt:lpwstr>
      </vt:variant>
      <vt:variant>
        <vt:i4>1114172</vt:i4>
      </vt:variant>
      <vt:variant>
        <vt:i4>86</vt:i4>
      </vt:variant>
      <vt:variant>
        <vt:i4>0</vt:i4>
      </vt:variant>
      <vt:variant>
        <vt:i4>5</vt:i4>
      </vt:variant>
      <vt:variant>
        <vt:lpwstr/>
      </vt:variant>
      <vt:variant>
        <vt:lpwstr>_Toc155292133</vt:lpwstr>
      </vt:variant>
      <vt:variant>
        <vt:i4>1114172</vt:i4>
      </vt:variant>
      <vt:variant>
        <vt:i4>80</vt:i4>
      </vt:variant>
      <vt:variant>
        <vt:i4>0</vt:i4>
      </vt:variant>
      <vt:variant>
        <vt:i4>5</vt:i4>
      </vt:variant>
      <vt:variant>
        <vt:lpwstr/>
      </vt:variant>
      <vt:variant>
        <vt:lpwstr>_Toc155292132</vt:lpwstr>
      </vt:variant>
      <vt:variant>
        <vt:i4>1114172</vt:i4>
      </vt:variant>
      <vt:variant>
        <vt:i4>74</vt:i4>
      </vt:variant>
      <vt:variant>
        <vt:i4>0</vt:i4>
      </vt:variant>
      <vt:variant>
        <vt:i4>5</vt:i4>
      </vt:variant>
      <vt:variant>
        <vt:lpwstr/>
      </vt:variant>
      <vt:variant>
        <vt:lpwstr>_Toc155292131</vt:lpwstr>
      </vt:variant>
      <vt:variant>
        <vt:i4>1114172</vt:i4>
      </vt:variant>
      <vt:variant>
        <vt:i4>68</vt:i4>
      </vt:variant>
      <vt:variant>
        <vt:i4>0</vt:i4>
      </vt:variant>
      <vt:variant>
        <vt:i4>5</vt:i4>
      </vt:variant>
      <vt:variant>
        <vt:lpwstr/>
      </vt:variant>
      <vt:variant>
        <vt:lpwstr>_Toc155292130</vt:lpwstr>
      </vt:variant>
      <vt:variant>
        <vt:i4>1048636</vt:i4>
      </vt:variant>
      <vt:variant>
        <vt:i4>62</vt:i4>
      </vt:variant>
      <vt:variant>
        <vt:i4>0</vt:i4>
      </vt:variant>
      <vt:variant>
        <vt:i4>5</vt:i4>
      </vt:variant>
      <vt:variant>
        <vt:lpwstr/>
      </vt:variant>
      <vt:variant>
        <vt:lpwstr>_Toc155292129</vt:lpwstr>
      </vt:variant>
      <vt:variant>
        <vt:i4>1048636</vt:i4>
      </vt:variant>
      <vt:variant>
        <vt:i4>56</vt:i4>
      </vt:variant>
      <vt:variant>
        <vt:i4>0</vt:i4>
      </vt:variant>
      <vt:variant>
        <vt:i4>5</vt:i4>
      </vt:variant>
      <vt:variant>
        <vt:lpwstr/>
      </vt:variant>
      <vt:variant>
        <vt:lpwstr>_Toc155292128</vt:lpwstr>
      </vt:variant>
      <vt:variant>
        <vt:i4>1048636</vt:i4>
      </vt:variant>
      <vt:variant>
        <vt:i4>50</vt:i4>
      </vt:variant>
      <vt:variant>
        <vt:i4>0</vt:i4>
      </vt:variant>
      <vt:variant>
        <vt:i4>5</vt:i4>
      </vt:variant>
      <vt:variant>
        <vt:lpwstr/>
      </vt:variant>
      <vt:variant>
        <vt:lpwstr>_Toc155292127</vt:lpwstr>
      </vt:variant>
      <vt:variant>
        <vt:i4>1048636</vt:i4>
      </vt:variant>
      <vt:variant>
        <vt:i4>44</vt:i4>
      </vt:variant>
      <vt:variant>
        <vt:i4>0</vt:i4>
      </vt:variant>
      <vt:variant>
        <vt:i4>5</vt:i4>
      </vt:variant>
      <vt:variant>
        <vt:lpwstr/>
      </vt:variant>
      <vt:variant>
        <vt:lpwstr>_Toc155292126</vt:lpwstr>
      </vt:variant>
      <vt:variant>
        <vt:i4>1048636</vt:i4>
      </vt:variant>
      <vt:variant>
        <vt:i4>38</vt:i4>
      </vt:variant>
      <vt:variant>
        <vt:i4>0</vt:i4>
      </vt:variant>
      <vt:variant>
        <vt:i4>5</vt:i4>
      </vt:variant>
      <vt:variant>
        <vt:lpwstr/>
      </vt:variant>
      <vt:variant>
        <vt:lpwstr>_Toc155292125</vt:lpwstr>
      </vt:variant>
      <vt:variant>
        <vt:i4>1048636</vt:i4>
      </vt:variant>
      <vt:variant>
        <vt:i4>32</vt:i4>
      </vt:variant>
      <vt:variant>
        <vt:i4>0</vt:i4>
      </vt:variant>
      <vt:variant>
        <vt:i4>5</vt:i4>
      </vt:variant>
      <vt:variant>
        <vt:lpwstr/>
      </vt:variant>
      <vt:variant>
        <vt:lpwstr>_Toc155292124</vt:lpwstr>
      </vt:variant>
      <vt:variant>
        <vt:i4>1048636</vt:i4>
      </vt:variant>
      <vt:variant>
        <vt:i4>26</vt:i4>
      </vt:variant>
      <vt:variant>
        <vt:i4>0</vt:i4>
      </vt:variant>
      <vt:variant>
        <vt:i4>5</vt:i4>
      </vt:variant>
      <vt:variant>
        <vt:lpwstr/>
      </vt:variant>
      <vt:variant>
        <vt:lpwstr>_Toc155292123</vt:lpwstr>
      </vt:variant>
      <vt:variant>
        <vt:i4>1048636</vt:i4>
      </vt:variant>
      <vt:variant>
        <vt:i4>20</vt:i4>
      </vt:variant>
      <vt:variant>
        <vt:i4>0</vt:i4>
      </vt:variant>
      <vt:variant>
        <vt:i4>5</vt:i4>
      </vt:variant>
      <vt:variant>
        <vt:lpwstr/>
      </vt:variant>
      <vt:variant>
        <vt:lpwstr>_Toc155292122</vt:lpwstr>
      </vt:variant>
      <vt:variant>
        <vt:i4>1048636</vt:i4>
      </vt:variant>
      <vt:variant>
        <vt:i4>14</vt:i4>
      </vt:variant>
      <vt:variant>
        <vt:i4>0</vt:i4>
      </vt:variant>
      <vt:variant>
        <vt:i4>5</vt:i4>
      </vt:variant>
      <vt:variant>
        <vt:lpwstr/>
      </vt:variant>
      <vt:variant>
        <vt:lpwstr>_Toc155292121</vt:lpwstr>
      </vt:variant>
      <vt:variant>
        <vt:i4>1048636</vt:i4>
      </vt:variant>
      <vt:variant>
        <vt:i4>8</vt:i4>
      </vt:variant>
      <vt:variant>
        <vt:i4>0</vt:i4>
      </vt:variant>
      <vt:variant>
        <vt:i4>5</vt:i4>
      </vt:variant>
      <vt:variant>
        <vt:lpwstr/>
      </vt:variant>
      <vt:variant>
        <vt:lpwstr>_Toc155292120</vt:lpwstr>
      </vt:variant>
      <vt:variant>
        <vt:i4>1245244</vt:i4>
      </vt:variant>
      <vt:variant>
        <vt:i4>2</vt:i4>
      </vt:variant>
      <vt:variant>
        <vt:i4>0</vt:i4>
      </vt:variant>
      <vt:variant>
        <vt:i4>5</vt:i4>
      </vt:variant>
      <vt:variant>
        <vt:lpwstr/>
      </vt:variant>
      <vt:variant>
        <vt:lpwstr>_Toc155292119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Alba Correal Olmo</dc:creator>
  <cp:keywords/>
  <dc:description/>
  <cp:lastModifiedBy>Alba Correal Olmo</cp:lastModifiedBy>
  <cp:revision>2</cp:revision>
  <cp:lastPrinted>2024-01-04T19:22:00Z</cp:lastPrinted>
  <dcterms:created xsi:type="dcterms:W3CDTF">2024-01-04T19:32:00Z</dcterms:created>
  <dcterms:modified xsi:type="dcterms:W3CDTF">2024-01-04T19:32:00Z</dcterms:modified>
</cp:coreProperties>
</file>